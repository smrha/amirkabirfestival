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theme/themeOverride20.xml" ContentType="application/vnd.openxmlformats-officedocument.themeOverride+xml"/>
  <Override PartName="/word/charts/chart21.xml" ContentType="application/vnd.openxmlformats-officedocument.drawingml.chart+xml"/>
  <Override PartName="/word/theme/themeOverride21.xml" ContentType="application/vnd.openxmlformats-officedocument.themeOverride+xml"/>
  <Override PartName="/word/charts/chart22.xml" ContentType="application/vnd.openxmlformats-officedocument.drawingml.chart+xml"/>
  <Override PartName="/word/theme/themeOverride22.xml" ContentType="application/vnd.openxmlformats-officedocument.themeOverride+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C42D07" w14:textId="77777777" w:rsidR="00F348F9" w:rsidRPr="00CC0598" w:rsidRDefault="00F348F9" w:rsidP="006A33FD">
      <w:pPr>
        <w:spacing w:line="360" w:lineRule="auto"/>
        <w:rPr>
          <w:rFonts w:ascii="Times New Roman" w:hAnsi="Times New Roman" w:cs="B Lotus"/>
          <w:color w:val="000000"/>
          <w:sz w:val="24"/>
          <w:szCs w:val="28"/>
          <w:rtl/>
          <w:lang w:bidi="fa-IR"/>
        </w:rPr>
      </w:pPr>
    </w:p>
    <w:p w14:paraId="5A003F28" w14:textId="77777777" w:rsidR="00F348F9" w:rsidRPr="00CC0598" w:rsidRDefault="00F348F9" w:rsidP="006A33FD">
      <w:pPr>
        <w:spacing w:line="360" w:lineRule="auto"/>
        <w:rPr>
          <w:rFonts w:ascii="Times New Roman" w:hAnsi="Times New Roman" w:cs="B Lotus"/>
          <w:color w:val="000000"/>
          <w:sz w:val="24"/>
          <w:szCs w:val="28"/>
          <w:rtl/>
          <w:lang w:bidi="fa-IR"/>
        </w:rPr>
      </w:pPr>
    </w:p>
    <w:p w14:paraId="5683C4A9" w14:textId="77777777" w:rsidR="00F348F9" w:rsidRPr="00CC0598" w:rsidRDefault="00F348F9" w:rsidP="006A33FD">
      <w:pPr>
        <w:spacing w:line="360" w:lineRule="auto"/>
        <w:rPr>
          <w:rFonts w:ascii="Times New Roman" w:hAnsi="Times New Roman" w:cs="B Lotus"/>
          <w:color w:val="000000"/>
          <w:sz w:val="24"/>
          <w:szCs w:val="28"/>
          <w:lang w:bidi="fa-IR"/>
        </w:rPr>
      </w:pPr>
    </w:p>
    <w:p w14:paraId="181C6D26" w14:textId="77777777" w:rsidR="00F348F9" w:rsidRPr="00CC0598" w:rsidRDefault="00F348F9" w:rsidP="006A33FD">
      <w:pPr>
        <w:spacing w:line="360" w:lineRule="auto"/>
        <w:rPr>
          <w:rFonts w:ascii="Times New Roman" w:hAnsi="Times New Roman" w:cs="B Lotus"/>
          <w:color w:val="000000"/>
          <w:sz w:val="24"/>
          <w:szCs w:val="28"/>
          <w:rtl/>
          <w:lang w:bidi="fa-IR"/>
        </w:rPr>
      </w:pPr>
    </w:p>
    <w:p w14:paraId="159417E9" w14:textId="77777777" w:rsidR="00F348F9" w:rsidRPr="00CC0598" w:rsidRDefault="00F348F9" w:rsidP="00B95C08">
      <w:pPr>
        <w:spacing w:line="360" w:lineRule="auto"/>
        <w:rPr>
          <w:rFonts w:ascii="Times New Roman" w:hAnsi="Times New Roman" w:cs="B Lotus"/>
          <w:color w:val="000000"/>
          <w:sz w:val="24"/>
          <w:szCs w:val="28"/>
          <w:rtl/>
          <w:lang w:bidi="fa-IR"/>
        </w:rPr>
      </w:pPr>
    </w:p>
    <w:p w14:paraId="6D65F599" w14:textId="72779F89" w:rsidR="00F348F9" w:rsidRPr="00CC0598" w:rsidRDefault="00560359" w:rsidP="00B95C08">
      <w:pPr>
        <w:spacing w:line="360" w:lineRule="auto"/>
        <w:jc w:val="center"/>
        <w:rPr>
          <w:rFonts w:ascii="Times New Roman" w:hAnsi="Times New Roman" w:cs="B Lotus"/>
          <w:color w:val="000000"/>
          <w:sz w:val="24"/>
          <w:szCs w:val="28"/>
          <w:rtl/>
          <w:lang w:bidi="fa-IR"/>
        </w:rPr>
      </w:pPr>
      <w:r w:rsidRPr="00CC0598">
        <w:rPr>
          <w:rFonts w:ascii="Times New Roman" w:hAnsi="Times New Roman" w:cs="B Lotus"/>
          <w:noProof/>
          <w:color w:val="000000"/>
          <w:sz w:val="24"/>
          <w:szCs w:val="28"/>
          <w:lang w:bidi="fa-IR"/>
        </w:rPr>
        <w:drawing>
          <wp:inline distT="0" distB="0" distL="0" distR="0" wp14:anchorId="5208E024" wp14:editId="6A950898">
            <wp:extent cx="4914900" cy="3286125"/>
            <wp:effectExtent l="0" t="0" r="0" b="0"/>
            <wp:docPr id="1" name="Picture 20" descr="C:\Users\sina\Desktop\besmellah-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ina\Desktop\besmellah-66.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14900" cy="3286125"/>
                    </a:xfrm>
                    <a:prstGeom prst="rect">
                      <a:avLst/>
                    </a:prstGeom>
                    <a:noFill/>
                    <a:ln>
                      <a:noFill/>
                    </a:ln>
                  </pic:spPr>
                </pic:pic>
              </a:graphicData>
            </a:graphic>
          </wp:inline>
        </w:drawing>
      </w:r>
    </w:p>
    <w:p w14:paraId="7B8BD202" w14:textId="77777777" w:rsidR="00B95C08" w:rsidRPr="00CC0598" w:rsidRDefault="00B95C08" w:rsidP="00B95C08">
      <w:pPr>
        <w:spacing w:line="360" w:lineRule="auto"/>
        <w:jc w:val="center"/>
        <w:rPr>
          <w:rFonts w:ascii="Times New Roman" w:hAnsi="Times New Roman" w:cs="B Lotus"/>
          <w:color w:val="000000"/>
          <w:sz w:val="24"/>
          <w:szCs w:val="28"/>
          <w:rtl/>
          <w:lang w:bidi="fa-IR"/>
        </w:rPr>
      </w:pPr>
    </w:p>
    <w:p w14:paraId="3E04986E" w14:textId="77777777" w:rsidR="00B95C08" w:rsidRPr="00CC0598" w:rsidRDefault="00B95C08" w:rsidP="00B95C08">
      <w:pPr>
        <w:spacing w:line="360" w:lineRule="auto"/>
        <w:jc w:val="center"/>
        <w:rPr>
          <w:rFonts w:ascii="Times New Roman" w:hAnsi="Times New Roman" w:cs="B Lotus"/>
          <w:color w:val="000000"/>
          <w:sz w:val="24"/>
          <w:szCs w:val="28"/>
          <w:rtl/>
          <w:lang w:bidi="fa-IR"/>
        </w:rPr>
      </w:pPr>
    </w:p>
    <w:p w14:paraId="5158779F" w14:textId="77777777" w:rsidR="00B95C08" w:rsidRPr="00CC0598" w:rsidRDefault="00B95C08" w:rsidP="00B95C08">
      <w:pPr>
        <w:spacing w:line="360" w:lineRule="auto"/>
        <w:jc w:val="center"/>
        <w:rPr>
          <w:rFonts w:ascii="Times New Roman" w:hAnsi="Times New Roman" w:cs="B Lotus"/>
          <w:color w:val="000000"/>
          <w:sz w:val="24"/>
          <w:szCs w:val="28"/>
          <w:rtl/>
          <w:lang w:bidi="fa-IR"/>
        </w:rPr>
      </w:pPr>
    </w:p>
    <w:p w14:paraId="49F1E96D" w14:textId="5359AE3D" w:rsidR="00F348F9" w:rsidRPr="00CC0598" w:rsidRDefault="00560359" w:rsidP="00842B02">
      <w:pPr>
        <w:spacing w:line="240" w:lineRule="auto"/>
        <w:jc w:val="center"/>
        <w:rPr>
          <w:rFonts w:ascii="Times New Roman" w:hAnsi="Times New Roman" w:cs="B Lotus"/>
          <w:color w:val="000000"/>
          <w:sz w:val="24"/>
          <w:szCs w:val="28"/>
          <w:rtl/>
          <w:lang w:bidi="fa-IR"/>
        </w:rPr>
      </w:pPr>
      <w:r w:rsidRPr="00CC0598">
        <w:rPr>
          <w:rFonts w:ascii="Times New Roman" w:hAnsi="Times New Roman" w:cs="B Lotus"/>
          <w:noProof/>
          <w:color w:val="000000"/>
          <w:sz w:val="24"/>
          <w:szCs w:val="28"/>
          <w:lang w:bidi="fa-IR"/>
        </w:rPr>
        <w:lastRenderedPageBreak/>
        <w:drawing>
          <wp:inline distT="0" distB="0" distL="0" distR="0" wp14:anchorId="398B9EB1" wp14:editId="605FB96F">
            <wp:extent cx="1085850" cy="1333500"/>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5850" cy="1333500"/>
                    </a:xfrm>
                    <a:prstGeom prst="rect">
                      <a:avLst/>
                    </a:prstGeom>
                    <a:noFill/>
                    <a:ln>
                      <a:noFill/>
                    </a:ln>
                  </pic:spPr>
                </pic:pic>
              </a:graphicData>
            </a:graphic>
          </wp:inline>
        </w:drawing>
      </w:r>
    </w:p>
    <w:p w14:paraId="6094CC31" w14:textId="77777777" w:rsidR="00F348F9" w:rsidRPr="00CC0598" w:rsidRDefault="00F348F9" w:rsidP="00842B02">
      <w:pPr>
        <w:bidi/>
        <w:spacing w:line="240" w:lineRule="auto"/>
        <w:jc w:val="center"/>
        <w:rPr>
          <w:rFonts w:ascii="Times New Roman" w:hAnsi="Times New Roman" w:cs="B Lotus"/>
          <w:color w:val="000000"/>
          <w:sz w:val="24"/>
          <w:szCs w:val="28"/>
          <w:rtl/>
          <w:lang w:bidi="fa-IR"/>
        </w:rPr>
      </w:pPr>
      <w:r w:rsidRPr="00CC0598">
        <w:rPr>
          <w:rFonts w:ascii="Times New Roman" w:hAnsi="Times New Roman" w:cs="B Lotus"/>
          <w:color w:val="000000"/>
          <w:sz w:val="24"/>
          <w:szCs w:val="28"/>
          <w:rtl/>
          <w:lang w:bidi="fa-IR"/>
        </w:rPr>
        <w:t>دانشکده کشاورز</w:t>
      </w:r>
      <w:r w:rsidRPr="00CC0598">
        <w:rPr>
          <w:rFonts w:ascii="Times New Roman" w:hAnsi="Times New Roman" w:cs="B Lotus" w:hint="cs"/>
          <w:color w:val="000000"/>
          <w:sz w:val="24"/>
          <w:szCs w:val="28"/>
          <w:rtl/>
          <w:lang w:bidi="fa-IR"/>
        </w:rPr>
        <w:t>ی</w:t>
      </w:r>
    </w:p>
    <w:p w14:paraId="476A6C96" w14:textId="77777777" w:rsidR="00F348F9" w:rsidRPr="00CC0598" w:rsidRDefault="00F348F9" w:rsidP="00842B02">
      <w:pPr>
        <w:bidi/>
        <w:spacing w:line="240" w:lineRule="auto"/>
        <w:jc w:val="center"/>
        <w:rPr>
          <w:rFonts w:ascii="Times New Roman" w:hAnsi="Times New Roman" w:cs="B Lotus"/>
          <w:color w:val="000000"/>
          <w:sz w:val="24"/>
          <w:szCs w:val="28"/>
          <w:rtl/>
          <w:lang w:bidi="fa-IR"/>
        </w:rPr>
      </w:pPr>
      <w:r w:rsidRPr="00CC0598">
        <w:rPr>
          <w:rFonts w:ascii="Times New Roman" w:hAnsi="Times New Roman" w:cs="B Lotus" w:hint="eastAsia"/>
          <w:color w:val="000000"/>
          <w:sz w:val="24"/>
          <w:szCs w:val="28"/>
          <w:rtl/>
          <w:lang w:bidi="fa-IR"/>
        </w:rPr>
        <w:t>گروه</w:t>
      </w:r>
      <w:r w:rsidRPr="00CC0598">
        <w:rPr>
          <w:rFonts w:ascii="Times New Roman" w:hAnsi="Times New Roman" w:cs="B Lotus"/>
          <w:color w:val="000000"/>
          <w:sz w:val="24"/>
          <w:szCs w:val="28"/>
          <w:rtl/>
          <w:lang w:bidi="fa-IR"/>
        </w:rPr>
        <w:t xml:space="preserve"> علوم</w:t>
      </w:r>
      <w:r w:rsidR="0018123A">
        <w:rPr>
          <w:rFonts w:ascii="Times New Roman" w:hAnsi="Times New Roman" w:cs="B Lotus" w:hint="cs"/>
          <w:color w:val="000000"/>
          <w:sz w:val="24"/>
          <w:szCs w:val="28"/>
          <w:rtl/>
          <w:lang w:bidi="fa-IR"/>
        </w:rPr>
        <w:t xml:space="preserve"> و مهندسی</w:t>
      </w:r>
      <w:r w:rsidRPr="00CC0598">
        <w:rPr>
          <w:rFonts w:ascii="Times New Roman" w:hAnsi="Times New Roman" w:cs="B Lotus"/>
          <w:color w:val="000000"/>
          <w:sz w:val="24"/>
          <w:szCs w:val="28"/>
          <w:rtl/>
          <w:lang w:bidi="fa-IR"/>
        </w:rPr>
        <w:t xml:space="preserve"> باغبان</w:t>
      </w:r>
      <w:r w:rsidRPr="00CC0598">
        <w:rPr>
          <w:rFonts w:ascii="Times New Roman" w:hAnsi="Times New Roman" w:cs="B Lotus" w:hint="cs"/>
          <w:color w:val="000000"/>
          <w:sz w:val="24"/>
          <w:szCs w:val="28"/>
          <w:rtl/>
          <w:lang w:bidi="fa-IR"/>
        </w:rPr>
        <w:t>ی</w:t>
      </w:r>
    </w:p>
    <w:p w14:paraId="58D488D6" w14:textId="77777777" w:rsidR="00F348F9" w:rsidRPr="00CC0598" w:rsidRDefault="00F348F9" w:rsidP="00842B02">
      <w:pPr>
        <w:bidi/>
        <w:spacing w:line="240" w:lineRule="auto"/>
        <w:jc w:val="center"/>
        <w:rPr>
          <w:rFonts w:ascii="Times New Roman" w:hAnsi="Times New Roman" w:cs="B Lotus"/>
          <w:color w:val="000000"/>
          <w:sz w:val="24"/>
          <w:szCs w:val="28"/>
          <w:rtl/>
          <w:lang w:bidi="fa-IR"/>
        </w:rPr>
      </w:pPr>
      <w:r w:rsidRPr="00CC0598">
        <w:rPr>
          <w:rFonts w:ascii="Times New Roman" w:hAnsi="Times New Roman" w:cs="B Lotus" w:hint="eastAsia"/>
          <w:color w:val="000000"/>
          <w:sz w:val="24"/>
          <w:szCs w:val="28"/>
          <w:rtl/>
          <w:lang w:bidi="fa-IR"/>
        </w:rPr>
        <w:t>پا</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ان‌نامه</w:t>
      </w:r>
      <w:r w:rsidRPr="00CC0598">
        <w:rPr>
          <w:rFonts w:ascii="Times New Roman" w:hAnsi="Times New Roman" w:cs="B Lotus"/>
          <w:color w:val="000000"/>
          <w:sz w:val="24"/>
          <w:szCs w:val="28"/>
          <w:rtl/>
          <w:lang w:bidi="fa-IR"/>
        </w:rPr>
        <w:t xml:space="preserve"> جهت </w:t>
      </w:r>
      <w:r w:rsidRPr="00CC0598">
        <w:rPr>
          <w:rFonts w:ascii="Times New Roman" w:hAnsi="Times New Roman" w:cs="B Lotus" w:hint="cs"/>
          <w:color w:val="000000"/>
          <w:sz w:val="24"/>
          <w:szCs w:val="28"/>
          <w:rtl/>
          <w:lang w:bidi="fa-IR"/>
        </w:rPr>
        <w:t>اخذ</w:t>
      </w:r>
      <w:r w:rsidRPr="00CC0598">
        <w:rPr>
          <w:rFonts w:ascii="Times New Roman" w:hAnsi="Times New Roman" w:cs="B Lotus"/>
          <w:color w:val="000000"/>
          <w:sz w:val="24"/>
          <w:szCs w:val="28"/>
          <w:rtl/>
          <w:lang w:bidi="fa-IR"/>
        </w:rPr>
        <w:t xml:space="preserve"> درجه کارشناس</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ارشد</w:t>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lang w:bidi="fa-IR"/>
        </w:rPr>
        <w:t>(M.Sc.)</w:t>
      </w:r>
    </w:p>
    <w:p w14:paraId="6C926B7B" w14:textId="77777777" w:rsidR="00F348F9" w:rsidRPr="005D1A2E" w:rsidRDefault="00F348F9" w:rsidP="006845C9">
      <w:pPr>
        <w:bidi/>
        <w:spacing w:line="240" w:lineRule="auto"/>
        <w:jc w:val="center"/>
        <w:rPr>
          <w:rFonts w:ascii="Times New Roman" w:hAnsi="Times New Roman" w:cs="Calibri"/>
          <w:color w:val="000000"/>
          <w:sz w:val="24"/>
          <w:szCs w:val="28"/>
          <w:rtl/>
          <w:lang w:bidi="fa-IR"/>
        </w:rPr>
      </w:pPr>
      <w:r w:rsidRPr="00CC0598">
        <w:rPr>
          <w:rFonts w:ascii="Times New Roman" w:hAnsi="Times New Roman" w:cs="B Lotus" w:hint="eastAsia"/>
          <w:color w:val="000000"/>
          <w:sz w:val="24"/>
          <w:szCs w:val="28"/>
          <w:rtl/>
          <w:lang w:bidi="fa-IR"/>
        </w:rPr>
        <w:t>در</w:t>
      </w:r>
      <w:r w:rsidRPr="00CC0598">
        <w:rPr>
          <w:rFonts w:ascii="Times New Roman" w:hAnsi="Times New Roman" w:cs="B Lotus"/>
          <w:color w:val="000000"/>
          <w:sz w:val="24"/>
          <w:szCs w:val="28"/>
          <w:rtl/>
          <w:lang w:bidi="fa-IR"/>
        </w:rPr>
        <w:t xml:space="preserve"> رشته علوم باغبان</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w:t>
      </w:r>
      <w:r w:rsidRPr="005D1A2E">
        <w:rPr>
          <w:rFonts w:ascii="Times New Roman" w:hAnsi="Times New Roman" w:cs="B Lotus" w:hint="cs"/>
          <w:color w:val="000000"/>
          <w:sz w:val="24"/>
          <w:szCs w:val="28"/>
          <w:rtl/>
          <w:lang w:bidi="fa-IR"/>
        </w:rPr>
        <w:t xml:space="preserve">گرایش </w:t>
      </w:r>
      <w:r w:rsidR="005D1A2E">
        <w:rPr>
          <w:rFonts w:ascii="Times New Roman" w:hAnsi="Times New Roman" w:cs="B Lotus" w:hint="cs"/>
          <w:color w:val="000000"/>
          <w:sz w:val="24"/>
          <w:szCs w:val="28"/>
          <w:rtl/>
          <w:lang w:bidi="fa-IR"/>
        </w:rPr>
        <w:t>میوه</w:t>
      </w:r>
      <w:r w:rsidR="00626416">
        <w:rPr>
          <w:rFonts w:ascii="Times New Roman" w:hAnsi="Times New Roman" w:cs="B Lotus"/>
          <w:color w:val="000000"/>
          <w:sz w:val="24"/>
          <w:szCs w:val="28"/>
          <w:rtl/>
          <w:lang w:bidi="fa-IR"/>
        </w:rPr>
        <w:softHyphen/>
      </w:r>
      <w:r w:rsidR="005D1A2E">
        <w:rPr>
          <w:rFonts w:ascii="Times New Roman" w:hAnsi="Times New Roman" w:cs="B Lotus" w:hint="cs"/>
          <w:color w:val="000000"/>
          <w:sz w:val="24"/>
          <w:szCs w:val="28"/>
          <w:rtl/>
          <w:lang w:bidi="fa-IR"/>
        </w:rPr>
        <w:t>کاری</w:t>
      </w:r>
    </w:p>
    <w:p w14:paraId="4832438C" w14:textId="77777777" w:rsidR="00F348F9" w:rsidRPr="00CC0598" w:rsidRDefault="00F348F9" w:rsidP="00842B02">
      <w:pPr>
        <w:bidi/>
        <w:spacing w:line="240" w:lineRule="auto"/>
        <w:jc w:val="center"/>
        <w:rPr>
          <w:rFonts w:ascii="Times New Roman" w:hAnsi="Times New Roman" w:cs="B Lotus"/>
          <w:color w:val="000000"/>
          <w:sz w:val="28"/>
          <w:szCs w:val="32"/>
          <w:rtl/>
          <w:lang w:bidi="fa-IR"/>
        </w:rPr>
      </w:pPr>
    </w:p>
    <w:p w14:paraId="4B56210F" w14:textId="77777777" w:rsidR="006845C9" w:rsidRPr="00CC0598" w:rsidRDefault="006845C9" w:rsidP="006845C9">
      <w:pPr>
        <w:bidi/>
        <w:spacing w:line="240" w:lineRule="auto"/>
        <w:jc w:val="center"/>
        <w:rPr>
          <w:rFonts w:ascii="Times New Roman" w:hAnsi="Times New Roman" w:cs="B Lotus"/>
          <w:color w:val="000000"/>
          <w:sz w:val="24"/>
          <w:szCs w:val="28"/>
          <w:rtl/>
          <w:lang w:bidi="fa-IR"/>
        </w:rPr>
      </w:pPr>
      <w:r w:rsidRPr="00CC0598">
        <w:rPr>
          <w:rFonts w:ascii="Times New Roman" w:hAnsi="Times New Roman" w:cs="B Lotus" w:hint="cs"/>
          <w:b/>
          <w:bCs/>
          <w:color w:val="000000"/>
          <w:sz w:val="32"/>
          <w:szCs w:val="36"/>
          <w:rtl/>
          <w:lang w:bidi="fa-IR"/>
        </w:rPr>
        <w:t>بررسی تاثیر برخی ترکیبات شیمیایی با بنیان تیوسولفات بر خواص پومولوژیکی وعملکرد گردو رقم چندلر</w:t>
      </w:r>
      <w:r w:rsidRPr="00CC0598">
        <w:rPr>
          <w:rFonts w:ascii="Times New Roman" w:hAnsi="Times New Roman" w:cs="B Lotus" w:hint="eastAsia"/>
          <w:b/>
          <w:bCs/>
          <w:color w:val="000000"/>
          <w:sz w:val="32"/>
          <w:szCs w:val="36"/>
          <w:rtl/>
          <w:lang w:bidi="fa-IR"/>
        </w:rPr>
        <w:t xml:space="preserve"> </w:t>
      </w:r>
    </w:p>
    <w:p w14:paraId="423F1610" w14:textId="77777777" w:rsidR="00F348F9" w:rsidRPr="00CC0598" w:rsidRDefault="00F348F9" w:rsidP="006845C9">
      <w:pPr>
        <w:bidi/>
        <w:spacing w:line="240" w:lineRule="auto"/>
        <w:jc w:val="center"/>
        <w:rPr>
          <w:rFonts w:ascii="Times New Roman" w:hAnsi="Times New Roman" w:cs="B Lotus"/>
          <w:color w:val="000000"/>
          <w:sz w:val="24"/>
          <w:szCs w:val="28"/>
          <w:rtl/>
          <w:lang w:bidi="fa-IR"/>
        </w:rPr>
      </w:pPr>
      <w:r w:rsidRPr="00CC0598">
        <w:rPr>
          <w:rFonts w:ascii="Times New Roman" w:hAnsi="Times New Roman" w:cs="B Lotus" w:hint="eastAsia"/>
          <w:color w:val="000000"/>
          <w:sz w:val="24"/>
          <w:szCs w:val="28"/>
          <w:rtl/>
          <w:lang w:bidi="fa-IR"/>
        </w:rPr>
        <w:t>تحق</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ق</w:t>
      </w:r>
      <w:r w:rsidRPr="00CC0598">
        <w:rPr>
          <w:rFonts w:ascii="Times New Roman" w:hAnsi="Times New Roman" w:cs="B Lotus"/>
          <w:color w:val="000000"/>
          <w:sz w:val="24"/>
          <w:szCs w:val="28"/>
          <w:rtl/>
          <w:lang w:bidi="fa-IR"/>
        </w:rPr>
        <w:t xml:space="preserve"> و نگارش</w:t>
      </w:r>
      <w:r w:rsidRPr="00CC0598">
        <w:rPr>
          <w:rFonts w:ascii="Times New Roman" w:hAnsi="Times New Roman" w:cs="B Lotus" w:hint="cs"/>
          <w:color w:val="000000"/>
          <w:sz w:val="24"/>
          <w:szCs w:val="28"/>
          <w:rtl/>
          <w:lang w:bidi="fa-IR"/>
        </w:rPr>
        <w:t>:</w:t>
      </w:r>
    </w:p>
    <w:p w14:paraId="093E46F2" w14:textId="77777777" w:rsidR="00F840B4" w:rsidRPr="00CC0598" w:rsidRDefault="006845C9" w:rsidP="00842B02">
      <w:pPr>
        <w:bidi/>
        <w:spacing w:line="240" w:lineRule="auto"/>
        <w:jc w:val="center"/>
        <w:rPr>
          <w:rFonts w:ascii="Times New Roman" w:hAnsi="Times New Roman" w:cs="B Lotus"/>
          <w:b/>
          <w:bCs/>
          <w:color w:val="000000"/>
          <w:sz w:val="24"/>
          <w:szCs w:val="28"/>
          <w:rtl/>
          <w:lang w:bidi="fa-IR"/>
        </w:rPr>
      </w:pPr>
      <w:r w:rsidRPr="00CC0598">
        <w:rPr>
          <w:rFonts w:ascii="Times New Roman" w:hAnsi="Times New Roman" w:cs="B Lotus" w:hint="cs"/>
          <w:b/>
          <w:bCs/>
          <w:color w:val="000000"/>
          <w:sz w:val="24"/>
          <w:szCs w:val="28"/>
          <w:rtl/>
          <w:lang w:bidi="fa-IR"/>
        </w:rPr>
        <w:t>صغری حیدری</w:t>
      </w:r>
    </w:p>
    <w:p w14:paraId="3534714E" w14:textId="77777777" w:rsidR="00F348F9" w:rsidRPr="00CC0598" w:rsidRDefault="00F348F9" w:rsidP="00F840B4">
      <w:pPr>
        <w:bidi/>
        <w:spacing w:line="240" w:lineRule="auto"/>
        <w:jc w:val="center"/>
        <w:rPr>
          <w:rFonts w:ascii="Times New Roman" w:hAnsi="Times New Roman" w:cs="B Lotus"/>
          <w:color w:val="000000"/>
          <w:sz w:val="24"/>
          <w:szCs w:val="28"/>
          <w:rtl/>
          <w:lang w:bidi="fa-IR"/>
        </w:rPr>
      </w:pPr>
      <w:r w:rsidRPr="00CC0598">
        <w:rPr>
          <w:rFonts w:ascii="Times New Roman" w:hAnsi="Times New Roman" w:cs="B Lotus" w:hint="eastAsia"/>
          <w:color w:val="000000"/>
          <w:sz w:val="24"/>
          <w:szCs w:val="28"/>
          <w:rtl/>
          <w:lang w:bidi="fa-IR"/>
        </w:rPr>
        <w:t>اس</w:t>
      </w:r>
      <w:r w:rsidR="00AC6AB3" w:rsidRPr="00CC0598">
        <w:rPr>
          <w:rFonts w:ascii="Times New Roman" w:hAnsi="Times New Roman" w:cs="B Lotus" w:hint="cs"/>
          <w:color w:val="000000"/>
          <w:sz w:val="24"/>
          <w:szCs w:val="28"/>
          <w:rtl/>
          <w:lang w:bidi="fa-IR"/>
        </w:rPr>
        <w:t>تاد</w:t>
      </w:r>
      <w:r w:rsidR="000509C1" w:rsidRPr="00CC0598">
        <w:rPr>
          <w:rFonts w:ascii="Times New Roman" w:hAnsi="Times New Roman" w:cs="B Lotus" w:hint="cs"/>
          <w:color w:val="000000"/>
          <w:sz w:val="24"/>
          <w:szCs w:val="28"/>
          <w:rtl/>
          <w:lang w:bidi="fa-IR"/>
        </w:rPr>
        <w:t>ان</w:t>
      </w:r>
      <w:r w:rsidRPr="00CC0598">
        <w:rPr>
          <w:rFonts w:ascii="Times New Roman" w:hAnsi="Times New Roman" w:cs="B Lotus"/>
          <w:color w:val="000000"/>
          <w:sz w:val="24"/>
          <w:szCs w:val="28"/>
          <w:rtl/>
          <w:lang w:bidi="fa-IR"/>
        </w:rPr>
        <w:t xml:space="preserve"> راهنما</w:t>
      </w:r>
      <w:r w:rsidRPr="00CC0598">
        <w:rPr>
          <w:rFonts w:ascii="Times New Roman" w:hAnsi="Times New Roman" w:cs="B Lotus" w:hint="cs"/>
          <w:color w:val="000000"/>
          <w:sz w:val="24"/>
          <w:szCs w:val="28"/>
          <w:rtl/>
          <w:lang w:bidi="fa-IR"/>
        </w:rPr>
        <w:t>:</w:t>
      </w:r>
    </w:p>
    <w:p w14:paraId="37EB8A70" w14:textId="77777777" w:rsidR="006845C9" w:rsidRPr="00CC0598" w:rsidRDefault="006845C9" w:rsidP="006845C9">
      <w:pPr>
        <w:bidi/>
        <w:spacing w:line="240" w:lineRule="auto"/>
        <w:jc w:val="center"/>
        <w:rPr>
          <w:rFonts w:ascii="Times New Roman" w:hAnsi="Times New Roman" w:cs="B Lotus"/>
          <w:b/>
          <w:bCs/>
          <w:color w:val="000000"/>
          <w:sz w:val="24"/>
          <w:szCs w:val="28"/>
          <w:lang w:bidi="fa-IR"/>
        </w:rPr>
      </w:pPr>
      <w:r w:rsidRPr="00CC0598">
        <w:rPr>
          <w:rFonts w:ascii="Times New Roman" w:hAnsi="Times New Roman" w:cs="B Lotus" w:hint="cs"/>
          <w:b/>
          <w:bCs/>
          <w:color w:val="000000"/>
          <w:sz w:val="24"/>
          <w:szCs w:val="28"/>
          <w:rtl/>
          <w:lang w:bidi="fa-IR"/>
        </w:rPr>
        <w:t>دکتر ولی ربیعی</w:t>
      </w:r>
    </w:p>
    <w:p w14:paraId="622AC101" w14:textId="77777777" w:rsidR="006845C9" w:rsidRPr="00CC0598" w:rsidRDefault="006845C9" w:rsidP="006845C9">
      <w:pPr>
        <w:bidi/>
        <w:spacing w:line="240" w:lineRule="auto"/>
        <w:jc w:val="center"/>
        <w:rPr>
          <w:rFonts w:ascii="Times New Roman" w:hAnsi="Times New Roman" w:cs="B Lotus"/>
          <w:b/>
          <w:bCs/>
          <w:color w:val="000000"/>
          <w:sz w:val="24"/>
          <w:szCs w:val="28"/>
          <w:lang w:bidi="fa-IR"/>
        </w:rPr>
      </w:pPr>
      <w:r w:rsidRPr="00CC0598">
        <w:rPr>
          <w:rFonts w:ascii="Times New Roman" w:hAnsi="Times New Roman" w:cs="B Lotus" w:hint="cs"/>
          <w:b/>
          <w:bCs/>
          <w:color w:val="000000"/>
          <w:sz w:val="24"/>
          <w:szCs w:val="28"/>
          <w:rtl/>
          <w:lang w:bidi="fa-IR"/>
        </w:rPr>
        <w:t>دکتر اصغر سلیمانی</w:t>
      </w:r>
    </w:p>
    <w:p w14:paraId="1D3B26CC" w14:textId="77777777" w:rsidR="00E262D9" w:rsidRPr="00CC0598" w:rsidRDefault="00E262D9" w:rsidP="00E262D9">
      <w:pPr>
        <w:bidi/>
        <w:spacing w:line="240" w:lineRule="auto"/>
        <w:jc w:val="center"/>
        <w:rPr>
          <w:rFonts w:ascii="Times New Roman" w:hAnsi="Times New Roman" w:cs="B Lotus"/>
          <w:b/>
          <w:bCs/>
          <w:color w:val="000000"/>
          <w:sz w:val="24"/>
          <w:szCs w:val="28"/>
          <w:lang w:bidi="fa-IR"/>
        </w:rPr>
      </w:pPr>
    </w:p>
    <w:p w14:paraId="014C1503" w14:textId="77777777" w:rsidR="00F348F9" w:rsidRPr="00CC0598" w:rsidRDefault="00F348F9" w:rsidP="006845C9">
      <w:pPr>
        <w:bidi/>
        <w:spacing w:line="240" w:lineRule="auto"/>
        <w:jc w:val="center"/>
        <w:rPr>
          <w:rFonts w:ascii="Times New Roman" w:hAnsi="Times New Roman" w:cs="B Lotus"/>
          <w:color w:val="000000"/>
          <w:sz w:val="24"/>
          <w:szCs w:val="28"/>
          <w:rtl/>
          <w:lang w:bidi="fa-IR"/>
        </w:rPr>
      </w:pPr>
      <w:r w:rsidRPr="00CC0598">
        <w:rPr>
          <w:rFonts w:ascii="Times New Roman" w:hAnsi="Times New Roman" w:cs="B Lotus" w:hint="eastAsia"/>
          <w:color w:val="000000"/>
          <w:sz w:val="24"/>
          <w:szCs w:val="28"/>
          <w:rtl/>
          <w:lang w:bidi="fa-IR"/>
        </w:rPr>
        <w:t>اس</w:t>
      </w:r>
      <w:r w:rsidR="000509C1" w:rsidRPr="00CC0598">
        <w:rPr>
          <w:rFonts w:ascii="Times New Roman" w:hAnsi="Times New Roman" w:cs="B Lotus" w:hint="cs"/>
          <w:color w:val="000000"/>
          <w:sz w:val="24"/>
          <w:szCs w:val="28"/>
          <w:rtl/>
          <w:lang w:bidi="fa-IR"/>
        </w:rPr>
        <w:t>تاد</w:t>
      </w:r>
      <w:r w:rsidRPr="00CC0598">
        <w:rPr>
          <w:rFonts w:ascii="Times New Roman" w:hAnsi="Times New Roman" w:cs="B Lotus"/>
          <w:color w:val="000000"/>
          <w:sz w:val="24"/>
          <w:szCs w:val="28"/>
          <w:rtl/>
          <w:lang w:bidi="fa-IR"/>
        </w:rPr>
        <w:t xml:space="preserve"> مشاور</w:t>
      </w:r>
      <w:r w:rsidRPr="00CC0598">
        <w:rPr>
          <w:rFonts w:ascii="Times New Roman" w:hAnsi="Times New Roman" w:cs="B Lotus" w:hint="cs"/>
          <w:color w:val="000000"/>
          <w:sz w:val="24"/>
          <w:szCs w:val="28"/>
          <w:rtl/>
          <w:lang w:bidi="fa-IR"/>
        </w:rPr>
        <w:t>:</w:t>
      </w:r>
    </w:p>
    <w:p w14:paraId="5ECED0B5" w14:textId="77777777" w:rsidR="00F348F9" w:rsidRPr="00CC0598" w:rsidRDefault="00F348F9" w:rsidP="006845C9">
      <w:pPr>
        <w:bidi/>
        <w:spacing w:line="240" w:lineRule="auto"/>
        <w:jc w:val="center"/>
        <w:rPr>
          <w:rFonts w:ascii="Times New Roman" w:hAnsi="Times New Roman" w:cs="B Lotus"/>
          <w:b/>
          <w:bCs/>
          <w:color w:val="000000"/>
          <w:sz w:val="24"/>
          <w:szCs w:val="28"/>
          <w:rtl/>
        </w:rPr>
      </w:pPr>
      <w:r w:rsidRPr="00CC0598">
        <w:rPr>
          <w:rFonts w:ascii="Times New Roman" w:hAnsi="Times New Roman" w:cs="B Lotus" w:hint="cs"/>
          <w:b/>
          <w:bCs/>
          <w:color w:val="000000"/>
          <w:sz w:val="24"/>
          <w:szCs w:val="28"/>
          <w:rtl/>
        </w:rPr>
        <w:t xml:space="preserve">دکتر </w:t>
      </w:r>
      <w:r w:rsidR="006845C9" w:rsidRPr="00CC0598">
        <w:rPr>
          <w:rFonts w:ascii="Times New Roman" w:hAnsi="Times New Roman" w:cs="B Lotus" w:hint="cs"/>
          <w:b/>
          <w:bCs/>
          <w:color w:val="000000"/>
          <w:sz w:val="24"/>
          <w:szCs w:val="28"/>
          <w:rtl/>
        </w:rPr>
        <w:t>فهیمه نصر</w:t>
      </w:r>
    </w:p>
    <w:p w14:paraId="3F298792" w14:textId="77777777" w:rsidR="006845C9" w:rsidRPr="00CC0598" w:rsidRDefault="006845C9" w:rsidP="006845C9">
      <w:pPr>
        <w:bidi/>
        <w:spacing w:line="240" w:lineRule="auto"/>
        <w:jc w:val="center"/>
        <w:rPr>
          <w:rFonts w:ascii="Times New Roman" w:hAnsi="Times New Roman" w:cs="B Lotus"/>
          <w:b/>
          <w:bCs/>
          <w:color w:val="000000"/>
          <w:sz w:val="24"/>
          <w:szCs w:val="28"/>
          <w:rtl/>
        </w:rPr>
      </w:pPr>
    </w:p>
    <w:p w14:paraId="3742CCD9" w14:textId="77777777" w:rsidR="000509C1" w:rsidRPr="00CC0598" w:rsidRDefault="006845C9" w:rsidP="006845C9">
      <w:pPr>
        <w:bidi/>
        <w:spacing w:line="240" w:lineRule="auto"/>
        <w:jc w:val="center"/>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شهریور</w:t>
      </w:r>
      <w:r w:rsidR="00AC6AB3"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1403</w:t>
      </w:r>
    </w:p>
    <w:p w14:paraId="18B96E63" w14:textId="77777777" w:rsidR="000509C1" w:rsidRPr="00CC0598" w:rsidRDefault="000509C1" w:rsidP="000509C1">
      <w:pPr>
        <w:bidi/>
        <w:spacing w:line="360" w:lineRule="auto"/>
        <w:jc w:val="center"/>
        <w:rPr>
          <w:rFonts w:ascii="Times New Roman" w:hAnsi="Times New Roman" w:cs="B Lotus"/>
          <w:color w:val="000000"/>
          <w:sz w:val="24"/>
          <w:szCs w:val="28"/>
          <w:lang w:bidi="fa-IR"/>
        </w:rPr>
      </w:pPr>
    </w:p>
    <w:p w14:paraId="1CCC7F5E" w14:textId="77777777" w:rsidR="00F348F9" w:rsidRPr="00CC0598" w:rsidRDefault="00F348F9" w:rsidP="006A33FD">
      <w:pPr>
        <w:bidi/>
        <w:spacing w:line="360" w:lineRule="auto"/>
        <w:rPr>
          <w:rFonts w:ascii="Times New Roman" w:hAnsi="Times New Roman" w:cs="B Lotus"/>
          <w:b/>
          <w:bCs/>
          <w:color w:val="000000"/>
          <w:sz w:val="24"/>
          <w:szCs w:val="28"/>
          <w:rtl/>
          <w:lang w:bidi="fa-IR"/>
        </w:rPr>
      </w:pPr>
      <w:r w:rsidRPr="00CC0598">
        <w:rPr>
          <w:rFonts w:ascii="Times New Roman" w:hAnsi="Times New Roman" w:cs="B Lotus"/>
          <w:b/>
          <w:bCs/>
          <w:color w:val="000000"/>
          <w:sz w:val="24"/>
          <w:szCs w:val="28"/>
          <w:rtl/>
          <w:lang w:bidi="fa-IR"/>
        </w:rPr>
        <w:t>تعهدنامه اصالت اثر</w:t>
      </w:r>
    </w:p>
    <w:p w14:paraId="6C3F03D9" w14:textId="77777777" w:rsidR="00F348F9" w:rsidRPr="00CC0598" w:rsidRDefault="00F348F9" w:rsidP="006845C9">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color w:val="000000"/>
          <w:sz w:val="24"/>
          <w:szCs w:val="28"/>
          <w:rtl/>
          <w:lang w:bidi="fa-IR"/>
        </w:rPr>
        <w:t xml:space="preserve">اينجانب </w:t>
      </w:r>
      <w:r w:rsidR="006845C9" w:rsidRPr="00CC0598">
        <w:rPr>
          <w:rFonts w:ascii="Times New Roman" w:hAnsi="Times New Roman" w:cs="B Lotus" w:hint="cs"/>
          <w:b/>
          <w:bCs/>
          <w:color w:val="000000"/>
          <w:sz w:val="24"/>
          <w:szCs w:val="28"/>
          <w:rtl/>
          <w:lang w:bidi="fa-IR"/>
        </w:rPr>
        <w:t>صغری حیدری</w:t>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rtl/>
          <w:lang w:bidi="fa-IR"/>
        </w:rPr>
        <w:t>متعهد م</w:t>
      </w:r>
      <w:r w:rsidRPr="00CC0598">
        <w:rPr>
          <w:rFonts w:ascii="Times New Roman" w:hAnsi="Times New Roman" w:cs="B Lotus" w:hint="cs"/>
          <w:color w:val="000000"/>
          <w:sz w:val="24"/>
          <w:szCs w:val="28"/>
          <w:rtl/>
          <w:lang w:bidi="fa-IR"/>
        </w:rPr>
        <w:t>ی</w:t>
      </w:r>
      <w:r w:rsidR="00C70D46" w:rsidRPr="00CC0598">
        <w:rPr>
          <w:rFonts w:ascii="Times New Roman" w:hAnsi="Times New Roman" w:cs="B Lotus" w:hint="cs"/>
          <w:color w:val="000000"/>
          <w:sz w:val="24"/>
          <w:szCs w:val="28"/>
          <w:rtl/>
          <w:lang w:bidi="fa-IR"/>
        </w:rPr>
        <w:t>‌</w:t>
      </w:r>
      <w:r w:rsidRPr="00CC0598">
        <w:rPr>
          <w:rFonts w:ascii="Times New Roman" w:hAnsi="Times New Roman" w:cs="B Lotus"/>
          <w:color w:val="000000"/>
          <w:sz w:val="24"/>
          <w:szCs w:val="28"/>
          <w:rtl/>
          <w:lang w:bidi="fa-IR"/>
        </w:rPr>
        <w:t xml:space="preserve">شوم كه مطالب مندرج در اين پايان نامه با </w:t>
      </w:r>
      <w:r w:rsidRPr="00CC0598">
        <w:rPr>
          <w:rFonts w:ascii="Times New Roman" w:hAnsi="Times New Roman" w:cs="B Lotus"/>
          <w:b/>
          <w:bCs/>
          <w:color w:val="000000"/>
          <w:sz w:val="24"/>
          <w:szCs w:val="28"/>
          <w:rtl/>
          <w:lang w:bidi="fa-IR"/>
        </w:rPr>
        <w:t>عنوان</w:t>
      </w:r>
      <w:r w:rsidRPr="00CC0598">
        <w:rPr>
          <w:rFonts w:ascii="Times New Roman" w:hAnsi="Times New Roman" w:cs="B Lotus" w:hint="cs"/>
          <w:b/>
          <w:bCs/>
          <w:color w:val="000000"/>
          <w:sz w:val="24"/>
          <w:szCs w:val="28"/>
          <w:rtl/>
          <w:lang w:bidi="fa-IR"/>
        </w:rPr>
        <w:t>"</w:t>
      </w:r>
      <w:r w:rsidR="006845C9" w:rsidRPr="006845C9">
        <w:rPr>
          <w:rFonts w:ascii="Times New Roman" w:eastAsia="Times New Roman" w:hAnsi="Times New Roman" w:cs="B Lotus" w:hint="cs"/>
          <w:b/>
          <w:bCs/>
          <w:sz w:val="28"/>
          <w:szCs w:val="28"/>
          <w:rtl/>
          <w:lang w:bidi="fa-IR"/>
        </w:rPr>
        <w:t xml:space="preserve"> </w:t>
      </w:r>
      <w:r w:rsidR="006845C9" w:rsidRPr="00CC0598">
        <w:rPr>
          <w:rFonts w:ascii="Times New Roman" w:hAnsi="Times New Roman" w:cs="B Lotus" w:hint="cs"/>
          <w:b/>
          <w:bCs/>
          <w:color w:val="000000"/>
          <w:sz w:val="24"/>
          <w:szCs w:val="28"/>
          <w:rtl/>
          <w:lang w:bidi="fa-IR"/>
        </w:rPr>
        <w:t xml:space="preserve">بررسی تاثیر برخی ترکیبات شیمیایی با بنیان تیوسولفات بر خواص پومولوژیکی وعملکرد گردو رقم چندلر </w:t>
      </w:r>
      <w:r w:rsidRPr="00CC0598">
        <w:rPr>
          <w:rFonts w:ascii="Times New Roman" w:hAnsi="Times New Roman" w:cs="B Lotus" w:hint="cs"/>
          <w:b/>
          <w:bCs/>
          <w:color w:val="000000"/>
          <w:sz w:val="24"/>
          <w:szCs w:val="28"/>
          <w:rtl/>
          <w:lang w:bidi="fa-IR"/>
        </w:rPr>
        <w:t>"</w:t>
      </w:r>
      <w:r w:rsidRPr="00CC0598">
        <w:rPr>
          <w:rFonts w:ascii="Times New Roman" w:hAnsi="Times New Roman" w:cs="B Lotus"/>
          <w:color w:val="000000"/>
          <w:sz w:val="24"/>
          <w:szCs w:val="28"/>
          <w:lang w:bidi="fa-IR"/>
        </w:rPr>
        <w:t xml:space="preserve"> </w:t>
      </w:r>
      <w:r w:rsidRPr="00CC0598">
        <w:rPr>
          <w:rFonts w:ascii="Times New Roman" w:hAnsi="Times New Roman" w:cs="B Lotus"/>
          <w:color w:val="000000"/>
          <w:sz w:val="24"/>
          <w:szCs w:val="28"/>
          <w:rtl/>
          <w:lang w:bidi="fa-IR"/>
        </w:rPr>
        <w:t>حاصل كار پژوهشي اينجانب است و به دستاوردهاي پژوهشي ديگران كه در اين پژوهش از آنها استف</w:t>
      </w:r>
      <w:r w:rsidRPr="00CC0598">
        <w:rPr>
          <w:rFonts w:ascii="Times New Roman" w:hAnsi="Times New Roman" w:cs="B Lotus" w:hint="eastAsia"/>
          <w:color w:val="000000"/>
          <w:sz w:val="24"/>
          <w:szCs w:val="28"/>
          <w:rtl/>
          <w:lang w:bidi="fa-IR"/>
        </w:rPr>
        <w:t>اده</w:t>
      </w:r>
      <w:r w:rsidRPr="00CC0598">
        <w:rPr>
          <w:rFonts w:ascii="Times New Roman" w:hAnsi="Times New Roman" w:cs="B Lotus"/>
          <w:color w:val="000000"/>
          <w:sz w:val="24"/>
          <w:szCs w:val="28"/>
          <w:rtl/>
          <w:lang w:bidi="fa-IR"/>
        </w:rPr>
        <w:t xml:space="preserve"> شده است، مطابق مقررات ارجاع و در فهرست منابع و مآخذ ذكر گرديده است. اين پايان</w:t>
      </w:r>
      <w:r w:rsidR="00C70D46" w:rsidRPr="00CC0598">
        <w:rPr>
          <w:rFonts w:ascii="Times New Roman" w:hAnsi="Times New Roman" w:cs="B Lotus" w:hint="cs"/>
          <w:color w:val="000000"/>
          <w:sz w:val="24"/>
          <w:szCs w:val="28"/>
          <w:rtl/>
          <w:lang w:bidi="fa-IR"/>
        </w:rPr>
        <w:t>‌</w:t>
      </w:r>
      <w:r w:rsidRPr="00CC0598">
        <w:rPr>
          <w:rFonts w:ascii="Times New Roman" w:hAnsi="Times New Roman" w:cs="B Lotus"/>
          <w:color w:val="000000"/>
          <w:sz w:val="24"/>
          <w:szCs w:val="28"/>
          <w:rtl/>
          <w:lang w:bidi="fa-IR"/>
        </w:rPr>
        <w:t>نامه قبلاً براي احراز هيچ مدرك هم سطح يا بالاتر ارائه نشده است. در صورت اثبات تخلف (در هر زمان) مدرك تحصيلي صادر شده توسط دانشگاه از اعتبار ساقط خواهد شد.</w:t>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rtl/>
          <w:lang w:bidi="fa-IR"/>
        </w:rPr>
        <w:t>كليه حقوق مادي و معن</w:t>
      </w:r>
      <w:r w:rsidRPr="00CC0598">
        <w:rPr>
          <w:rFonts w:ascii="Times New Roman" w:hAnsi="Times New Roman" w:cs="B Lotus" w:hint="eastAsia"/>
          <w:color w:val="000000"/>
          <w:sz w:val="24"/>
          <w:szCs w:val="28"/>
          <w:rtl/>
          <w:lang w:bidi="fa-IR"/>
        </w:rPr>
        <w:t>وي</w:t>
      </w:r>
      <w:r w:rsidRPr="00CC0598">
        <w:rPr>
          <w:rFonts w:ascii="Times New Roman" w:hAnsi="Times New Roman" w:cs="B Lotus"/>
          <w:color w:val="000000"/>
          <w:sz w:val="24"/>
          <w:szCs w:val="28"/>
          <w:rtl/>
          <w:lang w:bidi="fa-IR"/>
        </w:rPr>
        <w:t xml:space="preserve"> اين اثر متعلق به دانشگاه زنجان مي باشد</w:t>
      </w:r>
      <w:r w:rsidRPr="00CC0598">
        <w:rPr>
          <w:rFonts w:ascii="Times New Roman" w:hAnsi="Times New Roman" w:cs="B Lotus"/>
          <w:color w:val="000000"/>
          <w:sz w:val="24"/>
          <w:szCs w:val="28"/>
          <w:lang w:bidi="fa-IR"/>
        </w:rPr>
        <w:t>.</w:t>
      </w:r>
    </w:p>
    <w:p w14:paraId="48839FB5" w14:textId="77777777" w:rsidR="00F348F9" w:rsidRPr="00CC0598" w:rsidRDefault="00F348F9" w:rsidP="006A33FD">
      <w:pPr>
        <w:bidi/>
        <w:spacing w:line="360" w:lineRule="auto"/>
        <w:rPr>
          <w:rFonts w:ascii="Times New Roman" w:hAnsi="Times New Roman" w:cs="B Lotus"/>
          <w:color w:val="000000"/>
          <w:sz w:val="24"/>
          <w:szCs w:val="28"/>
          <w:rtl/>
          <w:lang w:bidi="fa-IR"/>
        </w:rPr>
      </w:pPr>
    </w:p>
    <w:p w14:paraId="7C92B09A" w14:textId="77777777" w:rsidR="00F348F9" w:rsidRPr="00CC0598" w:rsidRDefault="00254813" w:rsidP="004D1E9D">
      <w:pPr>
        <w:bidi/>
        <w:spacing w:line="360" w:lineRule="auto"/>
        <w:jc w:val="center"/>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 xml:space="preserve">                                                       </w:t>
      </w:r>
      <w:r w:rsidR="00F348F9" w:rsidRPr="00CC0598">
        <w:rPr>
          <w:rFonts w:ascii="Times New Roman" w:hAnsi="Times New Roman" w:cs="B Lotus"/>
          <w:color w:val="000000"/>
          <w:sz w:val="24"/>
          <w:szCs w:val="28"/>
          <w:rtl/>
          <w:lang w:bidi="fa-IR"/>
        </w:rPr>
        <w:t xml:space="preserve">نام و نام خانوادگي دانشجو </w:t>
      </w:r>
      <w:r w:rsidR="00F348F9" w:rsidRPr="00CC0598">
        <w:rPr>
          <w:rFonts w:ascii="Times New Roman" w:hAnsi="Times New Roman" w:cs="B Lotus" w:hint="cs"/>
          <w:color w:val="000000"/>
          <w:sz w:val="24"/>
          <w:szCs w:val="28"/>
          <w:rtl/>
          <w:lang w:bidi="fa-IR"/>
        </w:rPr>
        <w:t xml:space="preserve">: </w:t>
      </w:r>
      <w:r w:rsidR="004D1E9D" w:rsidRPr="00CC0598">
        <w:rPr>
          <w:rFonts w:ascii="Times New Roman" w:hAnsi="Times New Roman" w:cs="B Lotus" w:hint="cs"/>
          <w:color w:val="000000"/>
          <w:sz w:val="24"/>
          <w:szCs w:val="28"/>
          <w:rtl/>
          <w:lang w:bidi="fa-IR"/>
        </w:rPr>
        <w:t>صغری حیدری</w:t>
      </w:r>
    </w:p>
    <w:p w14:paraId="228DF996" w14:textId="75E93504" w:rsidR="00842B02" w:rsidRPr="00CC0598" w:rsidRDefault="00560359" w:rsidP="00842B02">
      <w:pPr>
        <w:bidi/>
        <w:spacing w:line="360" w:lineRule="auto"/>
        <w:jc w:val="center"/>
        <w:rPr>
          <w:rFonts w:ascii="Times New Roman" w:hAnsi="Times New Roman" w:cs="B Lotus"/>
          <w:color w:val="000000"/>
          <w:sz w:val="24"/>
          <w:szCs w:val="28"/>
          <w:rtl/>
          <w:lang w:bidi="fa-IR"/>
        </w:rPr>
      </w:pPr>
      <w:r>
        <w:rPr>
          <w:noProof/>
        </w:rPr>
        <w:drawing>
          <wp:anchor distT="0" distB="0" distL="114300" distR="114300" simplePos="0" relativeHeight="251657728" behindDoc="0" locked="0" layoutInCell="1" allowOverlap="1" wp14:anchorId="18F4FF5E" wp14:editId="1C7CAC43">
            <wp:simplePos x="0" y="0"/>
            <wp:positionH relativeFrom="margin">
              <wp:posOffset>299085</wp:posOffset>
            </wp:positionH>
            <wp:positionV relativeFrom="paragraph">
              <wp:posOffset>180975</wp:posOffset>
            </wp:positionV>
            <wp:extent cx="1247775" cy="828675"/>
            <wp:effectExtent l="0" t="0" r="0" b="0"/>
            <wp:wrapSquare wrapText="bothSides"/>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clrChange>
                        <a:clrFrom>
                          <a:srgbClr val="FAEBD7"/>
                        </a:clrFrom>
                        <a:clrTo>
                          <a:srgbClr val="FAEBD7">
                            <a:alpha val="0"/>
                          </a:srgbClr>
                        </a:clrTo>
                      </a:clrChange>
                      <a:grayscl/>
                      <a:biLevel thresh="50000"/>
                      <a:extLst>
                        <a:ext uri="{28A0092B-C50C-407E-A947-70E740481C1C}">
                          <a14:useLocalDpi xmlns:a14="http://schemas.microsoft.com/office/drawing/2010/main" val="0"/>
                        </a:ext>
                      </a:extLst>
                    </a:blip>
                    <a:srcRect l="1485" t="11070" r="1482" b="-10684"/>
                    <a:stretch>
                      <a:fillRect/>
                    </a:stretch>
                  </pic:blipFill>
                  <pic:spPr bwMode="auto">
                    <a:xfrm>
                      <a:off x="0" y="0"/>
                      <a:ext cx="1247775" cy="828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4813" w:rsidRPr="00CC0598">
        <w:rPr>
          <w:rFonts w:ascii="Times New Roman" w:hAnsi="Times New Roman" w:cs="B Lotus" w:hint="cs"/>
          <w:color w:val="000000"/>
          <w:sz w:val="24"/>
          <w:szCs w:val="28"/>
          <w:rtl/>
          <w:lang w:bidi="fa-IR"/>
        </w:rPr>
        <w:t xml:space="preserve">                                                                </w:t>
      </w:r>
      <w:r w:rsidR="00842B02" w:rsidRPr="00CC0598">
        <w:rPr>
          <w:rFonts w:ascii="Times New Roman" w:hAnsi="Times New Roman" w:cs="B Lotus" w:hint="cs"/>
          <w:color w:val="000000"/>
          <w:sz w:val="24"/>
          <w:szCs w:val="28"/>
          <w:rtl/>
          <w:lang w:bidi="fa-IR"/>
        </w:rPr>
        <w:t>امضا</w:t>
      </w:r>
    </w:p>
    <w:p w14:paraId="3BACA9DD" w14:textId="77777777" w:rsidR="00842B02" w:rsidRPr="00CC0598" w:rsidRDefault="00842B02" w:rsidP="003C5F41">
      <w:pPr>
        <w:bidi/>
        <w:spacing w:line="360" w:lineRule="auto"/>
        <w:rPr>
          <w:rFonts w:ascii="Times New Roman" w:hAnsi="Times New Roman" w:cs="B Lotus"/>
          <w:color w:val="000000"/>
          <w:sz w:val="24"/>
          <w:szCs w:val="28"/>
          <w:rtl/>
          <w:lang w:val="en-GB" w:bidi="fa-IR"/>
        </w:rPr>
      </w:pPr>
    </w:p>
    <w:p w14:paraId="69FD49DE" w14:textId="77777777" w:rsidR="00BD13CA" w:rsidRPr="00CC0598" w:rsidRDefault="00BD13CA" w:rsidP="00BD13CA">
      <w:pPr>
        <w:bidi/>
        <w:spacing w:line="360" w:lineRule="auto"/>
        <w:rPr>
          <w:rFonts w:ascii="Times New Roman" w:hAnsi="Times New Roman" w:cs="B Lotus"/>
          <w:color w:val="000000"/>
          <w:sz w:val="24"/>
          <w:szCs w:val="28"/>
          <w:rtl/>
          <w:lang w:val="en-GB" w:bidi="fa-IR"/>
        </w:rPr>
      </w:pPr>
    </w:p>
    <w:p w14:paraId="3507A789" w14:textId="77777777" w:rsidR="00BD13CA" w:rsidRPr="00CC0598" w:rsidRDefault="00BD13CA" w:rsidP="00BD13CA">
      <w:pPr>
        <w:bidi/>
        <w:spacing w:line="360" w:lineRule="auto"/>
        <w:rPr>
          <w:rFonts w:ascii="Times New Roman" w:hAnsi="Times New Roman" w:cs="B Lotus"/>
          <w:color w:val="000000"/>
          <w:sz w:val="24"/>
          <w:szCs w:val="28"/>
          <w:rtl/>
          <w:lang w:val="en-GB" w:bidi="fa-IR"/>
        </w:rPr>
      </w:pPr>
    </w:p>
    <w:p w14:paraId="01B2FD1A" w14:textId="77777777" w:rsidR="00BD13CA" w:rsidRPr="00CC0598" w:rsidRDefault="00BD13CA" w:rsidP="00BD13CA">
      <w:pPr>
        <w:bidi/>
        <w:spacing w:line="360" w:lineRule="auto"/>
        <w:rPr>
          <w:rFonts w:ascii="Times New Roman" w:hAnsi="Times New Roman" w:cs="B Lotus"/>
          <w:color w:val="000000"/>
          <w:sz w:val="24"/>
          <w:szCs w:val="28"/>
          <w:rtl/>
          <w:lang w:val="en-GB" w:bidi="fa-IR"/>
        </w:rPr>
      </w:pPr>
    </w:p>
    <w:p w14:paraId="4AA4891D" w14:textId="77777777" w:rsidR="00BD13CA" w:rsidRPr="00CC0598" w:rsidRDefault="00BD13CA" w:rsidP="00BD13CA">
      <w:pPr>
        <w:bidi/>
        <w:spacing w:line="360" w:lineRule="auto"/>
        <w:rPr>
          <w:rFonts w:ascii="Times New Roman" w:hAnsi="Times New Roman" w:cs="B Lotus"/>
          <w:color w:val="000000"/>
          <w:sz w:val="24"/>
          <w:szCs w:val="28"/>
          <w:rtl/>
          <w:lang w:val="en-GB" w:bidi="fa-IR"/>
        </w:rPr>
      </w:pPr>
    </w:p>
    <w:p w14:paraId="252CFFFF" w14:textId="77777777" w:rsidR="00BD13CA" w:rsidRPr="00CC0598" w:rsidRDefault="00BD13CA" w:rsidP="00BD13CA">
      <w:pPr>
        <w:bidi/>
        <w:spacing w:line="360" w:lineRule="auto"/>
        <w:rPr>
          <w:rFonts w:ascii="Times New Roman" w:hAnsi="Times New Roman" w:cs="B Lotus"/>
          <w:color w:val="000000"/>
          <w:sz w:val="24"/>
          <w:szCs w:val="28"/>
          <w:rtl/>
          <w:lang w:val="en-GB" w:bidi="fa-IR"/>
        </w:rPr>
      </w:pPr>
    </w:p>
    <w:p w14:paraId="4A6597AD" w14:textId="77777777" w:rsidR="004D1E9D" w:rsidRPr="006C6B95" w:rsidRDefault="004D1E9D" w:rsidP="004D1E9D">
      <w:pPr>
        <w:bidi/>
        <w:spacing w:line="360" w:lineRule="auto"/>
        <w:ind w:firstLine="284"/>
        <w:rPr>
          <w:rFonts w:ascii="Times New Roman" w:hAnsi="Times New Roman" w:cs="B Lotus"/>
          <w:b/>
          <w:bCs/>
          <w:sz w:val="40"/>
          <w:szCs w:val="40"/>
          <w:rtl/>
        </w:rPr>
      </w:pPr>
      <w:r w:rsidRPr="006C6B95">
        <w:rPr>
          <w:rFonts w:ascii="Times New Roman" w:hAnsi="Times New Roman" w:cs="B Lotus" w:hint="cs"/>
          <w:b/>
          <w:bCs/>
          <w:sz w:val="40"/>
          <w:szCs w:val="40"/>
          <w:rtl/>
        </w:rPr>
        <w:t>تقدیم به</w:t>
      </w:r>
    </w:p>
    <w:p w14:paraId="3678B0F9" w14:textId="77777777" w:rsidR="004D1E9D" w:rsidRPr="006C6B95" w:rsidRDefault="004D1E9D" w:rsidP="004D1E9D">
      <w:pPr>
        <w:bidi/>
        <w:spacing w:line="360" w:lineRule="auto"/>
        <w:ind w:firstLine="284"/>
        <w:rPr>
          <w:rFonts w:ascii="Times New Roman" w:hAnsi="Times New Roman" w:cs="B Lotus"/>
          <w:b/>
          <w:bCs/>
          <w:sz w:val="40"/>
          <w:szCs w:val="40"/>
          <w:rtl/>
        </w:rPr>
      </w:pPr>
      <w:r w:rsidRPr="006C6B95">
        <w:rPr>
          <w:rFonts w:ascii="Times New Roman" w:hAnsi="Times New Roman" w:cs="B Lotus" w:hint="cs"/>
          <w:b/>
          <w:bCs/>
          <w:sz w:val="40"/>
          <w:szCs w:val="40"/>
          <w:rtl/>
        </w:rPr>
        <w:t>پدر و مادر بزرگوارم</w:t>
      </w:r>
    </w:p>
    <w:p w14:paraId="4F2A143A" w14:textId="77777777" w:rsidR="004D1E9D" w:rsidRPr="006C6B95" w:rsidRDefault="004D1E9D" w:rsidP="004D1E9D">
      <w:pPr>
        <w:bidi/>
        <w:spacing w:line="360" w:lineRule="auto"/>
        <w:rPr>
          <w:rFonts w:ascii="Times New Roman" w:hAnsi="Times New Roman" w:cs="B Lotus"/>
          <w:sz w:val="40"/>
          <w:szCs w:val="40"/>
          <w:rtl/>
        </w:rPr>
      </w:pPr>
      <w:r w:rsidRPr="006C6B95">
        <w:rPr>
          <w:rFonts w:ascii="Times New Roman" w:hAnsi="Times New Roman" w:cs="B Lotus" w:hint="cs"/>
          <w:sz w:val="28"/>
          <w:szCs w:val="28"/>
          <w:rtl/>
        </w:rPr>
        <w:t xml:space="preserve">           </w:t>
      </w:r>
      <w:r w:rsidRPr="006C6B95">
        <w:rPr>
          <w:rFonts w:ascii="Times New Roman" w:hAnsi="Times New Roman" w:cs="B Lotus" w:hint="cs"/>
          <w:sz w:val="40"/>
          <w:szCs w:val="40"/>
          <w:rtl/>
        </w:rPr>
        <w:t>به رسم بوسه ای بر دستانشان</w:t>
      </w:r>
    </w:p>
    <w:p w14:paraId="1C56D1C2" w14:textId="77777777" w:rsidR="004D1E9D" w:rsidRPr="006C6B95" w:rsidRDefault="004D1E9D" w:rsidP="004D1E9D">
      <w:pPr>
        <w:bidi/>
        <w:spacing w:line="360" w:lineRule="auto"/>
        <w:ind w:firstLine="284"/>
        <w:rPr>
          <w:rFonts w:ascii="Times New Roman" w:hAnsi="Times New Roman" w:cs="B Lotus"/>
          <w:sz w:val="40"/>
          <w:szCs w:val="40"/>
          <w:rtl/>
        </w:rPr>
      </w:pPr>
      <w:r w:rsidRPr="006C6B95">
        <w:rPr>
          <w:rFonts w:ascii="Times New Roman" w:hAnsi="Times New Roman" w:cs="B Lotus" w:hint="cs"/>
          <w:sz w:val="28"/>
          <w:szCs w:val="28"/>
          <w:rtl/>
        </w:rPr>
        <w:t xml:space="preserve">                </w:t>
      </w:r>
      <w:r w:rsidRPr="006C6B95">
        <w:rPr>
          <w:rFonts w:ascii="Times New Roman" w:hAnsi="Times New Roman" w:cs="B Lotus" w:hint="cs"/>
          <w:sz w:val="40"/>
          <w:szCs w:val="40"/>
          <w:rtl/>
        </w:rPr>
        <w:t>و به پاس عاطفه سر شار و گرمای امید بخش وجودشان</w:t>
      </w:r>
    </w:p>
    <w:p w14:paraId="49B9CD67" w14:textId="77777777" w:rsidR="00BD13CA" w:rsidRPr="00CC0598" w:rsidRDefault="00BD13CA" w:rsidP="00BD13CA">
      <w:pPr>
        <w:bidi/>
        <w:spacing w:line="360" w:lineRule="auto"/>
        <w:rPr>
          <w:rFonts w:ascii="Times New Roman" w:hAnsi="Times New Roman" w:cs="B Lotus"/>
          <w:color w:val="000000"/>
          <w:sz w:val="24"/>
          <w:szCs w:val="28"/>
          <w:lang w:val="en-GB" w:bidi="fa-IR"/>
        </w:rPr>
      </w:pPr>
    </w:p>
    <w:p w14:paraId="7809BEA8" w14:textId="77777777" w:rsidR="004D1E9D" w:rsidRPr="00CC0598" w:rsidRDefault="004D1E9D" w:rsidP="00AA04C2">
      <w:pPr>
        <w:bidi/>
        <w:spacing w:line="360" w:lineRule="auto"/>
        <w:jc w:val="both"/>
        <w:rPr>
          <w:rFonts w:ascii="Times New Roman" w:hAnsi="Times New Roman" w:cs="B Lotus"/>
          <w:color w:val="000000"/>
          <w:sz w:val="24"/>
          <w:szCs w:val="28"/>
          <w:rtl/>
          <w:lang w:bidi="fa-IR"/>
        </w:rPr>
      </w:pPr>
    </w:p>
    <w:p w14:paraId="28E435DC" w14:textId="77777777" w:rsidR="004D1E9D" w:rsidRPr="00CC0598" w:rsidRDefault="004D1E9D" w:rsidP="004D1E9D">
      <w:pPr>
        <w:bidi/>
        <w:spacing w:line="360" w:lineRule="auto"/>
        <w:jc w:val="both"/>
        <w:rPr>
          <w:rFonts w:ascii="Times New Roman" w:hAnsi="Times New Roman" w:cs="B Lotus"/>
          <w:color w:val="000000"/>
          <w:sz w:val="24"/>
          <w:szCs w:val="28"/>
          <w:rtl/>
          <w:lang w:bidi="fa-IR"/>
        </w:rPr>
      </w:pPr>
    </w:p>
    <w:p w14:paraId="55F2F217" w14:textId="77777777" w:rsidR="004D1E9D" w:rsidRPr="00CC0598" w:rsidRDefault="004D1E9D" w:rsidP="004D1E9D">
      <w:pPr>
        <w:bidi/>
        <w:spacing w:line="360" w:lineRule="auto"/>
        <w:jc w:val="both"/>
        <w:rPr>
          <w:rFonts w:ascii="Times New Roman" w:hAnsi="Times New Roman" w:cs="B Lotus"/>
          <w:color w:val="000000"/>
          <w:sz w:val="24"/>
          <w:szCs w:val="28"/>
          <w:rtl/>
          <w:lang w:bidi="fa-IR"/>
        </w:rPr>
      </w:pPr>
    </w:p>
    <w:p w14:paraId="643E4CE5" w14:textId="77777777" w:rsidR="004D1E9D" w:rsidRPr="00CC0598" w:rsidRDefault="004D1E9D" w:rsidP="004D1E9D">
      <w:pPr>
        <w:bidi/>
        <w:spacing w:line="360" w:lineRule="auto"/>
        <w:jc w:val="both"/>
        <w:rPr>
          <w:rFonts w:ascii="Times New Roman" w:hAnsi="Times New Roman" w:cs="B Lotus"/>
          <w:color w:val="000000"/>
          <w:sz w:val="24"/>
          <w:szCs w:val="28"/>
          <w:rtl/>
          <w:lang w:bidi="fa-IR"/>
        </w:rPr>
      </w:pPr>
    </w:p>
    <w:p w14:paraId="4518E6A6" w14:textId="77777777" w:rsidR="004D1E9D" w:rsidRPr="00CC0598" w:rsidRDefault="004D1E9D" w:rsidP="004D1E9D">
      <w:pPr>
        <w:bidi/>
        <w:spacing w:line="360" w:lineRule="auto"/>
        <w:jc w:val="both"/>
        <w:rPr>
          <w:rFonts w:ascii="Times New Roman" w:hAnsi="Times New Roman" w:cs="B Lotus"/>
          <w:color w:val="000000"/>
          <w:sz w:val="24"/>
          <w:szCs w:val="28"/>
          <w:rtl/>
          <w:lang w:bidi="fa-IR"/>
        </w:rPr>
      </w:pPr>
    </w:p>
    <w:p w14:paraId="67555900" w14:textId="77777777" w:rsidR="004D1E9D" w:rsidRPr="00CC0598" w:rsidRDefault="004D1E9D" w:rsidP="004D1E9D">
      <w:pPr>
        <w:bidi/>
        <w:spacing w:line="360" w:lineRule="auto"/>
        <w:jc w:val="both"/>
        <w:rPr>
          <w:rFonts w:ascii="Times New Roman" w:hAnsi="Times New Roman" w:cs="B Lotus"/>
          <w:color w:val="000000"/>
          <w:sz w:val="24"/>
          <w:szCs w:val="28"/>
          <w:rtl/>
          <w:lang w:bidi="fa-IR"/>
        </w:rPr>
      </w:pPr>
    </w:p>
    <w:p w14:paraId="50444804" w14:textId="77777777" w:rsidR="004D1E9D" w:rsidRPr="00CC0598" w:rsidRDefault="004D1E9D" w:rsidP="004D1E9D">
      <w:pPr>
        <w:bidi/>
        <w:spacing w:line="360" w:lineRule="auto"/>
        <w:jc w:val="both"/>
        <w:rPr>
          <w:rFonts w:ascii="Times New Roman" w:hAnsi="Times New Roman" w:cs="B Lotus"/>
          <w:color w:val="000000"/>
          <w:sz w:val="24"/>
          <w:szCs w:val="28"/>
          <w:rtl/>
          <w:lang w:bidi="fa-IR"/>
        </w:rPr>
      </w:pPr>
    </w:p>
    <w:p w14:paraId="668B9452" w14:textId="77777777" w:rsidR="004D1E9D" w:rsidRPr="00CC0598" w:rsidRDefault="004D1E9D" w:rsidP="004D1E9D">
      <w:pPr>
        <w:bidi/>
        <w:spacing w:line="360" w:lineRule="auto"/>
        <w:jc w:val="both"/>
        <w:rPr>
          <w:rFonts w:ascii="Times New Roman" w:hAnsi="Times New Roman" w:cs="B Lotus"/>
          <w:b/>
          <w:bCs/>
          <w:color w:val="000000"/>
          <w:sz w:val="24"/>
          <w:szCs w:val="28"/>
          <w:rtl/>
          <w:lang w:bidi="fa-IR"/>
        </w:rPr>
      </w:pPr>
    </w:p>
    <w:p w14:paraId="13C609F3" w14:textId="77777777" w:rsidR="004D1E9D" w:rsidRPr="00CC0598" w:rsidRDefault="004D1E9D" w:rsidP="004D1E9D">
      <w:pPr>
        <w:bidi/>
        <w:spacing w:line="360" w:lineRule="auto"/>
        <w:jc w:val="both"/>
        <w:rPr>
          <w:rFonts w:ascii="Times New Roman" w:hAnsi="Times New Roman" w:cs="B Lotus"/>
          <w:b/>
          <w:bCs/>
          <w:color w:val="000000"/>
          <w:sz w:val="24"/>
          <w:szCs w:val="28"/>
          <w:rtl/>
          <w:lang w:bidi="fa-IR"/>
        </w:rPr>
      </w:pPr>
      <w:r w:rsidRPr="00CC0598">
        <w:rPr>
          <w:rFonts w:ascii="Times New Roman" w:hAnsi="Times New Roman" w:cs="B Lotus" w:hint="cs"/>
          <w:color w:val="000000"/>
          <w:sz w:val="24"/>
          <w:szCs w:val="28"/>
          <w:rtl/>
          <w:lang w:bidi="fa-IR"/>
        </w:rPr>
        <w:lastRenderedPageBreak/>
        <w:t xml:space="preserve">تشکر و سپاس بی پایان مخصوص خدایی است که بشر را آفریده و به او قدرت اندیشیدن داده و توانایی های بالقوه را در </w:t>
      </w:r>
      <w:r w:rsidR="00F57249" w:rsidRPr="00CC0598">
        <w:rPr>
          <w:rFonts w:ascii="Times New Roman" w:hAnsi="Times New Roman" w:cs="B Lotus" w:hint="cs"/>
          <w:color w:val="000000"/>
          <w:sz w:val="24"/>
          <w:szCs w:val="28"/>
          <w:rtl/>
          <w:lang w:bidi="fa-IR"/>
        </w:rPr>
        <w:t xml:space="preserve">وجود </w:t>
      </w:r>
      <w:r w:rsidRPr="00CC0598">
        <w:rPr>
          <w:rFonts w:ascii="Times New Roman" w:hAnsi="Times New Roman" w:cs="B Lotus" w:hint="cs"/>
          <w:color w:val="000000"/>
          <w:sz w:val="24"/>
          <w:szCs w:val="28"/>
          <w:rtl/>
          <w:lang w:bidi="fa-IR"/>
        </w:rPr>
        <w:t>انسان قرار داده و او را به تلاش و کوشش نموده و راهنمایانی را برای هدایت بشر فرستاده است</w:t>
      </w:r>
      <w:r w:rsidRPr="00CC0598">
        <w:rPr>
          <w:rFonts w:ascii="Times New Roman" w:hAnsi="Times New Roman" w:cs="B Lotus" w:hint="cs"/>
          <w:b/>
          <w:bCs/>
          <w:color w:val="000000"/>
          <w:sz w:val="24"/>
          <w:szCs w:val="28"/>
          <w:rtl/>
          <w:lang w:bidi="fa-IR"/>
        </w:rPr>
        <w:t xml:space="preserve">.    </w:t>
      </w:r>
    </w:p>
    <w:p w14:paraId="2F7861EE" w14:textId="77777777" w:rsidR="004D1E9D" w:rsidRPr="00CC0598" w:rsidRDefault="004D1E9D" w:rsidP="004D1E9D">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پس از ارادت خاضعانه به در گاه خداوند بی همتا از اساتید ارجمند آقایان دکتر ولی ربیعی و دکتر اصغر سلیمانی سعه صدر و رهنمود های دلسوزانه شان که در این پروژه مرا مورد لطف خود قرار دادند و راهنمایی های لازم را نموند کمال تشکر قدر دانی را دارم.</w:t>
      </w:r>
    </w:p>
    <w:p w14:paraId="3851B935" w14:textId="77777777" w:rsidR="004D1E9D" w:rsidRPr="00CC0598" w:rsidRDefault="004D1E9D" w:rsidP="004D1E9D">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 xml:space="preserve">از استاد مشاور </w:t>
      </w:r>
      <w:r w:rsidR="000B4DCD" w:rsidRPr="00CC0598">
        <w:rPr>
          <w:rFonts w:ascii="Times New Roman" w:hAnsi="Times New Roman" w:cs="B Lotus" w:hint="cs"/>
          <w:color w:val="000000"/>
          <w:sz w:val="24"/>
          <w:szCs w:val="28"/>
          <w:rtl/>
          <w:lang w:bidi="fa-IR"/>
        </w:rPr>
        <w:t xml:space="preserve">خانم </w:t>
      </w:r>
      <w:r w:rsidRPr="00CC0598">
        <w:rPr>
          <w:rFonts w:ascii="Times New Roman" w:hAnsi="Times New Roman" w:cs="B Lotus" w:hint="cs"/>
          <w:color w:val="000000"/>
          <w:sz w:val="24"/>
          <w:szCs w:val="28"/>
          <w:rtl/>
          <w:lang w:bidi="fa-IR"/>
        </w:rPr>
        <w:t>دکتر فهیمه نصر که زحمت مشاوره این رساله را متقبل شدند سپاس گزاری می نمایم.</w:t>
      </w:r>
    </w:p>
    <w:p w14:paraId="323B069D" w14:textId="77777777" w:rsidR="004D1E9D" w:rsidRPr="00CC0598" w:rsidRDefault="004D1E9D" w:rsidP="004D1E9D">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از اساتید محترم جناب آقای دکتر فرهنگ رضوی و جناب آقای دکتر علی سلیمانی که زحمت باز خوانی و داوری این رساله را متقبل شدند بسیار ممنون و سپاس گزارم.</w:t>
      </w:r>
    </w:p>
    <w:p w14:paraId="1D797F24" w14:textId="77777777" w:rsidR="00F12E9A" w:rsidRPr="00CC0598" w:rsidRDefault="00F12E9A" w:rsidP="00F12E9A">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rPr>
        <w:t>از شرکت کشت وصنعت خرمدره که شرایط اجرای پروژه را فراهم کرده و هزینه های بخش عملیاتی و تیمارهای پروژه را متقبل شدند</w:t>
      </w:r>
      <w:r w:rsidRPr="00CC0598">
        <w:rPr>
          <w:rFonts w:ascii="Times New Roman" w:hAnsi="Times New Roman" w:cs="B Lotus" w:hint="cs"/>
          <w:color w:val="000000"/>
          <w:sz w:val="24"/>
          <w:szCs w:val="28"/>
          <w:rtl/>
          <w:lang w:bidi="fa-IR"/>
        </w:rPr>
        <w:t xml:space="preserve"> تشکر می کنم.</w:t>
      </w:r>
    </w:p>
    <w:p w14:paraId="590F5434" w14:textId="77777777" w:rsidR="004D1E9D" w:rsidRPr="00CC0598" w:rsidRDefault="004D1E9D" w:rsidP="004D1E9D">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در پایان از خانواده ام که در سراسر دوران زندگی همراه و پشتیبان من بوده اند بی نهایت سپاس گزارم.</w:t>
      </w:r>
    </w:p>
    <w:p w14:paraId="3C1E3DB6" w14:textId="77777777" w:rsidR="004D1E9D" w:rsidRPr="00CC0598" w:rsidRDefault="004D1E9D" w:rsidP="004D1E9D">
      <w:pPr>
        <w:bidi/>
        <w:spacing w:line="360" w:lineRule="auto"/>
        <w:jc w:val="both"/>
        <w:rPr>
          <w:rFonts w:ascii="Times New Roman" w:hAnsi="Times New Roman" w:cs="B Lotus"/>
          <w:color w:val="000000"/>
          <w:sz w:val="24"/>
          <w:szCs w:val="28"/>
          <w:rtl/>
          <w:lang w:bidi="fa-IR"/>
        </w:rPr>
      </w:pPr>
    </w:p>
    <w:p w14:paraId="6F323B64" w14:textId="77777777" w:rsidR="004D1E9D" w:rsidRPr="00CC0598" w:rsidRDefault="004D1E9D" w:rsidP="004D1E9D">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پیش از من و تو بسیار بودند و</w:t>
      </w:r>
      <w:r w:rsidR="00E262D9"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نقش بستند           دیوار زندگی را زین گونه یاد گاران</w:t>
      </w:r>
    </w:p>
    <w:p w14:paraId="751D6815" w14:textId="77777777" w:rsidR="00CE6FCA" w:rsidRPr="00CC0598" w:rsidRDefault="004D1E9D" w:rsidP="004D1E9D">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وین نغمه محبت بعد از من و تو ماند                 تا در زمانه باقیست آواز باد و باران</w:t>
      </w:r>
    </w:p>
    <w:p w14:paraId="042ED81B" w14:textId="77777777" w:rsidR="00F348F9" w:rsidRPr="00CC0598" w:rsidRDefault="00CE6FCA" w:rsidP="00661F6D">
      <w:pPr>
        <w:bidi/>
        <w:spacing w:line="360" w:lineRule="auto"/>
        <w:jc w:val="both"/>
        <w:rPr>
          <w:rFonts w:ascii="Times New Roman" w:hAnsi="Times New Roman" w:cs="B Lotus"/>
          <w:color w:val="000000"/>
          <w:sz w:val="28"/>
          <w:szCs w:val="32"/>
          <w:rtl/>
          <w:lang w:bidi="fa-IR"/>
        </w:rPr>
      </w:pPr>
      <w:r w:rsidRPr="00CC0598">
        <w:rPr>
          <w:rFonts w:ascii="Times New Roman" w:hAnsi="Times New Roman" w:cs="B Lotus" w:hint="eastAsia"/>
          <w:color w:val="000000"/>
          <w:sz w:val="28"/>
          <w:szCs w:val="32"/>
          <w:rtl/>
          <w:lang w:bidi="fa-IR"/>
        </w:rPr>
        <w:t>از</w:t>
      </w:r>
      <w:r w:rsidRPr="00CC0598">
        <w:rPr>
          <w:rFonts w:ascii="Times New Roman" w:hAnsi="Times New Roman" w:cs="B Lotus"/>
          <w:color w:val="000000"/>
          <w:sz w:val="28"/>
          <w:szCs w:val="32"/>
          <w:rtl/>
          <w:lang w:bidi="fa-IR"/>
        </w:rPr>
        <w:t xml:space="preserve"> دوستان </w:t>
      </w:r>
      <w:r w:rsidR="000815BA" w:rsidRPr="00CC0598">
        <w:rPr>
          <w:rFonts w:ascii="Times New Roman" w:hAnsi="Times New Roman" w:cs="B Lotus" w:hint="cs"/>
          <w:color w:val="000000"/>
          <w:sz w:val="28"/>
          <w:szCs w:val="32"/>
          <w:rtl/>
          <w:lang w:bidi="fa-IR"/>
        </w:rPr>
        <w:t>و خانواده عزیزم</w:t>
      </w:r>
      <w:r w:rsidRPr="00CC0598">
        <w:rPr>
          <w:rFonts w:ascii="Times New Roman" w:hAnsi="Times New Roman" w:cs="B Lotus"/>
          <w:color w:val="000000"/>
          <w:sz w:val="28"/>
          <w:szCs w:val="32"/>
          <w:rtl/>
          <w:lang w:bidi="fa-IR"/>
        </w:rPr>
        <w:t xml:space="preserve"> که همراه هم</w:t>
      </w:r>
      <w:r w:rsidRPr="00CC0598">
        <w:rPr>
          <w:rFonts w:ascii="Times New Roman" w:hAnsi="Times New Roman" w:cs="B Lotus" w:hint="cs"/>
          <w:color w:val="000000"/>
          <w:sz w:val="28"/>
          <w:szCs w:val="32"/>
          <w:rtl/>
          <w:lang w:bidi="fa-IR"/>
        </w:rPr>
        <w:t>ی</w:t>
      </w:r>
      <w:r w:rsidRPr="00CC0598">
        <w:rPr>
          <w:rFonts w:ascii="Times New Roman" w:hAnsi="Times New Roman" w:cs="B Lotus" w:hint="eastAsia"/>
          <w:color w:val="000000"/>
          <w:sz w:val="28"/>
          <w:szCs w:val="32"/>
          <w:rtl/>
          <w:lang w:bidi="fa-IR"/>
        </w:rPr>
        <w:t>شگ</w:t>
      </w:r>
      <w:r w:rsidRPr="00CC0598">
        <w:rPr>
          <w:rFonts w:ascii="Times New Roman" w:hAnsi="Times New Roman" w:cs="B Lotus" w:hint="cs"/>
          <w:color w:val="000000"/>
          <w:sz w:val="28"/>
          <w:szCs w:val="32"/>
          <w:rtl/>
          <w:lang w:bidi="fa-IR"/>
        </w:rPr>
        <w:t>ی</w:t>
      </w:r>
      <w:r w:rsidRPr="00CC0598">
        <w:rPr>
          <w:rFonts w:ascii="Times New Roman" w:hAnsi="Times New Roman" w:cs="B Lotus"/>
          <w:color w:val="000000"/>
          <w:sz w:val="28"/>
          <w:szCs w:val="32"/>
          <w:rtl/>
          <w:lang w:bidi="fa-IR"/>
        </w:rPr>
        <w:t xml:space="preserve"> من بوده‌اند و </w:t>
      </w:r>
      <w:r w:rsidR="000815BA" w:rsidRPr="00CC0598">
        <w:rPr>
          <w:rFonts w:ascii="Times New Roman" w:hAnsi="Times New Roman" w:cs="B Lotus"/>
          <w:color w:val="000000"/>
          <w:sz w:val="28"/>
          <w:szCs w:val="32"/>
          <w:rtl/>
          <w:lang w:bidi="fa-IR"/>
        </w:rPr>
        <w:t xml:space="preserve">در طول </w:t>
      </w:r>
      <w:r w:rsidR="00661F6D" w:rsidRPr="00CC0598">
        <w:rPr>
          <w:rFonts w:ascii="Times New Roman" w:hAnsi="Times New Roman" w:cs="B Lotus" w:hint="cs"/>
          <w:color w:val="000000"/>
          <w:sz w:val="28"/>
          <w:szCs w:val="32"/>
          <w:rtl/>
          <w:lang w:bidi="fa-IR"/>
        </w:rPr>
        <w:t xml:space="preserve">دوران تحصیل و انجام تحقیق </w:t>
      </w:r>
      <w:r w:rsidR="000815BA" w:rsidRPr="00CC0598">
        <w:rPr>
          <w:rFonts w:ascii="Times New Roman" w:hAnsi="Times New Roman" w:cs="B Lotus"/>
          <w:color w:val="000000"/>
          <w:sz w:val="28"/>
          <w:szCs w:val="32"/>
          <w:rtl/>
          <w:lang w:bidi="fa-IR"/>
        </w:rPr>
        <w:t xml:space="preserve">مرا </w:t>
      </w:r>
      <w:r w:rsidR="00254813" w:rsidRPr="00CC0598">
        <w:rPr>
          <w:rFonts w:ascii="Times New Roman" w:hAnsi="Times New Roman" w:cs="B Lotus" w:hint="cs"/>
          <w:color w:val="000000"/>
          <w:sz w:val="28"/>
          <w:szCs w:val="32"/>
          <w:rtl/>
          <w:lang w:bidi="fa-IR"/>
        </w:rPr>
        <w:t xml:space="preserve">همواره </w:t>
      </w:r>
      <w:r w:rsidR="000815BA" w:rsidRPr="00CC0598">
        <w:rPr>
          <w:rFonts w:ascii="Times New Roman" w:hAnsi="Times New Roman" w:cs="B Lotus"/>
          <w:color w:val="000000"/>
          <w:sz w:val="28"/>
          <w:szCs w:val="32"/>
          <w:rtl/>
          <w:lang w:bidi="fa-IR"/>
        </w:rPr>
        <w:t>همراه</w:t>
      </w:r>
      <w:r w:rsidR="000815BA" w:rsidRPr="00CC0598">
        <w:rPr>
          <w:rFonts w:ascii="Times New Roman" w:hAnsi="Times New Roman" w:cs="B Lotus" w:hint="cs"/>
          <w:color w:val="000000"/>
          <w:sz w:val="28"/>
          <w:szCs w:val="32"/>
          <w:rtl/>
          <w:lang w:bidi="fa-IR"/>
        </w:rPr>
        <w:t>ی</w:t>
      </w:r>
      <w:r w:rsidR="000815BA" w:rsidRPr="00CC0598">
        <w:rPr>
          <w:rFonts w:ascii="Times New Roman" w:hAnsi="Times New Roman" w:cs="B Lotus"/>
          <w:color w:val="000000"/>
          <w:sz w:val="28"/>
          <w:szCs w:val="32"/>
          <w:rtl/>
          <w:lang w:bidi="fa-IR"/>
        </w:rPr>
        <w:t xml:space="preserve"> نمودند</w:t>
      </w:r>
      <w:r w:rsidR="00254813" w:rsidRPr="00CC0598">
        <w:rPr>
          <w:rFonts w:ascii="Times New Roman" w:hAnsi="Times New Roman" w:cs="B Lotus" w:hint="cs"/>
          <w:color w:val="000000"/>
          <w:sz w:val="28"/>
          <w:szCs w:val="32"/>
          <w:rtl/>
          <w:lang w:bidi="fa-IR"/>
        </w:rPr>
        <w:t xml:space="preserve"> </w:t>
      </w:r>
      <w:r w:rsidRPr="00CC0598">
        <w:rPr>
          <w:rFonts w:ascii="Times New Roman" w:hAnsi="Times New Roman" w:cs="B Lotus"/>
          <w:color w:val="000000"/>
          <w:sz w:val="28"/>
          <w:szCs w:val="32"/>
          <w:rtl/>
          <w:lang w:bidi="fa-IR"/>
        </w:rPr>
        <w:t>تقد</w:t>
      </w:r>
      <w:r w:rsidRPr="00CC0598">
        <w:rPr>
          <w:rFonts w:ascii="Times New Roman" w:hAnsi="Times New Roman" w:cs="B Lotus" w:hint="cs"/>
          <w:color w:val="000000"/>
          <w:sz w:val="28"/>
          <w:szCs w:val="32"/>
          <w:rtl/>
          <w:lang w:bidi="fa-IR"/>
        </w:rPr>
        <w:t>ی</w:t>
      </w:r>
      <w:r w:rsidRPr="00CC0598">
        <w:rPr>
          <w:rFonts w:ascii="Times New Roman" w:hAnsi="Times New Roman" w:cs="B Lotus" w:hint="eastAsia"/>
          <w:color w:val="000000"/>
          <w:sz w:val="28"/>
          <w:szCs w:val="32"/>
          <w:rtl/>
          <w:lang w:bidi="fa-IR"/>
        </w:rPr>
        <w:t>ر</w:t>
      </w:r>
      <w:r w:rsidRPr="00CC0598">
        <w:rPr>
          <w:rFonts w:ascii="Times New Roman" w:hAnsi="Times New Roman" w:cs="B Lotus"/>
          <w:color w:val="000000"/>
          <w:sz w:val="28"/>
          <w:szCs w:val="32"/>
          <w:rtl/>
          <w:lang w:bidi="fa-IR"/>
        </w:rPr>
        <w:t xml:space="preserve"> و تشکر </w:t>
      </w:r>
      <w:r w:rsidR="00254813" w:rsidRPr="00CC0598">
        <w:rPr>
          <w:rFonts w:ascii="Times New Roman" w:hAnsi="Times New Roman" w:cs="B Lotus" w:hint="cs"/>
          <w:color w:val="000000"/>
          <w:sz w:val="28"/>
          <w:szCs w:val="32"/>
          <w:rtl/>
          <w:lang w:bidi="fa-IR"/>
        </w:rPr>
        <w:t>می‌کنم و امیدوارم همیشه سالم وسلامت باشند.</w:t>
      </w:r>
    </w:p>
    <w:p w14:paraId="14253BA2" w14:textId="77777777" w:rsidR="007277AF" w:rsidRPr="00CC0598" w:rsidRDefault="007277AF" w:rsidP="007277AF">
      <w:pPr>
        <w:bidi/>
        <w:spacing w:line="360" w:lineRule="auto"/>
        <w:jc w:val="both"/>
        <w:rPr>
          <w:rFonts w:ascii="Times New Roman" w:hAnsi="Times New Roman" w:cs="B Lotus"/>
          <w:b/>
          <w:bCs/>
          <w:color w:val="000000"/>
          <w:sz w:val="32"/>
          <w:szCs w:val="32"/>
          <w:rtl/>
          <w:lang w:bidi="fa-IR"/>
        </w:rPr>
      </w:pPr>
      <w:r w:rsidRPr="00CC0598">
        <w:rPr>
          <w:rFonts w:ascii="Times New Roman" w:hAnsi="Times New Roman" w:cs="B Lotus" w:hint="cs"/>
          <w:b/>
          <w:bCs/>
          <w:color w:val="000000"/>
          <w:sz w:val="32"/>
          <w:szCs w:val="32"/>
          <w:rtl/>
          <w:lang w:bidi="fa-IR"/>
        </w:rPr>
        <w:lastRenderedPageBreak/>
        <w:t>چکیده</w:t>
      </w:r>
    </w:p>
    <w:p w14:paraId="736D75B0" w14:textId="77777777" w:rsidR="00445957" w:rsidRPr="00CC0598" w:rsidRDefault="00445957" w:rsidP="00192E07">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rPr>
        <w:t xml:space="preserve">گردو </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lang w:bidi="fa-IR"/>
        </w:rPr>
        <w:t>(</w:t>
      </w:r>
      <w:r w:rsidRPr="00CC0598">
        <w:rPr>
          <w:rFonts w:ascii="Times New Roman" w:hAnsi="Times New Roman" w:cs="B Lotus" w:hint="cs"/>
          <w:i/>
          <w:iCs/>
          <w:color w:val="000000"/>
          <w:sz w:val="24"/>
          <w:szCs w:val="28"/>
          <w:lang w:bidi="fa-IR"/>
        </w:rPr>
        <w:t>Juglans regia</w:t>
      </w:r>
      <w:r w:rsidRPr="00CC0598">
        <w:rPr>
          <w:rFonts w:ascii="Times New Roman" w:hAnsi="Times New Roman" w:cs="B Lotus" w:hint="cs"/>
          <w:color w:val="000000"/>
          <w:sz w:val="24"/>
          <w:szCs w:val="28"/>
          <w:lang w:bidi="fa-IR"/>
        </w:rPr>
        <w:t xml:space="preserve"> L.) </w:t>
      </w:r>
      <w:r w:rsidRPr="00CC0598">
        <w:rPr>
          <w:rFonts w:ascii="Times New Roman" w:hAnsi="Times New Roman" w:cs="B Lotus" w:hint="cs"/>
          <w:color w:val="000000"/>
          <w:sz w:val="24"/>
          <w:szCs w:val="28"/>
          <w:rtl/>
        </w:rPr>
        <w:t>یک محصول مهم تجاری است و در بسیاری از کشورها رشد می کند</w:t>
      </w:r>
      <w:r w:rsidR="00F57249" w:rsidRPr="00CC0598">
        <w:rPr>
          <w:rFonts w:ascii="Times New Roman" w:hAnsi="Times New Roman" w:cs="B Lotus" w:hint="cs"/>
          <w:color w:val="000000"/>
          <w:sz w:val="24"/>
          <w:szCs w:val="28"/>
          <w:rtl/>
          <w:lang w:bidi="fa-IR"/>
        </w:rPr>
        <w:t>.</w:t>
      </w:r>
      <w:r w:rsidR="00F57249" w:rsidRPr="00CC0598">
        <w:rPr>
          <w:rFonts w:ascii="Times New Roman" w:hAnsi="Times New Roman" w:cs="B Lotus" w:hint="cs"/>
          <w:color w:val="000000"/>
          <w:sz w:val="24"/>
          <w:szCs w:val="28"/>
          <w:rtl/>
        </w:rPr>
        <w:t xml:space="preserve"> </w:t>
      </w:r>
      <w:r w:rsidRPr="00CC0598">
        <w:rPr>
          <w:rFonts w:ascii="Times New Roman" w:hAnsi="Times New Roman" w:cs="B Lotus" w:hint="cs"/>
          <w:color w:val="000000"/>
          <w:sz w:val="24"/>
          <w:szCs w:val="28"/>
          <w:rtl/>
        </w:rPr>
        <w:t>گردو</w:t>
      </w:r>
      <w:r w:rsidRPr="00CC0598">
        <w:rPr>
          <w:rFonts w:ascii="Times New Roman" w:hAnsi="Times New Roman" w:cs="B Lotus" w:hint="cs"/>
          <w:color w:val="000000"/>
          <w:sz w:val="24"/>
          <w:szCs w:val="28"/>
          <w:lang w:bidi="fa-IR"/>
        </w:rPr>
        <w:t xml:space="preserve"> </w:t>
      </w:r>
      <w:r w:rsidRPr="00CC0598">
        <w:rPr>
          <w:rFonts w:ascii="Times New Roman" w:hAnsi="Times New Roman" w:cs="B Lotus" w:hint="cs"/>
          <w:color w:val="000000"/>
          <w:sz w:val="24"/>
          <w:szCs w:val="28"/>
          <w:rtl/>
        </w:rPr>
        <w:t>ارزش اقتصادی و دارویی قابل توجهی برای سلامت انسان دارد</w:t>
      </w:r>
      <w:r w:rsidRPr="00CC0598">
        <w:rPr>
          <w:rFonts w:ascii="Times New Roman" w:hAnsi="Times New Roman" w:cs="B Lotus" w:hint="cs"/>
          <w:color w:val="000000"/>
          <w:sz w:val="24"/>
          <w:szCs w:val="28"/>
          <w:rtl/>
          <w:lang w:bidi="fa-IR"/>
        </w:rPr>
        <w:t xml:space="preserve"> و </w:t>
      </w:r>
      <w:r w:rsidRPr="00CC0598">
        <w:rPr>
          <w:rFonts w:ascii="Times New Roman" w:hAnsi="Times New Roman" w:cs="B Lotus" w:hint="cs"/>
          <w:color w:val="000000"/>
          <w:sz w:val="24"/>
          <w:szCs w:val="28"/>
          <w:lang w:bidi="fa-IR"/>
        </w:rPr>
        <w:t xml:space="preserve"> </w:t>
      </w:r>
      <w:r w:rsidRPr="00CC0598">
        <w:rPr>
          <w:rFonts w:ascii="Times New Roman" w:hAnsi="Times New Roman" w:cs="B Lotus" w:hint="cs"/>
          <w:color w:val="000000"/>
          <w:sz w:val="24"/>
          <w:szCs w:val="28"/>
          <w:rtl/>
        </w:rPr>
        <w:t xml:space="preserve">به مقدار زیاد توسط مردم مصرف می شود، بنابراین جایگاه بسیار مهمی در عادات غذایی عمومی دارد </w:t>
      </w:r>
      <w:r w:rsidRPr="00CC0598">
        <w:rPr>
          <w:rFonts w:ascii="Times New Roman" w:hAnsi="Times New Roman" w:cs="B Lotus" w:hint="cs"/>
          <w:color w:val="000000"/>
          <w:sz w:val="24"/>
          <w:szCs w:val="28"/>
          <w:rtl/>
          <w:lang w:bidi="fa-IR"/>
        </w:rPr>
        <w:t>ولی</w:t>
      </w:r>
      <w:r w:rsidRPr="00CC0598">
        <w:rPr>
          <w:rFonts w:ascii="Times New Roman" w:hAnsi="Times New Roman" w:cs="B Lotus" w:hint="cs"/>
          <w:color w:val="000000"/>
          <w:sz w:val="24"/>
          <w:szCs w:val="28"/>
          <w:lang w:bidi="fa-IR"/>
        </w:rPr>
        <w:t xml:space="preserve"> </w:t>
      </w:r>
      <w:r w:rsidRPr="00CC0598">
        <w:rPr>
          <w:rFonts w:ascii="Times New Roman" w:hAnsi="Times New Roman" w:cs="B Lotus" w:hint="cs"/>
          <w:color w:val="000000"/>
          <w:sz w:val="24"/>
          <w:szCs w:val="28"/>
          <w:rtl/>
          <w:lang w:bidi="fa-IR"/>
        </w:rPr>
        <w:t>بهره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وری این محصول به دلیل مدیریت ضعیف مواد مغذی تحت تأثیر قرار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گیرد</w:t>
      </w:r>
      <w:r w:rsidR="00E262D9" w:rsidRPr="00CC0598">
        <w:rPr>
          <w:rFonts w:ascii="Times New Roman" w:hAnsi="Times New Roman" w:cs="B Lotus" w:hint="cs"/>
          <w:color w:val="000000"/>
          <w:sz w:val="24"/>
          <w:szCs w:val="28"/>
          <w:rtl/>
          <w:lang w:bidi="fa-IR"/>
        </w:rPr>
        <w:t xml:space="preserve"> و </w:t>
      </w:r>
      <w:r w:rsidRPr="00CC0598">
        <w:rPr>
          <w:rFonts w:ascii="Times New Roman" w:hAnsi="Times New Roman" w:cs="B Lotus" w:hint="cs"/>
          <w:color w:val="000000"/>
          <w:sz w:val="24"/>
          <w:szCs w:val="28"/>
          <w:rtl/>
        </w:rPr>
        <w:t>افزودن مواد غذایی مناسب به خاک بیشترین تأثیر را بر رشد و عملکرد گردو داشته است</w:t>
      </w:r>
      <w:r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rPr>
        <w:t xml:space="preserve"> </w:t>
      </w:r>
      <w:r w:rsidRPr="00CC0598">
        <w:rPr>
          <w:rFonts w:ascii="Times New Roman" w:hAnsi="Times New Roman" w:cs="B Lotus"/>
          <w:color w:val="000000"/>
          <w:sz w:val="24"/>
          <w:szCs w:val="28"/>
          <w:rtl/>
          <w:lang w:bidi="fa-IR"/>
        </w:rPr>
        <w:t>لذا به منظور بررس</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تأث</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تیوسولفات کلسیم و تیوسولفات پتاسیم</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بر</w:t>
      </w:r>
      <w:r w:rsidRPr="00CC0598">
        <w:rPr>
          <w:rFonts w:ascii="Times New Roman" w:hAnsi="Times New Roman" w:cs="B Lotus" w:hint="cs"/>
          <w:color w:val="000000"/>
          <w:sz w:val="24"/>
          <w:szCs w:val="28"/>
          <w:rtl/>
          <w:lang w:bidi="fa-IR"/>
        </w:rPr>
        <w:t xml:space="preserve"> افزایش عملکرد و کیفیت</w:t>
      </w:r>
      <w:r w:rsidRPr="00CC0598">
        <w:rPr>
          <w:rFonts w:ascii="Times New Roman" w:hAnsi="Times New Roman" w:cs="B Lotus"/>
          <w:color w:val="000000"/>
          <w:sz w:val="24"/>
          <w:szCs w:val="28"/>
          <w:rtl/>
          <w:lang w:bidi="fa-IR"/>
        </w:rPr>
        <w:t xml:space="preserve"> م</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وه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گردو</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تحقیقی</w:t>
      </w:r>
      <w:r w:rsidRPr="00CC0598">
        <w:rPr>
          <w:rFonts w:ascii="Times New Roman" w:hAnsi="Times New Roman" w:cs="B Lotus"/>
          <w:color w:val="000000"/>
          <w:sz w:val="24"/>
          <w:szCs w:val="28"/>
          <w:rtl/>
          <w:lang w:bidi="fa-IR"/>
        </w:rPr>
        <w:t xml:space="preserve"> به صورت طرح بلوک</w:t>
      </w:r>
      <w:r w:rsidRPr="00CC0598">
        <w:rPr>
          <w:rFonts w:ascii="Times New Roman" w:hAnsi="Times New Roman" w:cs="B Lotus" w:hint="cs"/>
          <w:color w:val="000000"/>
          <w:sz w:val="24"/>
          <w:szCs w:val="28"/>
          <w:rtl/>
          <w:lang w:bidi="fa-IR"/>
        </w:rPr>
        <w:t>‌</w:t>
      </w:r>
      <w:r w:rsidRPr="00CC0598">
        <w:rPr>
          <w:rFonts w:ascii="Times New Roman" w:hAnsi="Times New Roman" w:cs="B Lotus"/>
          <w:color w:val="000000"/>
          <w:sz w:val="24"/>
          <w:szCs w:val="28"/>
          <w:rtl/>
          <w:lang w:bidi="fa-IR"/>
        </w:rPr>
        <w:t>ها</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كامل تصادف</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در باغ تحقیقاتی</w:t>
      </w:r>
      <w:r w:rsidR="00F57249" w:rsidRPr="00CC0598">
        <w:rPr>
          <w:rFonts w:ascii="Times New Roman" w:hAnsi="Times New Roman" w:cs="B Lotus" w:hint="cs"/>
          <w:color w:val="000000"/>
          <w:sz w:val="24"/>
          <w:szCs w:val="28"/>
          <w:rtl/>
          <w:lang w:bidi="fa-IR"/>
        </w:rPr>
        <w:t xml:space="preserve"> </w:t>
      </w:r>
      <w:r w:rsidR="00453507" w:rsidRPr="00CC0598">
        <w:rPr>
          <w:rFonts w:ascii="Times New Roman" w:hAnsi="Times New Roman" w:cs="B Lotus" w:hint="cs"/>
          <w:color w:val="000000"/>
          <w:sz w:val="24"/>
          <w:szCs w:val="28"/>
          <w:rtl/>
          <w:lang w:bidi="fa-IR"/>
        </w:rPr>
        <w:t>6</w:t>
      </w:r>
      <w:r w:rsidR="00F57249" w:rsidRPr="00CC0598">
        <w:rPr>
          <w:rFonts w:ascii="Times New Roman" w:hAnsi="Times New Roman" w:cs="B Lotus" w:hint="cs"/>
          <w:color w:val="000000"/>
          <w:sz w:val="24"/>
          <w:szCs w:val="28"/>
          <w:rtl/>
          <w:lang w:bidi="fa-IR"/>
        </w:rPr>
        <w:t xml:space="preserve"> ساله رقم چندلر کشت بافتی (خود ریشه زا)</w:t>
      </w:r>
      <w:r w:rsidRPr="00CC0598">
        <w:rPr>
          <w:rFonts w:ascii="Times New Roman" w:hAnsi="Times New Roman" w:cs="B Lotus" w:hint="cs"/>
          <w:color w:val="000000"/>
          <w:sz w:val="24"/>
          <w:szCs w:val="28"/>
          <w:rtl/>
          <w:lang w:bidi="fa-IR"/>
        </w:rPr>
        <w:t xml:space="preserve"> در </w:t>
      </w:r>
      <w:r w:rsidR="00F57249" w:rsidRPr="00CC0598">
        <w:rPr>
          <w:rFonts w:ascii="Times New Roman" w:hAnsi="Times New Roman" w:cs="B Lotus" w:hint="cs"/>
          <w:color w:val="000000"/>
          <w:sz w:val="24"/>
          <w:szCs w:val="28"/>
          <w:rtl/>
          <w:lang w:bidi="fa-IR"/>
        </w:rPr>
        <w:t>کشت و</w:t>
      </w:r>
      <w:r w:rsidR="00E262D9" w:rsidRPr="00CC0598">
        <w:rPr>
          <w:rFonts w:ascii="Times New Roman" w:hAnsi="Times New Roman" w:cs="B Lotus" w:hint="cs"/>
          <w:color w:val="000000"/>
          <w:sz w:val="24"/>
          <w:szCs w:val="28"/>
          <w:rtl/>
          <w:lang w:bidi="fa-IR"/>
        </w:rPr>
        <w:t xml:space="preserve"> </w:t>
      </w:r>
      <w:r w:rsidR="00F57249" w:rsidRPr="00CC0598">
        <w:rPr>
          <w:rFonts w:ascii="Times New Roman" w:hAnsi="Times New Roman" w:cs="B Lotus" w:hint="cs"/>
          <w:color w:val="000000"/>
          <w:sz w:val="24"/>
          <w:szCs w:val="28"/>
          <w:rtl/>
          <w:lang w:bidi="fa-IR"/>
        </w:rPr>
        <w:t>صنعت</w:t>
      </w:r>
      <w:r w:rsidR="00F57249"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خرمدره</w:t>
      </w:r>
      <w:r w:rsidRPr="00CC0598">
        <w:rPr>
          <w:rFonts w:ascii="Times New Roman" w:hAnsi="Times New Roman" w:cs="B Lotus"/>
          <w:color w:val="000000"/>
          <w:sz w:val="24"/>
          <w:szCs w:val="28"/>
          <w:rtl/>
          <w:lang w:bidi="fa-IR"/>
        </w:rPr>
        <w:t xml:space="preserve"> اجرا </w:t>
      </w:r>
      <w:r w:rsidRPr="00CC0598">
        <w:rPr>
          <w:rFonts w:ascii="Times New Roman" w:hAnsi="Times New Roman" w:cs="B Lotus" w:hint="cs"/>
          <w:color w:val="000000"/>
          <w:sz w:val="24"/>
          <w:szCs w:val="28"/>
          <w:rtl/>
          <w:lang w:bidi="fa-IR"/>
        </w:rPr>
        <w:t>شد</w:t>
      </w:r>
      <w:r w:rsidRPr="00CC0598">
        <w:rPr>
          <w:rFonts w:ascii="Times New Roman" w:hAnsi="Times New Roman" w:cs="B Lotus"/>
          <w:color w:val="000000"/>
          <w:sz w:val="24"/>
          <w:szCs w:val="28"/>
          <w:rtl/>
          <w:lang w:bidi="fa-IR"/>
        </w:rPr>
        <w:t>. ت</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مارها</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آزما</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ش</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شامل</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تیوسولفات کلسیم (100 لیتر در هکتار)، تیوسولفات پتاسیم (100 لیتر در هکتار)، تیمار تیوسولفات کلسیم در تلفیق با تیوسولفات پتاسیم و شاهد (</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rPr>
        <w:t>نیترات پتاسیم کلسیم</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 xml:space="preserve">50 کیلوگرم در هکتار+ سولفات پتاسیم 50 کیلوگرم در هکتار+ سولوپتاس 150 کیلوگرم درهکتار و کود پتاس بالا 5/7 لیتر در هکتار) </w:t>
      </w:r>
      <w:r w:rsidRPr="00CC0598">
        <w:rPr>
          <w:rFonts w:ascii="Times New Roman" w:hAnsi="Times New Roman" w:cs="B Lotus" w:hint="cs"/>
          <w:color w:val="000000"/>
          <w:sz w:val="24"/>
          <w:szCs w:val="28"/>
          <w:rtl/>
        </w:rPr>
        <w:t>بود</w:t>
      </w:r>
      <w:r w:rsidRPr="00CC0598">
        <w:rPr>
          <w:rFonts w:ascii="Times New Roman" w:hAnsi="Times New Roman" w:cs="B Lotus"/>
          <w:color w:val="000000"/>
          <w:sz w:val="24"/>
          <w:szCs w:val="28"/>
          <w:rtl/>
          <w:lang w:bidi="fa-IR"/>
        </w:rPr>
        <w:t>.</w:t>
      </w:r>
      <w:r w:rsidRPr="00CC0598">
        <w:rPr>
          <w:rFonts w:ascii="Times New Roman" w:hAnsi="Times New Roman" w:cs="B Lotus" w:hint="cs"/>
          <w:color w:val="000000"/>
          <w:sz w:val="24"/>
          <w:szCs w:val="28"/>
          <w:rtl/>
          <w:lang w:bidi="fa-IR"/>
        </w:rPr>
        <w:t xml:space="preserve"> ن</w:t>
      </w:r>
      <w:r w:rsidRPr="00CC0598">
        <w:rPr>
          <w:rFonts w:ascii="Times New Roman" w:hAnsi="Times New Roman" w:cs="B Lotus"/>
          <w:color w:val="000000"/>
          <w:sz w:val="24"/>
          <w:szCs w:val="28"/>
          <w:rtl/>
          <w:lang w:bidi="fa-IR"/>
        </w:rPr>
        <w:t xml:space="preserve">تايج نشان داد كه </w:t>
      </w:r>
      <w:r w:rsidR="007A32E4" w:rsidRPr="00CC0598">
        <w:rPr>
          <w:rFonts w:ascii="Times New Roman" w:hAnsi="Times New Roman" w:cs="B Lotus" w:hint="cs"/>
          <w:color w:val="000000"/>
          <w:sz w:val="24"/>
          <w:szCs w:val="28"/>
          <w:rtl/>
          <w:lang w:bidi="fa-IR"/>
        </w:rPr>
        <w:t xml:space="preserve">همه تیمارها در حفظ کیفیت و افزایش عملکرد گردو رقم چندلر مؤثر بودند. </w:t>
      </w:r>
      <w:r w:rsidRPr="00CC0598">
        <w:rPr>
          <w:rFonts w:ascii="Times New Roman" w:hAnsi="Times New Roman" w:cs="B Lotus" w:hint="cs"/>
          <w:color w:val="000000"/>
          <w:sz w:val="24"/>
          <w:szCs w:val="28"/>
          <w:rtl/>
          <w:lang w:bidi="fa-IR"/>
        </w:rPr>
        <w:t xml:space="preserve">تیمار تیوسولفات کلسیم در تلفیق با تیوسولفات پتاسیم به طور مؤثری </w:t>
      </w:r>
      <w:r w:rsidRPr="00CC0598">
        <w:rPr>
          <w:rFonts w:ascii="Times New Roman" w:hAnsi="Times New Roman" w:cs="B Lotus"/>
          <w:color w:val="000000"/>
          <w:sz w:val="24"/>
          <w:szCs w:val="28"/>
          <w:rtl/>
          <w:lang w:bidi="fa-IR"/>
        </w:rPr>
        <w:t xml:space="preserve">باعث افزايش </w:t>
      </w:r>
      <w:r w:rsidRPr="00CC0598">
        <w:rPr>
          <w:rFonts w:ascii="Times New Roman" w:hAnsi="Times New Roman" w:cs="B Lotus" w:hint="cs"/>
          <w:color w:val="000000"/>
          <w:sz w:val="24"/>
          <w:szCs w:val="28"/>
          <w:rtl/>
          <w:lang w:bidi="fa-IR"/>
        </w:rPr>
        <w:t>فنول کل (49/3 درصد) و فلاونوئید</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 xml:space="preserve">کل (81/2 درصد)، </w:t>
      </w:r>
      <w:r w:rsidRPr="00CC0598">
        <w:rPr>
          <w:rFonts w:ascii="Times New Roman" w:hAnsi="Times New Roman" w:cs="B Lotus" w:hint="cs"/>
          <w:color w:val="000000"/>
          <w:sz w:val="24"/>
          <w:szCs w:val="28"/>
          <w:rtl/>
        </w:rPr>
        <w:t>آنتی اکسیدان کل (51/6 درصد)، ماده خشک میوه</w:t>
      </w:r>
      <w:r w:rsidR="00EA6F76" w:rsidRPr="00CC0598">
        <w:rPr>
          <w:rFonts w:ascii="Times New Roman" w:hAnsi="Times New Roman" w:cs="B Lotus" w:hint="cs"/>
          <w:color w:val="000000"/>
          <w:sz w:val="24"/>
          <w:szCs w:val="28"/>
          <w:rtl/>
        </w:rPr>
        <w:t xml:space="preserve"> (95/5 درصد)</w:t>
      </w:r>
      <w:r w:rsidRPr="00CC0598">
        <w:rPr>
          <w:rFonts w:ascii="Times New Roman" w:hAnsi="Times New Roman" w:cs="B Lotus" w:hint="cs"/>
          <w:color w:val="000000"/>
          <w:sz w:val="24"/>
          <w:szCs w:val="28"/>
          <w:rtl/>
        </w:rPr>
        <w:t>، فیبر</w:t>
      </w:r>
      <w:r w:rsidR="00EA6F76" w:rsidRPr="00CC0598">
        <w:rPr>
          <w:rFonts w:ascii="Times New Roman" w:hAnsi="Times New Roman" w:cs="B Lotus" w:hint="cs"/>
          <w:color w:val="000000"/>
          <w:sz w:val="24"/>
          <w:szCs w:val="28"/>
          <w:rtl/>
        </w:rPr>
        <w:t xml:space="preserve"> خام (</w:t>
      </w:r>
      <w:r w:rsidR="00C20A86" w:rsidRPr="00CC0598">
        <w:rPr>
          <w:rFonts w:ascii="Times New Roman" w:hAnsi="Times New Roman" w:cs="B Lotus" w:hint="cs"/>
          <w:color w:val="000000"/>
          <w:sz w:val="24"/>
          <w:szCs w:val="28"/>
          <w:rtl/>
        </w:rPr>
        <w:t>2/50 درصد)</w:t>
      </w:r>
      <w:r w:rsidRPr="00CC0598">
        <w:rPr>
          <w:rFonts w:ascii="Times New Roman" w:hAnsi="Times New Roman" w:cs="B Lotus" w:hint="cs"/>
          <w:color w:val="000000"/>
          <w:sz w:val="24"/>
          <w:szCs w:val="28"/>
          <w:rtl/>
        </w:rPr>
        <w:t>، پروتئین</w:t>
      </w:r>
      <w:r w:rsidR="00C20A86" w:rsidRPr="00CC0598">
        <w:rPr>
          <w:rFonts w:ascii="Times New Roman" w:hAnsi="Times New Roman" w:cs="B Lotus" w:hint="cs"/>
          <w:color w:val="000000"/>
          <w:sz w:val="24"/>
          <w:szCs w:val="28"/>
          <w:rtl/>
        </w:rPr>
        <w:t xml:space="preserve"> خام (48/17 درصد)</w:t>
      </w:r>
      <w:r w:rsidRPr="00CC0598">
        <w:rPr>
          <w:rFonts w:ascii="Times New Roman" w:hAnsi="Times New Roman" w:cs="B Lotus" w:hint="cs"/>
          <w:color w:val="000000"/>
          <w:sz w:val="24"/>
          <w:szCs w:val="28"/>
          <w:rtl/>
        </w:rPr>
        <w:t>، چربی خام</w:t>
      </w:r>
      <w:r w:rsidR="00C20A86" w:rsidRPr="00CC0598">
        <w:rPr>
          <w:rFonts w:ascii="Times New Roman" w:hAnsi="Times New Roman" w:cs="B Lotus" w:hint="cs"/>
          <w:color w:val="000000"/>
          <w:sz w:val="24"/>
          <w:szCs w:val="28"/>
          <w:rtl/>
        </w:rPr>
        <w:t xml:space="preserve"> (96/3 درصد)</w:t>
      </w:r>
      <w:r w:rsidRPr="00CC0598">
        <w:rPr>
          <w:rFonts w:ascii="Times New Roman" w:hAnsi="Times New Roman" w:cs="B Lotus" w:hint="cs"/>
          <w:color w:val="000000"/>
          <w:sz w:val="24"/>
          <w:szCs w:val="28"/>
          <w:rtl/>
        </w:rPr>
        <w:t xml:space="preserve">، وزن تر </w:t>
      </w:r>
      <w:r w:rsidR="00C20A86" w:rsidRPr="00CC0598">
        <w:rPr>
          <w:rFonts w:ascii="Times New Roman" w:hAnsi="Times New Roman" w:cs="B Lotus" w:hint="cs"/>
          <w:color w:val="000000"/>
          <w:sz w:val="24"/>
          <w:szCs w:val="28"/>
          <w:rtl/>
        </w:rPr>
        <w:t xml:space="preserve">(1/24 درصد) </w:t>
      </w:r>
      <w:r w:rsidRPr="00CC0598">
        <w:rPr>
          <w:rFonts w:ascii="Times New Roman" w:hAnsi="Times New Roman" w:cs="B Lotus" w:hint="cs"/>
          <w:color w:val="000000"/>
          <w:sz w:val="24"/>
          <w:szCs w:val="28"/>
          <w:rtl/>
        </w:rPr>
        <w:t>و خشک میوه</w:t>
      </w:r>
      <w:r w:rsidR="00014A17" w:rsidRPr="00CC0598">
        <w:rPr>
          <w:rFonts w:ascii="Times New Roman" w:hAnsi="Times New Roman" w:cs="B Lotus" w:hint="cs"/>
          <w:color w:val="000000"/>
          <w:sz w:val="24"/>
          <w:szCs w:val="28"/>
          <w:rtl/>
        </w:rPr>
        <w:t xml:space="preserve"> (3/33 درصد) و </w:t>
      </w:r>
      <w:r w:rsidRPr="00CC0598">
        <w:rPr>
          <w:rFonts w:ascii="Times New Roman" w:hAnsi="Times New Roman" w:cs="B Lotus" w:hint="cs"/>
          <w:color w:val="000000"/>
          <w:sz w:val="24"/>
          <w:szCs w:val="28"/>
          <w:rtl/>
        </w:rPr>
        <w:t xml:space="preserve"> طول میوه </w:t>
      </w:r>
      <w:r w:rsidR="00014A17" w:rsidRPr="00CC0598">
        <w:rPr>
          <w:rFonts w:ascii="Times New Roman" w:hAnsi="Times New Roman" w:cs="B Lotus" w:hint="cs"/>
          <w:color w:val="000000"/>
          <w:sz w:val="24"/>
          <w:szCs w:val="28"/>
          <w:rtl/>
        </w:rPr>
        <w:t>(8/9 درصد)</w:t>
      </w:r>
      <w:r w:rsidRPr="00CC0598">
        <w:rPr>
          <w:rFonts w:ascii="Times New Roman" w:hAnsi="Times New Roman" w:cs="B Lotus" w:hint="cs"/>
          <w:color w:val="000000"/>
          <w:sz w:val="24"/>
          <w:szCs w:val="28"/>
          <w:rtl/>
        </w:rPr>
        <w:t xml:space="preserve"> میوه گردو رقم چندلر </w:t>
      </w:r>
      <w:r w:rsidRPr="00CC0598">
        <w:rPr>
          <w:rFonts w:ascii="Times New Roman" w:hAnsi="Times New Roman" w:cs="B Lotus" w:hint="cs"/>
          <w:color w:val="000000"/>
          <w:sz w:val="24"/>
          <w:szCs w:val="28"/>
          <w:rtl/>
          <w:lang w:bidi="fa-IR"/>
        </w:rPr>
        <w:t>نسبت به شاهد</w:t>
      </w:r>
      <w:r w:rsidRPr="00CC0598">
        <w:rPr>
          <w:rFonts w:ascii="Times New Roman" w:hAnsi="Times New Roman" w:cs="B Lotus"/>
          <w:color w:val="000000"/>
          <w:sz w:val="24"/>
          <w:szCs w:val="28"/>
          <w:rtl/>
          <w:lang w:bidi="fa-IR"/>
        </w:rPr>
        <w:t xml:space="preserve"> ش</w:t>
      </w:r>
      <w:r w:rsidRPr="00CC0598">
        <w:rPr>
          <w:rFonts w:ascii="Times New Roman" w:hAnsi="Times New Roman" w:cs="B Lotus" w:hint="cs"/>
          <w:color w:val="000000"/>
          <w:sz w:val="24"/>
          <w:szCs w:val="28"/>
          <w:rtl/>
          <w:lang w:bidi="fa-IR"/>
        </w:rPr>
        <w:t>د</w:t>
      </w:r>
      <w:r w:rsidRPr="00CC0598">
        <w:rPr>
          <w:rFonts w:ascii="Times New Roman" w:hAnsi="Times New Roman" w:cs="B Lotus"/>
          <w:color w:val="000000"/>
          <w:sz w:val="24"/>
          <w:szCs w:val="28"/>
          <w:rtl/>
          <w:lang w:bidi="fa-IR"/>
        </w:rPr>
        <w:t>.</w:t>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rtl/>
          <w:lang w:bidi="fa-IR"/>
        </w:rPr>
        <w:t>كمترين</w:t>
      </w:r>
      <w:r w:rsidRPr="00CC0598">
        <w:rPr>
          <w:rFonts w:ascii="Times New Roman" w:hAnsi="Times New Roman" w:cs="B Lotus" w:hint="cs"/>
          <w:color w:val="000000"/>
          <w:sz w:val="24"/>
          <w:szCs w:val="28"/>
          <w:rtl/>
          <w:lang w:bidi="fa-IR"/>
        </w:rPr>
        <w:t xml:space="preserve"> میزان آهن (1/61</w:t>
      </w:r>
      <w:r w:rsidR="005D1A2E">
        <w:rPr>
          <w:rFonts w:ascii="Times New Roman" w:hAnsi="Times New Roman" w:cs="B Lotus" w:hint="cs"/>
          <w:color w:val="000000"/>
          <w:sz w:val="24"/>
          <w:szCs w:val="28"/>
          <w:rtl/>
          <w:lang w:bidi="fa-IR"/>
        </w:rPr>
        <w:t xml:space="preserve"> میلی</w:t>
      </w:r>
      <w:r w:rsidR="00626416">
        <w:rPr>
          <w:rFonts w:ascii="Times New Roman" w:hAnsi="Times New Roman" w:cs="B Lotus"/>
          <w:color w:val="000000"/>
          <w:sz w:val="24"/>
          <w:szCs w:val="28"/>
          <w:rtl/>
          <w:lang w:bidi="fa-IR"/>
        </w:rPr>
        <w:softHyphen/>
      </w:r>
      <w:r w:rsidR="005D1A2E">
        <w:rPr>
          <w:rFonts w:ascii="Times New Roman" w:hAnsi="Times New Roman" w:cs="B Lotus" w:hint="cs"/>
          <w:color w:val="000000"/>
          <w:sz w:val="24"/>
          <w:szCs w:val="28"/>
          <w:rtl/>
          <w:lang w:bidi="fa-IR"/>
        </w:rPr>
        <w:t>گرم</w:t>
      </w:r>
      <w:r w:rsidR="00626416">
        <w:rPr>
          <w:rFonts w:ascii="Times New Roman" w:hAnsi="Times New Roman" w:cs="B Lotus" w:hint="cs"/>
          <w:color w:val="000000"/>
          <w:sz w:val="24"/>
          <w:szCs w:val="28"/>
          <w:rtl/>
          <w:lang w:bidi="fa-IR"/>
        </w:rPr>
        <w:t xml:space="preserve"> </w:t>
      </w:r>
      <w:r w:rsidR="005D1A2E">
        <w:rPr>
          <w:rFonts w:ascii="Times New Roman" w:hAnsi="Times New Roman" w:cs="B Lotus" w:hint="cs"/>
          <w:color w:val="000000"/>
          <w:sz w:val="24"/>
          <w:szCs w:val="28"/>
          <w:rtl/>
          <w:lang w:bidi="fa-IR"/>
        </w:rPr>
        <w:t>د</w:t>
      </w:r>
      <w:r w:rsidR="00626416">
        <w:rPr>
          <w:rFonts w:ascii="Times New Roman" w:hAnsi="Times New Roman" w:cs="B Lotus" w:hint="cs"/>
          <w:color w:val="000000"/>
          <w:sz w:val="24"/>
          <w:szCs w:val="28"/>
          <w:rtl/>
          <w:lang w:bidi="fa-IR"/>
        </w:rPr>
        <w:t>ر</w:t>
      </w:r>
      <w:r w:rsidR="005D1A2E">
        <w:rPr>
          <w:rFonts w:ascii="Times New Roman" w:hAnsi="Times New Roman" w:cs="B Lotus" w:hint="cs"/>
          <w:color w:val="000000"/>
          <w:sz w:val="24"/>
          <w:szCs w:val="28"/>
          <w:rtl/>
          <w:lang w:bidi="fa-IR"/>
        </w:rPr>
        <w:t xml:space="preserve"> کیلو</w:t>
      </w:r>
      <w:r w:rsidR="00626416">
        <w:rPr>
          <w:rFonts w:ascii="Times New Roman" w:hAnsi="Times New Roman" w:cs="B Lotus"/>
          <w:color w:val="000000"/>
          <w:sz w:val="24"/>
          <w:szCs w:val="28"/>
          <w:rtl/>
          <w:lang w:bidi="fa-IR"/>
        </w:rPr>
        <w:softHyphen/>
      </w:r>
      <w:r w:rsidR="005D1A2E">
        <w:rPr>
          <w:rFonts w:ascii="Times New Roman" w:hAnsi="Times New Roman" w:cs="B Lotus" w:hint="cs"/>
          <w:color w:val="000000"/>
          <w:sz w:val="24"/>
          <w:szCs w:val="28"/>
          <w:rtl/>
          <w:lang w:bidi="fa-IR"/>
        </w:rPr>
        <w:t>گ</w:t>
      </w:r>
      <w:r w:rsidR="00626416">
        <w:rPr>
          <w:rFonts w:ascii="Times New Roman" w:hAnsi="Times New Roman" w:cs="B Lotus" w:hint="cs"/>
          <w:color w:val="000000"/>
          <w:sz w:val="24"/>
          <w:szCs w:val="28"/>
          <w:rtl/>
          <w:lang w:bidi="fa-IR"/>
        </w:rPr>
        <w:t>ر</w:t>
      </w:r>
      <w:r w:rsidR="005D1A2E">
        <w:rPr>
          <w:rFonts w:ascii="Times New Roman" w:hAnsi="Times New Roman" w:cs="B Lotus" w:hint="cs"/>
          <w:color w:val="000000"/>
          <w:sz w:val="24"/>
          <w:szCs w:val="28"/>
          <w:rtl/>
          <w:lang w:bidi="fa-IR"/>
        </w:rPr>
        <w:t xml:space="preserve">م </w:t>
      </w:r>
      <w:r w:rsidRPr="00CC0598">
        <w:rPr>
          <w:rFonts w:ascii="Times New Roman" w:hAnsi="Times New Roman" w:cs="B Lotus" w:hint="cs"/>
          <w:color w:val="000000"/>
          <w:sz w:val="24"/>
          <w:szCs w:val="28"/>
          <w:rtl/>
          <w:lang w:bidi="fa-IR"/>
        </w:rPr>
        <w:t>)، اولئیک اسید (3/11</w:t>
      </w:r>
      <w:r w:rsidR="00626416">
        <w:rPr>
          <w:rFonts w:ascii="Times New Roman" w:hAnsi="Times New Roman" w:cs="B Lotus" w:hint="cs"/>
          <w:color w:val="000000"/>
          <w:sz w:val="24"/>
          <w:szCs w:val="28"/>
          <w:rtl/>
          <w:lang w:bidi="fa-IR"/>
        </w:rPr>
        <w:t xml:space="preserve"> درصد</w:t>
      </w:r>
      <w:r w:rsidRPr="00CC0598">
        <w:rPr>
          <w:rFonts w:ascii="Times New Roman" w:hAnsi="Times New Roman" w:cs="B Lotus" w:hint="cs"/>
          <w:color w:val="000000"/>
          <w:sz w:val="24"/>
          <w:szCs w:val="28"/>
          <w:rtl/>
          <w:lang w:bidi="fa-IR"/>
        </w:rPr>
        <w:t>) و لینولئیک اسید (2/51</w:t>
      </w:r>
      <w:r w:rsidR="00626416">
        <w:rPr>
          <w:rFonts w:ascii="Times New Roman" w:hAnsi="Times New Roman" w:cs="B Lotus" w:hint="cs"/>
          <w:color w:val="000000"/>
          <w:sz w:val="24"/>
          <w:szCs w:val="28"/>
          <w:rtl/>
          <w:lang w:bidi="fa-IR"/>
        </w:rPr>
        <w:t xml:space="preserve"> درصد</w:t>
      </w:r>
      <w:r w:rsidRPr="00CC0598">
        <w:rPr>
          <w:rFonts w:ascii="Times New Roman" w:hAnsi="Times New Roman" w:cs="B Lotus" w:hint="cs"/>
          <w:color w:val="000000"/>
          <w:sz w:val="24"/>
          <w:szCs w:val="28"/>
          <w:rtl/>
          <w:lang w:bidi="fa-IR"/>
        </w:rPr>
        <w:t xml:space="preserve">) در شاهد </w:t>
      </w:r>
      <w:r w:rsidRPr="00CC0598">
        <w:rPr>
          <w:rFonts w:ascii="Times New Roman" w:hAnsi="Times New Roman" w:cs="B Lotus"/>
          <w:color w:val="000000"/>
          <w:sz w:val="24"/>
          <w:szCs w:val="28"/>
          <w:rtl/>
          <w:lang w:bidi="fa-IR"/>
        </w:rPr>
        <w:t>مشاهده گرديد</w:t>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rtl/>
          <w:lang w:bidi="fa-IR"/>
        </w:rPr>
        <w:t>نتا</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ج</w:t>
      </w:r>
      <w:r w:rsidRPr="00CC0598">
        <w:rPr>
          <w:rFonts w:ascii="Times New Roman" w:hAnsi="Times New Roman" w:cs="B Lotus"/>
          <w:color w:val="000000"/>
          <w:sz w:val="24"/>
          <w:szCs w:val="28"/>
          <w:rtl/>
          <w:lang w:bidi="fa-IR"/>
        </w:rPr>
        <w:t xml:space="preserve"> کل</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نشان داد</w:t>
      </w:r>
      <w:r w:rsidRPr="00CC0598">
        <w:rPr>
          <w:rFonts w:ascii="Times New Roman" w:hAnsi="Times New Roman" w:cs="B Lotus" w:hint="cs"/>
          <w:color w:val="000000"/>
          <w:sz w:val="24"/>
          <w:szCs w:val="28"/>
          <w:rtl/>
          <w:lang w:bidi="fa-IR"/>
        </w:rPr>
        <w:t xml:space="preserve"> استفاده از تیمار </w:t>
      </w:r>
      <w:r w:rsidR="00192E07" w:rsidRPr="00CC0598">
        <w:rPr>
          <w:rFonts w:ascii="Times New Roman" w:hAnsi="Times New Roman" w:cs="B Lotus" w:hint="cs"/>
          <w:color w:val="000000"/>
          <w:sz w:val="24"/>
          <w:szCs w:val="28"/>
          <w:rtl/>
          <w:lang w:bidi="fa-IR"/>
        </w:rPr>
        <w:t xml:space="preserve">ترکیبی تیوسولفات پتاسیم و تیوسولفات </w:t>
      </w:r>
      <w:r w:rsidR="00F57249" w:rsidRPr="00CC0598">
        <w:rPr>
          <w:rFonts w:ascii="Times New Roman" w:hAnsi="Times New Roman" w:cs="B Lotus" w:hint="cs"/>
          <w:color w:val="000000"/>
          <w:sz w:val="24"/>
          <w:szCs w:val="28"/>
          <w:rtl/>
          <w:lang w:bidi="fa-IR"/>
        </w:rPr>
        <w:t xml:space="preserve">کلسیم </w:t>
      </w:r>
      <w:r w:rsidR="00192E07" w:rsidRPr="00CC0598">
        <w:rPr>
          <w:rFonts w:ascii="Times New Roman" w:hAnsi="Times New Roman" w:cs="B Lotus" w:hint="cs"/>
          <w:color w:val="000000"/>
          <w:sz w:val="24"/>
          <w:szCs w:val="28"/>
          <w:rtl/>
          <w:lang w:bidi="fa-IR"/>
        </w:rPr>
        <w:t>برای افزایش عملکرد و کیفیت میوه گردو رقم چندلر قابل توصیه می</w:t>
      </w:r>
      <w:r w:rsidR="00192E07" w:rsidRPr="00CC0598">
        <w:rPr>
          <w:rFonts w:ascii="Times New Roman" w:hAnsi="Times New Roman" w:cs="B Lotus"/>
          <w:color w:val="000000"/>
          <w:sz w:val="24"/>
          <w:szCs w:val="28"/>
          <w:rtl/>
          <w:lang w:bidi="fa-IR"/>
        </w:rPr>
        <w:softHyphen/>
      </w:r>
      <w:r w:rsidR="00192E07" w:rsidRPr="00CC0598">
        <w:rPr>
          <w:rFonts w:ascii="Times New Roman" w:hAnsi="Times New Roman" w:cs="B Lotus" w:hint="cs"/>
          <w:color w:val="000000"/>
          <w:sz w:val="24"/>
          <w:szCs w:val="28"/>
          <w:rtl/>
          <w:lang w:bidi="fa-IR"/>
        </w:rPr>
        <w:t>باشد.</w:t>
      </w:r>
    </w:p>
    <w:p w14:paraId="4948D7D9" w14:textId="77777777" w:rsidR="0072004F" w:rsidRPr="00CC0598" w:rsidRDefault="00445957" w:rsidP="00626416">
      <w:pPr>
        <w:bidi/>
        <w:spacing w:line="360" w:lineRule="auto"/>
        <w:jc w:val="both"/>
        <w:rPr>
          <w:rFonts w:ascii="Times New Roman" w:hAnsi="Times New Roman" w:cs="B Lotus"/>
          <w:color w:val="000000"/>
          <w:sz w:val="24"/>
          <w:szCs w:val="28"/>
          <w:rtl/>
          <w:lang w:bidi="fa-IR"/>
        </w:rPr>
        <w:sectPr w:rsidR="0072004F" w:rsidRPr="00CC0598" w:rsidSect="00DF617D">
          <w:pgSz w:w="12240" w:h="15840"/>
          <w:pgMar w:top="1152" w:right="1152" w:bottom="1440" w:left="1152" w:header="720" w:footer="720" w:gutter="0"/>
          <w:cols w:space="720"/>
          <w:docGrid w:linePitch="360"/>
        </w:sectPr>
      </w:pPr>
      <w:r w:rsidRPr="00CC0598">
        <w:rPr>
          <w:rFonts w:ascii="Times New Roman" w:hAnsi="Times New Roman" w:cs="B Lotus" w:hint="eastAsia"/>
          <w:b/>
          <w:bCs/>
          <w:color w:val="000000"/>
          <w:sz w:val="24"/>
          <w:szCs w:val="28"/>
          <w:rtl/>
          <w:lang w:bidi="fa-IR"/>
        </w:rPr>
        <w:t>کلمات</w:t>
      </w:r>
      <w:r w:rsidRPr="00CC0598">
        <w:rPr>
          <w:rFonts w:ascii="Times New Roman" w:hAnsi="Times New Roman" w:cs="B Lotus"/>
          <w:b/>
          <w:bCs/>
          <w:color w:val="000000"/>
          <w:sz w:val="24"/>
          <w:szCs w:val="28"/>
          <w:rtl/>
          <w:lang w:bidi="fa-IR"/>
        </w:rPr>
        <w:t xml:space="preserve"> کل</w:t>
      </w:r>
      <w:r w:rsidRPr="00CC0598">
        <w:rPr>
          <w:rFonts w:ascii="Times New Roman" w:hAnsi="Times New Roman" w:cs="B Lotus" w:hint="cs"/>
          <w:b/>
          <w:bCs/>
          <w:color w:val="000000"/>
          <w:sz w:val="24"/>
          <w:szCs w:val="28"/>
          <w:rtl/>
          <w:lang w:bidi="fa-IR"/>
        </w:rPr>
        <w:t>ی</w:t>
      </w:r>
      <w:r w:rsidRPr="00CC0598">
        <w:rPr>
          <w:rFonts w:ascii="Times New Roman" w:hAnsi="Times New Roman" w:cs="B Lotus" w:hint="eastAsia"/>
          <w:b/>
          <w:bCs/>
          <w:color w:val="000000"/>
          <w:sz w:val="24"/>
          <w:szCs w:val="28"/>
          <w:rtl/>
          <w:lang w:bidi="fa-IR"/>
        </w:rPr>
        <w:t>د</w:t>
      </w:r>
      <w:r w:rsidRPr="00CC0598">
        <w:rPr>
          <w:rFonts w:ascii="Times New Roman" w:hAnsi="Times New Roman" w:cs="B Lotus" w:hint="cs"/>
          <w:b/>
          <w:bCs/>
          <w:color w:val="000000"/>
          <w:sz w:val="24"/>
          <w:szCs w:val="28"/>
          <w:rtl/>
          <w:lang w:bidi="fa-IR"/>
        </w:rPr>
        <w:t>ی</w:t>
      </w:r>
      <w:r w:rsidRPr="00CC0598">
        <w:rPr>
          <w:rFonts w:ascii="Times New Roman" w:hAnsi="Times New Roman" w:cs="B Lotus"/>
          <w:b/>
          <w:bCs/>
          <w:color w:val="000000"/>
          <w:sz w:val="24"/>
          <w:szCs w:val="28"/>
          <w:rtl/>
          <w:lang w:bidi="fa-IR"/>
        </w:rPr>
        <w:t xml:space="preserve">: </w:t>
      </w:r>
      <w:r w:rsidRPr="00CC0598">
        <w:rPr>
          <w:rFonts w:ascii="Times New Roman" w:hAnsi="Times New Roman" w:cs="B Lotus" w:hint="cs"/>
          <w:color w:val="000000"/>
          <w:sz w:val="24"/>
          <w:szCs w:val="28"/>
          <w:rtl/>
          <w:lang w:bidi="fa-IR"/>
        </w:rPr>
        <w:t>گردو،</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صفات کیفی، ، میوه، رنگ مغز</w:t>
      </w:r>
      <w:r w:rsidR="00F57249" w:rsidRPr="00CC0598">
        <w:rPr>
          <w:rFonts w:ascii="Times New Roman" w:hAnsi="Times New Roman" w:cs="B Lotus" w:hint="cs"/>
          <w:color w:val="000000"/>
          <w:sz w:val="24"/>
          <w:szCs w:val="28"/>
          <w:rtl/>
          <w:lang w:bidi="fa-IR"/>
        </w:rPr>
        <w:t>، تغذیه</w:t>
      </w:r>
    </w:p>
    <w:p w14:paraId="0A8D83DD" w14:textId="77777777" w:rsidR="00083EBF" w:rsidRPr="00CC0598" w:rsidRDefault="00083EBF" w:rsidP="00CA3FB4">
      <w:pPr>
        <w:bidi/>
        <w:spacing w:line="360" w:lineRule="auto"/>
        <w:jc w:val="center"/>
        <w:rPr>
          <w:rFonts w:ascii="Times New Roman" w:hAnsi="Times New Roman" w:cs="B Lotus"/>
          <w:b/>
          <w:bCs/>
          <w:color w:val="000000"/>
          <w:sz w:val="32"/>
          <w:szCs w:val="32"/>
          <w:rtl/>
          <w:lang w:bidi="fa-IR"/>
        </w:rPr>
      </w:pPr>
      <w:r w:rsidRPr="00CC0598">
        <w:rPr>
          <w:rFonts w:ascii="Times New Roman" w:hAnsi="Times New Roman" w:cs="B Lotus" w:hint="cs"/>
          <w:b/>
          <w:bCs/>
          <w:color w:val="000000"/>
          <w:sz w:val="32"/>
          <w:szCs w:val="32"/>
          <w:rtl/>
          <w:lang w:bidi="fa-IR"/>
        </w:rPr>
        <w:lastRenderedPageBreak/>
        <w:t>فهرست مطالب</w:t>
      </w:r>
    </w:p>
    <w:p w14:paraId="72087B91" w14:textId="77777777" w:rsidR="00CA3FB4" w:rsidRPr="00CA3FB4" w:rsidRDefault="00CA3FB4" w:rsidP="00CA3FB4">
      <w:pPr>
        <w:jc w:val="right"/>
        <w:rPr>
          <w:rFonts w:cs="B Lotus"/>
          <w:b/>
          <w:bCs/>
          <w:sz w:val="32"/>
          <w:szCs w:val="32"/>
          <w:rtl/>
          <w:lang w:bidi="fa-IR"/>
        </w:rPr>
      </w:pPr>
      <w:r w:rsidRPr="00CA3FB4">
        <w:rPr>
          <w:rFonts w:cs="B Lotus" w:hint="cs"/>
          <w:b/>
          <w:bCs/>
          <w:sz w:val="32"/>
          <w:szCs w:val="32"/>
          <w:rtl/>
          <w:lang w:bidi="fa-IR"/>
        </w:rPr>
        <w:t>عناوین                                                                                                    صفحه</w:t>
      </w:r>
    </w:p>
    <w:p w14:paraId="4A79520D" w14:textId="20BD6CBE" w:rsidR="00CA3FB4" w:rsidRPr="00CA3FB4" w:rsidRDefault="00560359" w:rsidP="00CA3FB4">
      <w:pPr>
        <w:jc w:val="center"/>
        <w:rPr>
          <w:rFonts w:cs="B Lotus"/>
          <w:sz w:val="28"/>
          <w:szCs w:val="28"/>
          <w:rtl/>
          <w:lang w:bidi="fa-IR"/>
        </w:rPr>
      </w:pPr>
      <w:r>
        <w:rPr>
          <w:noProof/>
        </w:rPr>
        <mc:AlternateContent>
          <mc:Choice Requires="wps">
            <w:drawing>
              <wp:anchor distT="0" distB="0" distL="114300" distR="114300" simplePos="0" relativeHeight="251658752" behindDoc="0" locked="0" layoutInCell="1" allowOverlap="1" wp14:anchorId="09F589DA" wp14:editId="0E7E5CDE">
                <wp:simplePos x="0" y="0"/>
                <wp:positionH relativeFrom="column">
                  <wp:posOffset>0</wp:posOffset>
                </wp:positionH>
                <wp:positionV relativeFrom="paragraph">
                  <wp:posOffset>21590</wp:posOffset>
                </wp:positionV>
                <wp:extent cx="6115050" cy="9525"/>
                <wp:effectExtent l="0" t="0" r="0" b="9525"/>
                <wp:wrapNone/>
                <wp:docPr id="388013685"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115050" cy="9525"/>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167E39E" id="Straight Connector 11" o:spid="_x0000_s1026" style="position:absolute;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7pt" to="481.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" strokecolor="windowText" strokeweight="1.5pt">
                <v:stroke joinstyle="miter"/>
                <o:lock v:ext="edit" shapetype="f"/>
              </v:line>
            </w:pict>
          </mc:Fallback>
        </mc:AlternateContent>
      </w:r>
    </w:p>
    <w:p w14:paraId="2B4D979D" w14:textId="77777777" w:rsidR="00CA3FB4" w:rsidRPr="00CA3FB4" w:rsidRDefault="00CA3FB4" w:rsidP="00CA3FB4">
      <w:pPr>
        <w:jc w:val="center"/>
        <w:rPr>
          <w:rFonts w:cs="B Lotus"/>
          <w:b/>
          <w:bCs/>
          <w:sz w:val="32"/>
          <w:szCs w:val="32"/>
          <w:rtl/>
          <w:lang w:bidi="fa-IR"/>
        </w:rPr>
      </w:pPr>
      <w:r w:rsidRPr="00CA3FB4">
        <w:rPr>
          <w:rFonts w:cs="B Lotus" w:hint="cs"/>
          <w:b/>
          <w:bCs/>
          <w:sz w:val="32"/>
          <w:szCs w:val="32"/>
          <w:rtl/>
          <w:lang w:bidi="fa-IR"/>
        </w:rPr>
        <w:t>فصل اول</w:t>
      </w:r>
    </w:p>
    <w:tbl>
      <w:tblPr>
        <w:tblW w:w="95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3"/>
        <w:gridCol w:w="8971"/>
      </w:tblGrid>
      <w:tr w:rsidR="00CA3FB4" w:rsidRPr="00CC0598" w14:paraId="532E0F40" w14:textId="77777777" w:rsidTr="00CC0598">
        <w:trPr>
          <w:trHeight w:val="599"/>
        </w:trPr>
        <w:tc>
          <w:tcPr>
            <w:tcW w:w="573" w:type="dxa"/>
            <w:tcBorders>
              <w:top w:val="nil"/>
              <w:left w:val="nil"/>
              <w:bottom w:val="nil"/>
              <w:right w:val="nil"/>
            </w:tcBorders>
            <w:shd w:val="clear" w:color="auto" w:fill="auto"/>
          </w:tcPr>
          <w:p w14:paraId="5ABE222C" w14:textId="77777777" w:rsidR="00CA3FB4" w:rsidRPr="00CC0598" w:rsidRDefault="00CA3FB4" w:rsidP="00CC0598">
            <w:pPr>
              <w:spacing w:after="0" w:line="240" w:lineRule="auto"/>
              <w:jc w:val="right"/>
              <w:rPr>
                <w:rFonts w:ascii="Times New Roman" w:hAnsi="Times New Roman" w:cs="B Lotus"/>
                <w:b/>
                <w:bCs/>
                <w:sz w:val="28"/>
                <w:szCs w:val="28"/>
                <w:lang w:bidi="fa-IR"/>
              </w:rPr>
            </w:pPr>
            <w:r w:rsidRPr="00CC0598">
              <w:rPr>
                <w:rFonts w:ascii="Times New Roman" w:hAnsi="Times New Roman" w:cs="B Lotus" w:hint="cs"/>
                <w:b/>
                <w:bCs/>
                <w:sz w:val="28"/>
                <w:szCs w:val="28"/>
                <w:rtl/>
                <w:lang w:bidi="fa-IR"/>
              </w:rPr>
              <w:t>1</w:t>
            </w:r>
          </w:p>
        </w:tc>
        <w:tc>
          <w:tcPr>
            <w:tcW w:w="8971" w:type="dxa"/>
            <w:tcBorders>
              <w:top w:val="nil"/>
              <w:left w:val="nil"/>
              <w:bottom w:val="nil"/>
              <w:right w:val="nil"/>
            </w:tcBorders>
            <w:shd w:val="clear" w:color="auto" w:fill="auto"/>
          </w:tcPr>
          <w:p w14:paraId="4B31DE68" w14:textId="77777777" w:rsidR="00CA3FB4" w:rsidRPr="00CC0598" w:rsidRDefault="00CA3FB4" w:rsidP="00CC0598">
            <w:pPr>
              <w:spacing w:after="0" w:line="240" w:lineRule="auto"/>
              <w:jc w:val="right"/>
              <w:rPr>
                <w:rFonts w:ascii="Times New Roman" w:hAnsi="Times New Roman" w:cs="B Lotus"/>
                <w:b/>
                <w:bCs/>
                <w:sz w:val="28"/>
                <w:szCs w:val="28"/>
                <w:rtl/>
                <w:lang w:bidi="fa-IR"/>
              </w:rPr>
            </w:pPr>
            <w:r w:rsidRPr="00CC0598">
              <w:rPr>
                <w:rFonts w:ascii="Times New Roman" w:hAnsi="Times New Roman" w:cs="B Lotus" w:hint="cs"/>
                <w:b/>
                <w:bCs/>
                <w:sz w:val="28"/>
                <w:szCs w:val="28"/>
                <w:rtl/>
                <w:lang w:bidi="fa-IR"/>
              </w:rPr>
              <w:t>مقدمه و کلیات  ..............................................................................................................................</w:t>
            </w:r>
          </w:p>
        </w:tc>
      </w:tr>
      <w:tr w:rsidR="00CA3FB4" w:rsidRPr="00CC0598" w14:paraId="24AE3E79" w14:textId="77777777" w:rsidTr="00CC0598">
        <w:trPr>
          <w:trHeight w:val="565"/>
        </w:trPr>
        <w:tc>
          <w:tcPr>
            <w:tcW w:w="573" w:type="dxa"/>
            <w:tcBorders>
              <w:top w:val="nil"/>
              <w:left w:val="nil"/>
              <w:bottom w:val="nil"/>
              <w:right w:val="nil"/>
            </w:tcBorders>
            <w:shd w:val="clear" w:color="auto" w:fill="auto"/>
          </w:tcPr>
          <w:p w14:paraId="290BF16E" w14:textId="77777777" w:rsidR="00CA3FB4" w:rsidRPr="00CC0598" w:rsidRDefault="00CA3FB4" w:rsidP="00CC0598">
            <w:pPr>
              <w:spacing w:after="0" w:line="240" w:lineRule="auto"/>
              <w:jc w:val="right"/>
              <w:rPr>
                <w:rFonts w:ascii="Times New Roman" w:hAnsi="Times New Roman" w:cs="B Lotus"/>
                <w:sz w:val="28"/>
                <w:szCs w:val="28"/>
                <w:lang w:bidi="fa-IR"/>
              </w:rPr>
            </w:pPr>
            <w:r w:rsidRPr="00CC0598">
              <w:rPr>
                <w:rFonts w:ascii="Times New Roman" w:hAnsi="Times New Roman" w:cs="B Lotus" w:hint="cs"/>
                <w:sz w:val="28"/>
                <w:szCs w:val="28"/>
                <w:rtl/>
                <w:lang w:bidi="fa-IR"/>
              </w:rPr>
              <w:t>1</w:t>
            </w:r>
          </w:p>
        </w:tc>
        <w:tc>
          <w:tcPr>
            <w:tcW w:w="8971" w:type="dxa"/>
            <w:tcBorders>
              <w:top w:val="nil"/>
              <w:left w:val="nil"/>
              <w:bottom w:val="nil"/>
              <w:right w:val="nil"/>
            </w:tcBorders>
            <w:shd w:val="clear" w:color="auto" w:fill="auto"/>
          </w:tcPr>
          <w:p w14:paraId="4A39C102" w14:textId="77777777" w:rsidR="00CA3FB4" w:rsidRPr="00CC0598" w:rsidRDefault="00CA3FB4" w:rsidP="00CC0598">
            <w:pPr>
              <w:spacing w:after="0" w:line="240" w:lineRule="auto"/>
              <w:jc w:val="right"/>
              <w:rPr>
                <w:rFonts w:ascii="Times New Roman" w:hAnsi="Times New Roman" w:cs="B Lotus"/>
                <w:sz w:val="28"/>
                <w:szCs w:val="28"/>
                <w:lang w:bidi="fa-IR"/>
              </w:rPr>
            </w:pPr>
            <w:r w:rsidRPr="00CC0598">
              <w:rPr>
                <w:rFonts w:ascii="Times New Roman" w:hAnsi="Times New Roman" w:cs="B Lotus" w:hint="cs"/>
                <w:sz w:val="28"/>
                <w:szCs w:val="28"/>
                <w:rtl/>
                <w:lang w:bidi="fa-IR"/>
              </w:rPr>
              <w:t>1-1- مقدمه ..............................................................................................................................................</w:t>
            </w:r>
          </w:p>
        </w:tc>
      </w:tr>
      <w:tr w:rsidR="00CA3FB4" w:rsidRPr="00CC0598" w14:paraId="4E9B87A5" w14:textId="77777777" w:rsidTr="00CC0598">
        <w:trPr>
          <w:trHeight w:val="573"/>
        </w:trPr>
        <w:tc>
          <w:tcPr>
            <w:tcW w:w="573" w:type="dxa"/>
            <w:tcBorders>
              <w:top w:val="nil"/>
              <w:left w:val="nil"/>
              <w:bottom w:val="nil"/>
              <w:right w:val="nil"/>
            </w:tcBorders>
            <w:shd w:val="clear" w:color="auto" w:fill="auto"/>
          </w:tcPr>
          <w:p w14:paraId="4B9F6C24" w14:textId="77777777" w:rsidR="00CA3FB4" w:rsidRPr="00CC0598" w:rsidRDefault="00CA3FB4" w:rsidP="00CC0598">
            <w:pPr>
              <w:spacing w:after="0" w:line="240" w:lineRule="auto"/>
              <w:jc w:val="right"/>
              <w:rPr>
                <w:rFonts w:ascii="Times New Roman" w:hAnsi="Times New Roman" w:cs="B Lotus"/>
                <w:sz w:val="28"/>
                <w:szCs w:val="28"/>
                <w:lang w:bidi="fa-IR"/>
              </w:rPr>
            </w:pPr>
            <w:r w:rsidRPr="00CC0598">
              <w:rPr>
                <w:rFonts w:ascii="Times New Roman" w:hAnsi="Times New Roman" w:cs="B Lotus" w:hint="cs"/>
                <w:sz w:val="28"/>
                <w:szCs w:val="28"/>
                <w:rtl/>
                <w:lang w:bidi="fa-IR"/>
              </w:rPr>
              <w:t>2</w:t>
            </w:r>
          </w:p>
        </w:tc>
        <w:tc>
          <w:tcPr>
            <w:tcW w:w="8971" w:type="dxa"/>
            <w:tcBorders>
              <w:top w:val="nil"/>
              <w:left w:val="nil"/>
              <w:bottom w:val="nil"/>
              <w:right w:val="nil"/>
            </w:tcBorders>
            <w:shd w:val="clear" w:color="auto" w:fill="auto"/>
          </w:tcPr>
          <w:p w14:paraId="3E048628" w14:textId="77777777" w:rsidR="00CA3FB4" w:rsidRPr="00CC0598" w:rsidRDefault="00CA3FB4" w:rsidP="00CC0598">
            <w:pPr>
              <w:spacing w:after="0" w:line="240" w:lineRule="auto"/>
              <w:jc w:val="right"/>
              <w:rPr>
                <w:rFonts w:ascii="Times New Roman" w:hAnsi="Times New Roman" w:cs="B Lotus"/>
                <w:sz w:val="28"/>
                <w:szCs w:val="28"/>
                <w:lang w:bidi="fa-IR"/>
              </w:rPr>
            </w:pPr>
            <w:r w:rsidRPr="00CC0598">
              <w:rPr>
                <w:rFonts w:ascii="Times New Roman" w:hAnsi="Times New Roman" w:cs="B Lotus" w:hint="cs"/>
                <w:sz w:val="28"/>
                <w:szCs w:val="28"/>
                <w:rtl/>
                <w:lang w:bidi="fa-IR"/>
              </w:rPr>
              <w:t>2-1- گیاهشناسی .....................................................................................................................................</w:t>
            </w:r>
          </w:p>
        </w:tc>
      </w:tr>
      <w:tr w:rsidR="00CA3FB4" w:rsidRPr="00CC0598" w14:paraId="4C8F66E7" w14:textId="77777777" w:rsidTr="00CC0598">
        <w:trPr>
          <w:trHeight w:val="567"/>
        </w:trPr>
        <w:tc>
          <w:tcPr>
            <w:tcW w:w="573" w:type="dxa"/>
            <w:tcBorders>
              <w:top w:val="nil"/>
              <w:left w:val="nil"/>
              <w:bottom w:val="nil"/>
              <w:right w:val="nil"/>
            </w:tcBorders>
            <w:shd w:val="clear" w:color="auto" w:fill="auto"/>
          </w:tcPr>
          <w:p w14:paraId="3FAF99FC" w14:textId="77777777" w:rsidR="00CA3FB4" w:rsidRPr="00CC0598" w:rsidRDefault="00222605" w:rsidP="00CC0598">
            <w:pPr>
              <w:spacing w:after="0" w:line="240" w:lineRule="auto"/>
              <w:jc w:val="right"/>
              <w:rPr>
                <w:rFonts w:ascii="Times New Roman" w:hAnsi="Times New Roman" w:cs="B Lotus"/>
                <w:sz w:val="28"/>
                <w:szCs w:val="28"/>
                <w:lang w:bidi="fa-IR"/>
              </w:rPr>
            </w:pPr>
            <w:r w:rsidRPr="00CC0598">
              <w:rPr>
                <w:rFonts w:ascii="Times New Roman" w:hAnsi="Times New Roman" w:cs="B Lotus" w:hint="cs"/>
                <w:sz w:val="28"/>
                <w:szCs w:val="28"/>
                <w:rtl/>
                <w:lang w:bidi="fa-IR"/>
              </w:rPr>
              <w:t>3</w:t>
            </w:r>
          </w:p>
        </w:tc>
        <w:tc>
          <w:tcPr>
            <w:tcW w:w="8971" w:type="dxa"/>
            <w:tcBorders>
              <w:top w:val="nil"/>
              <w:left w:val="nil"/>
              <w:bottom w:val="nil"/>
              <w:right w:val="nil"/>
            </w:tcBorders>
            <w:shd w:val="clear" w:color="auto" w:fill="auto"/>
          </w:tcPr>
          <w:p w14:paraId="4EB3389B" w14:textId="77777777" w:rsidR="00CA3FB4" w:rsidRPr="00CC0598" w:rsidRDefault="00CA3FB4" w:rsidP="00CC0598">
            <w:pPr>
              <w:spacing w:after="0" w:line="240" w:lineRule="auto"/>
              <w:jc w:val="right"/>
              <w:rPr>
                <w:rFonts w:ascii="Times New Roman" w:hAnsi="Times New Roman" w:cs="B Lotus"/>
                <w:sz w:val="28"/>
                <w:szCs w:val="28"/>
                <w:lang w:bidi="fa-IR"/>
              </w:rPr>
            </w:pPr>
            <w:r w:rsidRPr="00CC0598">
              <w:rPr>
                <w:rFonts w:ascii="Times New Roman" w:hAnsi="Times New Roman" w:cs="B Lotus" w:hint="cs"/>
                <w:sz w:val="28"/>
                <w:szCs w:val="28"/>
                <w:rtl/>
                <w:lang w:bidi="fa-IR"/>
              </w:rPr>
              <w:t xml:space="preserve">3-1- </w:t>
            </w:r>
            <w:r w:rsidR="00222605" w:rsidRPr="00CC0598">
              <w:rPr>
                <w:rFonts w:ascii="Times New Roman" w:hAnsi="Times New Roman" w:cs="B Lotus" w:hint="cs"/>
                <w:sz w:val="28"/>
                <w:szCs w:val="28"/>
                <w:rtl/>
                <w:lang w:bidi="fa-IR"/>
              </w:rPr>
              <w:t xml:space="preserve">آب و هوا </w:t>
            </w:r>
            <w:r w:rsidRPr="00CC0598">
              <w:rPr>
                <w:rFonts w:ascii="Times New Roman" w:hAnsi="Times New Roman" w:cs="B Lotus" w:hint="cs"/>
                <w:sz w:val="28"/>
                <w:szCs w:val="28"/>
                <w:rtl/>
                <w:lang w:bidi="fa-IR"/>
              </w:rPr>
              <w:t>........................................................................................................................................</w:t>
            </w:r>
          </w:p>
        </w:tc>
      </w:tr>
      <w:tr w:rsidR="00CA3FB4" w:rsidRPr="00CC0598" w14:paraId="65EC1A26" w14:textId="77777777" w:rsidTr="00CC0598">
        <w:trPr>
          <w:trHeight w:val="561"/>
        </w:trPr>
        <w:tc>
          <w:tcPr>
            <w:tcW w:w="573" w:type="dxa"/>
            <w:tcBorders>
              <w:top w:val="nil"/>
              <w:left w:val="nil"/>
              <w:bottom w:val="nil"/>
              <w:right w:val="nil"/>
            </w:tcBorders>
            <w:shd w:val="clear" w:color="auto" w:fill="auto"/>
          </w:tcPr>
          <w:p w14:paraId="346B8888" w14:textId="77777777" w:rsidR="00CA3FB4" w:rsidRPr="00CC0598" w:rsidRDefault="00222605" w:rsidP="00CC0598">
            <w:pPr>
              <w:spacing w:after="0" w:line="240" w:lineRule="auto"/>
              <w:jc w:val="right"/>
              <w:rPr>
                <w:rFonts w:ascii="Times New Roman" w:hAnsi="Times New Roman" w:cs="B Lotus"/>
                <w:sz w:val="28"/>
                <w:szCs w:val="28"/>
                <w:lang w:bidi="fa-IR"/>
              </w:rPr>
            </w:pPr>
            <w:r w:rsidRPr="00CC0598">
              <w:rPr>
                <w:rFonts w:ascii="Times New Roman" w:hAnsi="Times New Roman" w:cs="B Lotus" w:hint="cs"/>
                <w:sz w:val="28"/>
                <w:szCs w:val="28"/>
                <w:rtl/>
                <w:lang w:bidi="fa-IR"/>
              </w:rPr>
              <w:t>4</w:t>
            </w:r>
          </w:p>
        </w:tc>
        <w:tc>
          <w:tcPr>
            <w:tcW w:w="8971" w:type="dxa"/>
            <w:tcBorders>
              <w:top w:val="nil"/>
              <w:left w:val="nil"/>
              <w:bottom w:val="nil"/>
              <w:right w:val="nil"/>
            </w:tcBorders>
            <w:shd w:val="clear" w:color="auto" w:fill="auto"/>
          </w:tcPr>
          <w:p w14:paraId="1C61905E" w14:textId="77777777" w:rsidR="00CA3FB4" w:rsidRPr="00CC0598" w:rsidRDefault="00CA3FB4" w:rsidP="00CC0598">
            <w:pPr>
              <w:spacing w:after="0" w:line="240" w:lineRule="auto"/>
              <w:jc w:val="right"/>
              <w:rPr>
                <w:rFonts w:ascii="Times New Roman" w:hAnsi="Times New Roman" w:cs="B Lotus"/>
                <w:sz w:val="28"/>
                <w:szCs w:val="28"/>
                <w:lang w:bidi="fa-IR"/>
              </w:rPr>
            </w:pPr>
            <w:r w:rsidRPr="00CC0598">
              <w:rPr>
                <w:rFonts w:ascii="Times New Roman" w:hAnsi="Times New Roman" w:cs="B Lotus" w:hint="cs"/>
                <w:sz w:val="28"/>
                <w:szCs w:val="28"/>
                <w:rtl/>
                <w:lang w:bidi="fa-IR"/>
              </w:rPr>
              <w:t>4-1- م</w:t>
            </w:r>
            <w:r w:rsidR="00222605" w:rsidRPr="00CC0598">
              <w:rPr>
                <w:rFonts w:ascii="Times New Roman" w:hAnsi="Times New Roman" w:cs="B Lotus" w:hint="cs"/>
                <w:sz w:val="28"/>
                <w:szCs w:val="28"/>
                <w:rtl/>
                <w:lang w:bidi="fa-IR"/>
              </w:rPr>
              <w:t xml:space="preserve">ورفولوژی گیاه در گردوی ایرانی </w:t>
            </w:r>
            <w:r w:rsidRPr="00CC0598">
              <w:rPr>
                <w:rFonts w:ascii="Times New Roman" w:hAnsi="Times New Roman" w:cs="B Lotus" w:hint="cs"/>
                <w:sz w:val="28"/>
                <w:szCs w:val="28"/>
                <w:rtl/>
                <w:lang w:bidi="fa-IR"/>
              </w:rPr>
              <w:t>.............</w:t>
            </w:r>
            <w:r w:rsidR="00222605" w:rsidRPr="00CC0598">
              <w:rPr>
                <w:rFonts w:ascii="Times New Roman" w:hAnsi="Times New Roman" w:cs="B Lotus" w:hint="cs"/>
                <w:sz w:val="28"/>
                <w:szCs w:val="28"/>
                <w:rtl/>
                <w:lang w:bidi="fa-IR"/>
              </w:rPr>
              <w:t>.</w:t>
            </w:r>
            <w:r w:rsidRPr="00CC0598">
              <w:rPr>
                <w:rFonts w:ascii="Times New Roman" w:hAnsi="Times New Roman" w:cs="B Lotus" w:hint="cs"/>
                <w:sz w:val="28"/>
                <w:szCs w:val="28"/>
                <w:rtl/>
                <w:lang w:bidi="fa-IR"/>
              </w:rPr>
              <w:t>....................................................................................</w:t>
            </w:r>
          </w:p>
        </w:tc>
      </w:tr>
      <w:tr w:rsidR="00222605" w:rsidRPr="00CC0598" w14:paraId="7DC4ED24" w14:textId="77777777" w:rsidTr="00CC0598">
        <w:trPr>
          <w:trHeight w:val="561"/>
        </w:trPr>
        <w:tc>
          <w:tcPr>
            <w:tcW w:w="573" w:type="dxa"/>
            <w:tcBorders>
              <w:top w:val="nil"/>
              <w:left w:val="nil"/>
              <w:bottom w:val="nil"/>
              <w:right w:val="nil"/>
            </w:tcBorders>
            <w:shd w:val="clear" w:color="auto" w:fill="auto"/>
          </w:tcPr>
          <w:p w14:paraId="2DB3FFE5" w14:textId="77777777" w:rsidR="00222605" w:rsidRPr="00CC0598" w:rsidRDefault="00222605"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4</w:t>
            </w:r>
          </w:p>
        </w:tc>
        <w:tc>
          <w:tcPr>
            <w:tcW w:w="8971" w:type="dxa"/>
            <w:tcBorders>
              <w:top w:val="nil"/>
              <w:left w:val="nil"/>
              <w:bottom w:val="nil"/>
              <w:right w:val="nil"/>
            </w:tcBorders>
            <w:shd w:val="clear" w:color="auto" w:fill="auto"/>
          </w:tcPr>
          <w:p w14:paraId="6D6CB0BB" w14:textId="77777777" w:rsidR="00222605" w:rsidRPr="00CC0598" w:rsidRDefault="00222605"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1-4-1- اندازه و شکل ظاهری درخت ....................................................................................................</w:t>
            </w:r>
          </w:p>
        </w:tc>
      </w:tr>
      <w:tr w:rsidR="00222605" w:rsidRPr="00CC0598" w14:paraId="10AE13B7" w14:textId="77777777" w:rsidTr="00CC0598">
        <w:trPr>
          <w:trHeight w:val="561"/>
        </w:trPr>
        <w:tc>
          <w:tcPr>
            <w:tcW w:w="573" w:type="dxa"/>
            <w:tcBorders>
              <w:top w:val="nil"/>
              <w:left w:val="nil"/>
              <w:bottom w:val="nil"/>
              <w:right w:val="nil"/>
            </w:tcBorders>
            <w:shd w:val="clear" w:color="auto" w:fill="auto"/>
          </w:tcPr>
          <w:p w14:paraId="06CA7DFC" w14:textId="77777777" w:rsidR="00222605" w:rsidRPr="00CC0598" w:rsidRDefault="00222605"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4</w:t>
            </w:r>
          </w:p>
        </w:tc>
        <w:tc>
          <w:tcPr>
            <w:tcW w:w="8971" w:type="dxa"/>
            <w:tcBorders>
              <w:top w:val="nil"/>
              <w:left w:val="nil"/>
              <w:bottom w:val="nil"/>
              <w:right w:val="nil"/>
            </w:tcBorders>
            <w:shd w:val="clear" w:color="auto" w:fill="auto"/>
          </w:tcPr>
          <w:p w14:paraId="214FE26C" w14:textId="77777777" w:rsidR="00222605" w:rsidRPr="00CC0598" w:rsidRDefault="00222605"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2-4-1- برگ ...........................................................................................................................................</w:t>
            </w:r>
          </w:p>
        </w:tc>
      </w:tr>
      <w:tr w:rsidR="00222605" w:rsidRPr="00CC0598" w14:paraId="5D878967" w14:textId="77777777" w:rsidTr="00CC0598">
        <w:trPr>
          <w:trHeight w:val="561"/>
        </w:trPr>
        <w:tc>
          <w:tcPr>
            <w:tcW w:w="573" w:type="dxa"/>
            <w:tcBorders>
              <w:top w:val="nil"/>
              <w:left w:val="nil"/>
              <w:bottom w:val="nil"/>
              <w:right w:val="nil"/>
            </w:tcBorders>
            <w:shd w:val="clear" w:color="auto" w:fill="auto"/>
          </w:tcPr>
          <w:p w14:paraId="01371C17" w14:textId="77777777" w:rsidR="00222605" w:rsidRPr="00CC0598" w:rsidRDefault="00222605"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4</w:t>
            </w:r>
          </w:p>
        </w:tc>
        <w:tc>
          <w:tcPr>
            <w:tcW w:w="8971" w:type="dxa"/>
            <w:tcBorders>
              <w:top w:val="nil"/>
              <w:left w:val="nil"/>
              <w:bottom w:val="nil"/>
              <w:right w:val="nil"/>
            </w:tcBorders>
            <w:shd w:val="clear" w:color="auto" w:fill="auto"/>
          </w:tcPr>
          <w:p w14:paraId="3A3D5235" w14:textId="77777777" w:rsidR="00222605" w:rsidRPr="00CC0598" w:rsidRDefault="00222605"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3-4-1- شاخه .........................................................................................................................................</w:t>
            </w:r>
          </w:p>
        </w:tc>
      </w:tr>
      <w:tr w:rsidR="00222605" w:rsidRPr="00CC0598" w14:paraId="7EAA4EB5" w14:textId="77777777" w:rsidTr="00CC0598">
        <w:trPr>
          <w:trHeight w:val="561"/>
        </w:trPr>
        <w:tc>
          <w:tcPr>
            <w:tcW w:w="573" w:type="dxa"/>
            <w:tcBorders>
              <w:top w:val="nil"/>
              <w:left w:val="nil"/>
              <w:bottom w:val="nil"/>
              <w:right w:val="nil"/>
            </w:tcBorders>
            <w:shd w:val="clear" w:color="auto" w:fill="auto"/>
          </w:tcPr>
          <w:p w14:paraId="33AF2B08" w14:textId="77777777" w:rsidR="00222605" w:rsidRPr="00CC0598" w:rsidRDefault="00222605"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5</w:t>
            </w:r>
          </w:p>
        </w:tc>
        <w:tc>
          <w:tcPr>
            <w:tcW w:w="8971" w:type="dxa"/>
            <w:tcBorders>
              <w:top w:val="nil"/>
              <w:left w:val="nil"/>
              <w:bottom w:val="nil"/>
              <w:right w:val="nil"/>
            </w:tcBorders>
            <w:shd w:val="clear" w:color="auto" w:fill="auto"/>
          </w:tcPr>
          <w:p w14:paraId="621299FC" w14:textId="77777777" w:rsidR="00222605" w:rsidRPr="00CC0598" w:rsidRDefault="00222605"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4-4-1- ریشه ..........................................................................................................................................</w:t>
            </w:r>
          </w:p>
        </w:tc>
      </w:tr>
      <w:tr w:rsidR="00222605" w:rsidRPr="00CC0598" w14:paraId="5124FC2E" w14:textId="77777777" w:rsidTr="00CC0598">
        <w:trPr>
          <w:trHeight w:val="561"/>
        </w:trPr>
        <w:tc>
          <w:tcPr>
            <w:tcW w:w="573" w:type="dxa"/>
            <w:tcBorders>
              <w:top w:val="nil"/>
              <w:left w:val="nil"/>
              <w:bottom w:val="nil"/>
              <w:right w:val="nil"/>
            </w:tcBorders>
            <w:shd w:val="clear" w:color="auto" w:fill="auto"/>
          </w:tcPr>
          <w:p w14:paraId="669A60C0" w14:textId="77777777" w:rsidR="00222605" w:rsidRPr="00CC0598" w:rsidRDefault="00222605"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6</w:t>
            </w:r>
          </w:p>
        </w:tc>
        <w:tc>
          <w:tcPr>
            <w:tcW w:w="8971" w:type="dxa"/>
            <w:tcBorders>
              <w:top w:val="nil"/>
              <w:left w:val="nil"/>
              <w:bottom w:val="nil"/>
              <w:right w:val="nil"/>
            </w:tcBorders>
            <w:shd w:val="clear" w:color="auto" w:fill="auto"/>
          </w:tcPr>
          <w:p w14:paraId="4B7E8E46" w14:textId="77777777" w:rsidR="00222605" w:rsidRPr="00CC0598" w:rsidRDefault="00222605"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5-4-1- گل .............................................................................................................................................</w:t>
            </w:r>
          </w:p>
        </w:tc>
      </w:tr>
      <w:tr w:rsidR="00222605" w:rsidRPr="00CC0598" w14:paraId="21751E4D" w14:textId="77777777" w:rsidTr="00CC0598">
        <w:trPr>
          <w:trHeight w:val="561"/>
        </w:trPr>
        <w:tc>
          <w:tcPr>
            <w:tcW w:w="573" w:type="dxa"/>
            <w:tcBorders>
              <w:top w:val="nil"/>
              <w:left w:val="nil"/>
              <w:bottom w:val="nil"/>
              <w:right w:val="nil"/>
            </w:tcBorders>
            <w:shd w:val="clear" w:color="auto" w:fill="auto"/>
          </w:tcPr>
          <w:p w14:paraId="12EB4801" w14:textId="77777777" w:rsidR="00222605" w:rsidRPr="00CC0598" w:rsidRDefault="00222605"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8</w:t>
            </w:r>
          </w:p>
        </w:tc>
        <w:tc>
          <w:tcPr>
            <w:tcW w:w="8971" w:type="dxa"/>
            <w:tcBorders>
              <w:top w:val="nil"/>
              <w:left w:val="nil"/>
              <w:bottom w:val="nil"/>
              <w:right w:val="nil"/>
            </w:tcBorders>
            <w:shd w:val="clear" w:color="auto" w:fill="auto"/>
          </w:tcPr>
          <w:p w14:paraId="6736194A" w14:textId="77777777" w:rsidR="00222605" w:rsidRPr="00CC0598" w:rsidRDefault="00222605"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6-4-1- میوه ............................................................................................................................................</w:t>
            </w:r>
          </w:p>
        </w:tc>
      </w:tr>
      <w:tr w:rsidR="00CA3FB4" w:rsidRPr="00CC0598" w14:paraId="0730A2B9" w14:textId="77777777" w:rsidTr="00CC0598">
        <w:trPr>
          <w:trHeight w:val="617"/>
        </w:trPr>
        <w:tc>
          <w:tcPr>
            <w:tcW w:w="573" w:type="dxa"/>
            <w:tcBorders>
              <w:top w:val="nil"/>
              <w:left w:val="nil"/>
              <w:bottom w:val="nil"/>
              <w:right w:val="nil"/>
            </w:tcBorders>
            <w:shd w:val="clear" w:color="auto" w:fill="auto"/>
          </w:tcPr>
          <w:p w14:paraId="25183176" w14:textId="77777777" w:rsidR="00CA3FB4" w:rsidRPr="00CC0598" w:rsidRDefault="00D10CC2" w:rsidP="00CC0598">
            <w:pPr>
              <w:spacing w:after="0" w:line="240" w:lineRule="auto"/>
              <w:jc w:val="right"/>
              <w:rPr>
                <w:rFonts w:ascii="Times New Roman" w:hAnsi="Times New Roman" w:cs="B Lotus"/>
                <w:sz w:val="28"/>
                <w:szCs w:val="28"/>
                <w:lang w:bidi="fa-IR"/>
              </w:rPr>
            </w:pPr>
            <w:r w:rsidRPr="00CC0598">
              <w:rPr>
                <w:rFonts w:ascii="Times New Roman" w:hAnsi="Times New Roman" w:cs="B Lotus" w:hint="cs"/>
                <w:sz w:val="28"/>
                <w:szCs w:val="28"/>
                <w:rtl/>
                <w:lang w:bidi="fa-IR"/>
              </w:rPr>
              <w:t>8</w:t>
            </w:r>
          </w:p>
        </w:tc>
        <w:tc>
          <w:tcPr>
            <w:tcW w:w="8971" w:type="dxa"/>
            <w:tcBorders>
              <w:top w:val="nil"/>
              <w:left w:val="nil"/>
              <w:bottom w:val="nil"/>
              <w:right w:val="nil"/>
            </w:tcBorders>
            <w:shd w:val="clear" w:color="auto" w:fill="auto"/>
          </w:tcPr>
          <w:p w14:paraId="2C2E4C44" w14:textId="77777777" w:rsidR="00CA3FB4" w:rsidRPr="00CC0598" w:rsidRDefault="00CA3FB4" w:rsidP="00CC0598">
            <w:pPr>
              <w:spacing w:after="0" w:line="240" w:lineRule="auto"/>
              <w:jc w:val="right"/>
              <w:rPr>
                <w:rFonts w:ascii="Times New Roman" w:hAnsi="Times New Roman" w:cs="B Lotus"/>
                <w:sz w:val="28"/>
                <w:szCs w:val="28"/>
                <w:lang w:bidi="fa-IR"/>
              </w:rPr>
            </w:pPr>
            <w:r w:rsidRPr="00CC0598">
              <w:rPr>
                <w:rFonts w:ascii="Times New Roman" w:hAnsi="Times New Roman" w:cs="B Lotus" w:hint="cs"/>
                <w:sz w:val="28"/>
                <w:szCs w:val="28"/>
                <w:rtl/>
                <w:lang w:bidi="fa-IR"/>
              </w:rPr>
              <w:t xml:space="preserve">5-1- </w:t>
            </w:r>
            <w:r w:rsidR="00222605" w:rsidRPr="00CC0598">
              <w:rPr>
                <w:rFonts w:ascii="Times New Roman" w:hAnsi="Times New Roman" w:cs="B Lotus" w:hint="cs"/>
                <w:sz w:val="28"/>
                <w:szCs w:val="28"/>
                <w:rtl/>
                <w:lang w:bidi="fa-IR"/>
              </w:rPr>
              <w:t xml:space="preserve">بیولوژی گردو </w:t>
            </w:r>
            <w:r w:rsidRPr="00CC0598">
              <w:rPr>
                <w:rFonts w:ascii="Times New Roman" w:hAnsi="Times New Roman" w:cs="B Lotus" w:hint="cs"/>
                <w:sz w:val="28"/>
                <w:szCs w:val="28"/>
                <w:rtl/>
                <w:lang w:bidi="fa-IR"/>
              </w:rPr>
              <w:t>.................................................................................</w:t>
            </w:r>
            <w:r w:rsidR="00D10CC2" w:rsidRPr="00CC0598">
              <w:rPr>
                <w:rFonts w:ascii="Times New Roman" w:hAnsi="Times New Roman" w:cs="B Lotus" w:hint="cs"/>
                <w:sz w:val="28"/>
                <w:szCs w:val="28"/>
                <w:rtl/>
                <w:lang w:bidi="fa-IR"/>
              </w:rPr>
              <w:t>..............</w:t>
            </w:r>
            <w:r w:rsidRPr="00CC0598">
              <w:rPr>
                <w:rFonts w:ascii="Times New Roman" w:hAnsi="Times New Roman" w:cs="B Lotus" w:hint="cs"/>
                <w:sz w:val="28"/>
                <w:szCs w:val="28"/>
                <w:rtl/>
                <w:lang w:bidi="fa-IR"/>
              </w:rPr>
              <w:t>..................................</w:t>
            </w:r>
          </w:p>
        </w:tc>
      </w:tr>
      <w:tr w:rsidR="00D10CC2" w:rsidRPr="00CC0598" w14:paraId="1C9A1A20" w14:textId="77777777" w:rsidTr="00CC0598">
        <w:trPr>
          <w:trHeight w:val="617"/>
        </w:trPr>
        <w:tc>
          <w:tcPr>
            <w:tcW w:w="573" w:type="dxa"/>
            <w:tcBorders>
              <w:top w:val="nil"/>
              <w:left w:val="nil"/>
              <w:bottom w:val="nil"/>
              <w:right w:val="nil"/>
            </w:tcBorders>
            <w:shd w:val="clear" w:color="auto" w:fill="auto"/>
          </w:tcPr>
          <w:p w14:paraId="6FDF5AC3" w14:textId="77777777" w:rsidR="00D10CC2" w:rsidRPr="00CC0598" w:rsidRDefault="00D10CC2"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8</w:t>
            </w:r>
          </w:p>
        </w:tc>
        <w:tc>
          <w:tcPr>
            <w:tcW w:w="8971" w:type="dxa"/>
            <w:tcBorders>
              <w:top w:val="nil"/>
              <w:left w:val="nil"/>
              <w:bottom w:val="nil"/>
              <w:right w:val="nil"/>
            </w:tcBorders>
            <w:shd w:val="clear" w:color="auto" w:fill="auto"/>
          </w:tcPr>
          <w:p w14:paraId="66A9D696" w14:textId="77777777" w:rsidR="00D10CC2" w:rsidRPr="00CC0598" w:rsidRDefault="00D10CC2"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1-5-1- رشد رویشی ...............................................................................................................................</w:t>
            </w:r>
          </w:p>
        </w:tc>
      </w:tr>
      <w:tr w:rsidR="00D10CC2" w:rsidRPr="00CC0598" w14:paraId="32919459" w14:textId="77777777" w:rsidTr="00CC0598">
        <w:trPr>
          <w:trHeight w:val="617"/>
        </w:trPr>
        <w:tc>
          <w:tcPr>
            <w:tcW w:w="573" w:type="dxa"/>
            <w:tcBorders>
              <w:top w:val="nil"/>
              <w:left w:val="nil"/>
              <w:bottom w:val="nil"/>
              <w:right w:val="nil"/>
            </w:tcBorders>
            <w:shd w:val="clear" w:color="auto" w:fill="auto"/>
          </w:tcPr>
          <w:p w14:paraId="5EE90B19" w14:textId="77777777" w:rsidR="00D10CC2" w:rsidRPr="00CC0598" w:rsidRDefault="00D10CC2"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9</w:t>
            </w:r>
          </w:p>
        </w:tc>
        <w:tc>
          <w:tcPr>
            <w:tcW w:w="8971" w:type="dxa"/>
            <w:tcBorders>
              <w:top w:val="nil"/>
              <w:left w:val="nil"/>
              <w:bottom w:val="nil"/>
              <w:right w:val="nil"/>
            </w:tcBorders>
            <w:shd w:val="clear" w:color="auto" w:fill="auto"/>
          </w:tcPr>
          <w:p w14:paraId="2D5BB73E" w14:textId="77777777" w:rsidR="00D10CC2" w:rsidRPr="00CC0598" w:rsidRDefault="00D10CC2"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2-5-1- گلدهی .......................................................................................................................................</w:t>
            </w:r>
          </w:p>
        </w:tc>
      </w:tr>
      <w:tr w:rsidR="00D10CC2" w:rsidRPr="00CC0598" w14:paraId="685AF29C" w14:textId="77777777" w:rsidTr="00CC0598">
        <w:trPr>
          <w:trHeight w:val="617"/>
        </w:trPr>
        <w:tc>
          <w:tcPr>
            <w:tcW w:w="573" w:type="dxa"/>
            <w:tcBorders>
              <w:top w:val="nil"/>
              <w:left w:val="nil"/>
              <w:bottom w:val="nil"/>
              <w:right w:val="nil"/>
            </w:tcBorders>
            <w:shd w:val="clear" w:color="auto" w:fill="auto"/>
          </w:tcPr>
          <w:p w14:paraId="15F4F779" w14:textId="77777777" w:rsidR="00D10CC2" w:rsidRPr="00CC0598" w:rsidRDefault="00D10CC2"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9</w:t>
            </w:r>
          </w:p>
        </w:tc>
        <w:tc>
          <w:tcPr>
            <w:tcW w:w="8971" w:type="dxa"/>
            <w:tcBorders>
              <w:top w:val="nil"/>
              <w:left w:val="nil"/>
              <w:bottom w:val="nil"/>
              <w:right w:val="nil"/>
            </w:tcBorders>
            <w:shd w:val="clear" w:color="auto" w:fill="auto"/>
          </w:tcPr>
          <w:p w14:paraId="71C687F7" w14:textId="77777777" w:rsidR="00D10CC2" w:rsidRPr="00CC0598" w:rsidRDefault="00D10CC2"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3-5-1- ناهمرسی در گردو .....................................................................................................................</w:t>
            </w:r>
          </w:p>
        </w:tc>
      </w:tr>
      <w:tr w:rsidR="00D10CC2" w:rsidRPr="00CC0598" w14:paraId="16343B84" w14:textId="77777777" w:rsidTr="00CC0598">
        <w:trPr>
          <w:trHeight w:val="617"/>
        </w:trPr>
        <w:tc>
          <w:tcPr>
            <w:tcW w:w="573" w:type="dxa"/>
            <w:tcBorders>
              <w:top w:val="nil"/>
              <w:left w:val="nil"/>
              <w:bottom w:val="nil"/>
              <w:right w:val="nil"/>
            </w:tcBorders>
            <w:shd w:val="clear" w:color="auto" w:fill="auto"/>
          </w:tcPr>
          <w:p w14:paraId="041A2976" w14:textId="77777777" w:rsidR="00D10CC2" w:rsidRPr="00CC0598" w:rsidRDefault="00D10CC2"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10</w:t>
            </w:r>
          </w:p>
        </w:tc>
        <w:tc>
          <w:tcPr>
            <w:tcW w:w="8971" w:type="dxa"/>
            <w:tcBorders>
              <w:top w:val="nil"/>
              <w:left w:val="nil"/>
              <w:bottom w:val="nil"/>
              <w:right w:val="nil"/>
            </w:tcBorders>
            <w:shd w:val="clear" w:color="auto" w:fill="auto"/>
          </w:tcPr>
          <w:p w14:paraId="7AB53EB9" w14:textId="77777777" w:rsidR="00D10CC2" w:rsidRPr="00CC0598" w:rsidRDefault="00D10CC2"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4-5-1- زمان گل انگبزی و باز شدن گل ................................................................................................</w:t>
            </w:r>
          </w:p>
        </w:tc>
      </w:tr>
      <w:tr w:rsidR="00D10CC2" w:rsidRPr="00CC0598" w14:paraId="090DA027" w14:textId="77777777" w:rsidTr="00CC0598">
        <w:trPr>
          <w:trHeight w:val="617"/>
        </w:trPr>
        <w:tc>
          <w:tcPr>
            <w:tcW w:w="573" w:type="dxa"/>
            <w:tcBorders>
              <w:top w:val="nil"/>
              <w:left w:val="nil"/>
              <w:bottom w:val="nil"/>
              <w:right w:val="nil"/>
            </w:tcBorders>
            <w:shd w:val="clear" w:color="auto" w:fill="auto"/>
          </w:tcPr>
          <w:p w14:paraId="6CDBF79D" w14:textId="77777777" w:rsidR="00D10CC2" w:rsidRPr="00CC0598" w:rsidRDefault="00D10CC2"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lastRenderedPageBreak/>
              <w:t>11</w:t>
            </w:r>
          </w:p>
        </w:tc>
        <w:tc>
          <w:tcPr>
            <w:tcW w:w="8971" w:type="dxa"/>
            <w:tcBorders>
              <w:top w:val="nil"/>
              <w:left w:val="nil"/>
              <w:bottom w:val="nil"/>
              <w:right w:val="nil"/>
            </w:tcBorders>
            <w:shd w:val="clear" w:color="auto" w:fill="auto"/>
          </w:tcPr>
          <w:p w14:paraId="4DB738DF" w14:textId="77777777" w:rsidR="00D10CC2" w:rsidRPr="00CC0598" w:rsidRDefault="00D10CC2"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5-5-1- گرده افشانی ...............................................................................................................................</w:t>
            </w:r>
          </w:p>
        </w:tc>
      </w:tr>
      <w:tr w:rsidR="00D10CC2" w:rsidRPr="00CC0598" w14:paraId="36C764DB" w14:textId="77777777" w:rsidTr="00CC0598">
        <w:trPr>
          <w:trHeight w:val="617"/>
        </w:trPr>
        <w:tc>
          <w:tcPr>
            <w:tcW w:w="573" w:type="dxa"/>
            <w:tcBorders>
              <w:top w:val="nil"/>
              <w:left w:val="nil"/>
              <w:bottom w:val="nil"/>
              <w:right w:val="nil"/>
            </w:tcBorders>
            <w:shd w:val="clear" w:color="auto" w:fill="auto"/>
          </w:tcPr>
          <w:p w14:paraId="6AC5A32D" w14:textId="77777777" w:rsidR="00D10CC2" w:rsidRPr="00CC0598" w:rsidRDefault="00D10CC2"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12</w:t>
            </w:r>
          </w:p>
        </w:tc>
        <w:tc>
          <w:tcPr>
            <w:tcW w:w="8971" w:type="dxa"/>
            <w:tcBorders>
              <w:top w:val="nil"/>
              <w:left w:val="nil"/>
              <w:bottom w:val="nil"/>
              <w:right w:val="nil"/>
            </w:tcBorders>
            <w:shd w:val="clear" w:color="auto" w:fill="auto"/>
          </w:tcPr>
          <w:p w14:paraId="3B11D93A" w14:textId="77777777" w:rsidR="00D10CC2" w:rsidRPr="00CC0598" w:rsidRDefault="00D10CC2"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6-5-1- گرده افشانی و پدیده ریزش گل ماده ........................................................................................</w:t>
            </w:r>
          </w:p>
        </w:tc>
      </w:tr>
      <w:tr w:rsidR="00D10CC2" w:rsidRPr="00CC0598" w14:paraId="7DB7D088" w14:textId="77777777" w:rsidTr="00CC0598">
        <w:trPr>
          <w:trHeight w:val="617"/>
        </w:trPr>
        <w:tc>
          <w:tcPr>
            <w:tcW w:w="573" w:type="dxa"/>
            <w:tcBorders>
              <w:top w:val="nil"/>
              <w:left w:val="nil"/>
              <w:bottom w:val="nil"/>
              <w:right w:val="nil"/>
            </w:tcBorders>
            <w:shd w:val="clear" w:color="auto" w:fill="auto"/>
          </w:tcPr>
          <w:p w14:paraId="1A74F6C9" w14:textId="77777777" w:rsidR="00D10CC2" w:rsidRPr="00CC0598" w:rsidRDefault="00D10CC2"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12</w:t>
            </w:r>
          </w:p>
        </w:tc>
        <w:tc>
          <w:tcPr>
            <w:tcW w:w="8971" w:type="dxa"/>
            <w:tcBorders>
              <w:top w:val="nil"/>
              <w:left w:val="nil"/>
              <w:bottom w:val="nil"/>
              <w:right w:val="nil"/>
            </w:tcBorders>
            <w:shd w:val="clear" w:color="auto" w:fill="auto"/>
          </w:tcPr>
          <w:p w14:paraId="142C2C9A" w14:textId="77777777" w:rsidR="00D10CC2" w:rsidRPr="00CC0598" w:rsidRDefault="00D10CC2"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7-5-1- میوه دهی ...................................................................................................................................</w:t>
            </w:r>
          </w:p>
        </w:tc>
      </w:tr>
      <w:tr w:rsidR="001609A3" w:rsidRPr="00CC0598" w14:paraId="3EA22011" w14:textId="77777777" w:rsidTr="00CC0598">
        <w:trPr>
          <w:trHeight w:val="617"/>
        </w:trPr>
        <w:tc>
          <w:tcPr>
            <w:tcW w:w="573" w:type="dxa"/>
            <w:tcBorders>
              <w:top w:val="nil"/>
              <w:left w:val="nil"/>
              <w:bottom w:val="nil"/>
              <w:right w:val="nil"/>
            </w:tcBorders>
            <w:shd w:val="clear" w:color="auto" w:fill="auto"/>
          </w:tcPr>
          <w:p w14:paraId="0FC7E147" w14:textId="77777777" w:rsidR="001609A3" w:rsidRPr="00CC0598" w:rsidRDefault="001609A3"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13</w:t>
            </w:r>
          </w:p>
        </w:tc>
        <w:tc>
          <w:tcPr>
            <w:tcW w:w="8971" w:type="dxa"/>
            <w:tcBorders>
              <w:top w:val="nil"/>
              <w:left w:val="nil"/>
              <w:bottom w:val="nil"/>
              <w:right w:val="nil"/>
            </w:tcBorders>
            <w:shd w:val="clear" w:color="auto" w:fill="auto"/>
          </w:tcPr>
          <w:p w14:paraId="021A1B9E" w14:textId="77777777" w:rsidR="001609A3" w:rsidRPr="00CC0598" w:rsidRDefault="001609A3"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8-5-1- سال آوری ..................................................................................................................................</w:t>
            </w:r>
          </w:p>
        </w:tc>
      </w:tr>
      <w:tr w:rsidR="001609A3" w:rsidRPr="00CC0598" w14:paraId="05EB8891" w14:textId="77777777" w:rsidTr="00CC0598">
        <w:trPr>
          <w:trHeight w:val="617"/>
        </w:trPr>
        <w:tc>
          <w:tcPr>
            <w:tcW w:w="573" w:type="dxa"/>
            <w:tcBorders>
              <w:top w:val="nil"/>
              <w:left w:val="nil"/>
              <w:bottom w:val="nil"/>
              <w:right w:val="nil"/>
            </w:tcBorders>
            <w:shd w:val="clear" w:color="auto" w:fill="auto"/>
          </w:tcPr>
          <w:p w14:paraId="6CB4F156" w14:textId="77777777" w:rsidR="001609A3" w:rsidRPr="00CC0598" w:rsidRDefault="001609A3"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13</w:t>
            </w:r>
          </w:p>
        </w:tc>
        <w:tc>
          <w:tcPr>
            <w:tcW w:w="8971" w:type="dxa"/>
            <w:tcBorders>
              <w:top w:val="nil"/>
              <w:left w:val="nil"/>
              <w:bottom w:val="nil"/>
              <w:right w:val="nil"/>
            </w:tcBorders>
            <w:shd w:val="clear" w:color="auto" w:fill="auto"/>
          </w:tcPr>
          <w:p w14:paraId="749B53D2" w14:textId="77777777" w:rsidR="001609A3" w:rsidRPr="00CC0598" w:rsidRDefault="001609A3" w:rsidP="00CC0598">
            <w:pPr>
              <w:spacing w:after="0" w:line="24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9-5-1- شاخص رسیدن میوه ..................................................................................................................</w:t>
            </w:r>
          </w:p>
        </w:tc>
      </w:tr>
      <w:tr w:rsidR="00CA3FB4" w:rsidRPr="00CC0598" w14:paraId="624A54E7" w14:textId="77777777" w:rsidTr="00CC0598">
        <w:trPr>
          <w:trHeight w:val="519"/>
        </w:trPr>
        <w:tc>
          <w:tcPr>
            <w:tcW w:w="573" w:type="dxa"/>
            <w:tcBorders>
              <w:top w:val="nil"/>
              <w:left w:val="nil"/>
              <w:bottom w:val="nil"/>
              <w:right w:val="nil"/>
            </w:tcBorders>
            <w:shd w:val="clear" w:color="auto" w:fill="auto"/>
          </w:tcPr>
          <w:p w14:paraId="37E2DE18" w14:textId="77777777" w:rsidR="00CA3FB4" w:rsidRPr="00CC0598" w:rsidRDefault="00D10CC2" w:rsidP="00CC0598">
            <w:pPr>
              <w:spacing w:after="0" w:line="240" w:lineRule="auto"/>
              <w:jc w:val="right"/>
              <w:rPr>
                <w:rFonts w:ascii="Times New Roman" w:hAnsi="Times New Roman" w:cs="B Lotus"/>
                <w:sz w:val="28"/>
                <w:szCs w:val="28"/>
                <w:lang w:bidi="fa-IR"/>
              </w:rPr>
            </w:pPr>
            <w:r w:rsidRPr="00CC0598">
              <w:rPr>
                <w:rFonts w:ascii="Times New Roman" w:hAnsi="Times New Roman" w:cs="B Lotus" w:hint="cs"/>
                <w:sz w:val="28"/>
                <w:szCs w:val="28"/>
                <w:rtl/>
                <w:lang w:bidi="fa-IR"/>
              </w:rPr>
              <w:t>14</w:t>
            </w:r>
          </w:p>
        </w:tc>
        <w:tc>
          <w:tcPr>
            <w:tcW w:w="8971" w:type="dxa"/>
            <w:tcBorders>
              <w:top w:val="nil"/>
              <w:left w:val="nil"/>
              <w:bottom w:val="nil"/>
              <w:right w:val="nil"/>
            </w:tcBorders>
            <w:shd w:val="clear" w:color="auto" w:fill="auto"/>
          </w:tcPr>
          <w:p w14:paraId="156F1A22" w14:textId="77777777" w:rsidR="00CA3FB4" w:rsidRPr="00CC0598" w:rsidRDefault="00CA3FB4" w:rsidP="00CC0598">
            <w:pPr>
              <w:spacing w:after="0" w:line="240" w:lineRule="auto"/>
              <w:jc w:val="right"/>
              <w:rPr>
                <w:rFonts w:ascii="Times New Roman" w:hAnsi="Times New Roman" w:cs="B Lotus"/>
                <w:sz w:val="28"/>
                <w:szCs w:val="28"/>
                <w:lang w:bidi="fa-IR"/>
              </w:rPr>
            </w:pPr>
            <w:r w:rsidRPr="00CC0598">
              <w:rPr>
                <w:rFonts w:ascii="Times New Roman" w:hAnsi="Times New Roman" w:cs="B Lotus" w:hint="cs"/>
                <w:sz w:val="28"/>
                <w:szCs w:val="28"/>
                <w:rtl/>
                <w:lang w:bidi="fa-IR"/>
              </w:rPr>
              <w:t>6-1- اه</w:t>
            </w:r>
            <w:r w:rsidR="00D10CC2" w:rsidRPr="00CC0598">
              <w:rPr>
                <w:rFonts w:ascii="Times New Roman" w:hAnsi="Times New Roman" w:cs="B Lotus" w:hint="cs"/>
                <w:sz w:val="28"/>
                <w:szCs w:val="28"/>
                <w:rtl/>
                <w:lang w:bidi="fa-IR"/>
              </w:rPr>
              <w:t>داف پژوهش .................................................</w:t>
            </w:r>
            <w:r w:rsidRPr="00CC0598">
              <w:rPr>
                <w:rFonts w:ascii="Times New Roman" w:hAnsi="Times New Roman" w:cs="B Lotus" w:hint="cs"/>
                <w:sz w:val="28"/>
                <w:szCs w:val="28"/>
                <w:rtl/>
                <w:lang w:bidi="fa-IR"/>
              </w:rPr>
              <w:t>..............................................................................</w:t>
            </w:r>
          </w:p>
        </w:tc>
      </w:tr>
    </w:tbl>
    <w:p w14:paraId="58A817DB" w14:textId="77777777" w:rsidR="001609A3" w:rsidRDefault="001609A3" w:rsidP="001609A3">
      <w:pPr>
        <w:bidi/>
        <w:spacing w:after="0" w:line="360" w:lineRule="auto"/>
        <w:jc w:val="center"/>
        <w:rPr>
          <w:rFonts w:ascii="Times New Roman" w:hAnsi="Times New Roman" w:cs="B Nazanin"/>
          <w:b/>
          <w:bCs/>
          <w:sz w:val="28"/>
          <w:szCs w:val="28"/>
          <w:rtl/>
          <w:lang w:bidi="fa-IR"/>
        </w:rPr>
      </w:pPr>
    </w:p>
    <w:p w14:paraId="43A802A7" w14:textId="77777777" w:rsidR="001609A3" w:rsidRPr="00D06C56" w:rsidRDefault="001609A3" w:rsidP="001609A3">
      <w:pPr>
        <w:bidi/>
        <w:spacing w:after="0" w:line="360" w:lineRule="auto"/>
        <w:jc w:val="center"/>
        <w:rPr>
          <w:rFonts w:ascii="Times New Roman" w:hAnsi="Times New Roman" w:cs="B Lotus"/>
          <w:b/>
          <w:bCs/>
          <w:sz w:val="28"/>
          <w:szCs w:val="28"/>
          <w:rtl/>
          <w:lang w:bidi="fa-IR"/>
        </w:rPr>
      </w:pPr>
      <w:r w:rsidRPr="00D06C56">
        <w:rPr>
          <w:rFonts w:ascii="Times New Roman" w:hAnsi="Times New Roman" w:cs="B Lotus" w:hint="cs"/>
          <w:b/>
          <w:bCs/>
          <w:sz w:val="28"/>
          <w:szCs w:val="28"/>
          <w:rtl/>
          <w:lang w:bidi="fa-IR"/>
        </w:rPr>
        <w:t>فصل دوم</w:t>
      </w:r>
    </w:p>
    <w:tbl>
      <w:tblPr>
        <w:bidiVisual/>
        <w:tblW w:w="9543" w:type="dxa"/>
        <w:tblInd w:w="3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73"/>
        <w:gridCol w:w="570"/>
      </w:tblGrid>
      <w:tr w:rsidR="001609A3" w:rsidRPr="00CC0598" w14:paraId="569F6174" w14:textId="77777777" w:rsidTr="00CC0598">
        <w:trPr>
          <w:trHeight w:val="679"/>
        </w:trPr>
        <w:tc>
          <w:tcPr>
            <w:tcW w:w="8973" w:type="dxa"/>
            <w:tcBorders>
              <w:top w:val="nil"/>
              <w:left w:val="nil"/>
              <w:bottom w:val="nil"/>
              <w:right w:val="nil"/>
            </w:tcBorders>
            <w:shd w:val="clear" w:color="auto" w:fill="auto"/>
          </w:tcPr>
          <w:p w14:paraId="1F7A8F32" w14:textId="77777777" w:rsidR="001609A3" w:rsidRPr="00CC0598" w:rsidRDefault="001609A3" w:rsidP="00CC0598">
            <w:pPr>
              <w:bidi/>
              <w:spacing w:after="0" w:line="360" w:lineRule="auto"/>
              <w:rPr>
                <w:rFonts w:ascii="Times New Roman" w:hAnsi="Times New Roman" w:cs="B Lotus"/>
                <w:b/>
                <w:bCs/>
                <w:sz w:val="28"/>
                <w:szCs w:val="28"/>
                <w:rtl/>
                <w:lang w:bidi="fa-IR"/>
              </w:rPr>
            </w:pPr>
            <w:r w:rsidRPr="00CC0598">
              <w:rPr>
                <w:rFonts w:ascii="Times New Roman" w:hAnsi="Times New Roman" w:cs="B Lotus" w:hint="cs"/>
                <w:b/>
                <w:bCs/>
                <w:sz w:val="28"/>
                <w:szCs w:val="28"/>
                <w:rtl/>
                <w:lang w:bidi="fa-IR"/>
              </w:rPr>
              <w:t>بررسی منابع علمی ..............</w:t>
            </w:r>
            <w:r w:rsidR="002838C0" w:rsidRPr="00CC0598">
              <w:rPr>
                <w:rFonts w:ascii="Times New Roman" w:hAnsi="Times New Roman" w:cs="B Lotus" w:hint="cs"/>
                <w:b/>
                <w:bCs/>
                <w:sz w:val="28"/>
                <w:szCs w:val="28"/>
                <w:rtl/>
                <w:lang w:bidi="fa-IR"/>
              </w:rPr>
              <w:t>.</w:t>
            </w:r>
            <w:r w:rsidRPr="00CC0598">
              <w:rPr>
                <w:rFonts w:ascii="Times New Roman" w:hAnsi="Times New Roman" w:cs="B Lotus" w:hint="cs"/>
                <w:b/>
                <w:bCs/>
                <w:sz w:val="28"/>
                <w:szCs w:val="28"/>
                <w:rtl/>
                <w:lang w:bidi="fa-IR"/>
              </w:rPr>
              <w:t>...............................</w:t>
            </w:r>
            <w:r w:rsidR="00E53C2C" w:rsidRPr="00CC0598">
              <w:rPr>
                <w:rFonts w:ascii="Times New Roman" w:hAnsi="Times New Roman" w:cs="B Lotus" w:hint="cs"/>
                <w:b/>
                <w:bCs/>
                <w:sz w:val="28"/>
                <w:szCs w:val="28"/>
                <w:rtl/>
                <w:lang w:bidi="fa-IR"/>
              </w:rPr>
              <w:t>.................</w:t>
            </w:r>
            <w:r w:rsidRPr="00CC0598">
              <w:rPr>
                <w:rFonts w:ascii="Times New Roman" w:hAnsi="Times New Roman" w:cs="B Lotus" w:hint="cs"/>
                <w:b/>
                <w:bCs/>
                <w:sz w:val="28"/>
                <w:szCs w:val="28"/>
                <w:rtl/>
                <w:lang w:bidi="fa-IR"/>
              </w:rPr>
              <w:t>...........................................................</w:t>
            </w:r>
          </w:p>
        </w:tc>
        <w:tc>
          <w:tcPr>
            <w:tcW w:w="570" w:type="dxa"/>
            <w:tcBorders>
              <w:top w:val="nil"/>
              <w:left w:val="nil"/>
              <w:bottom w:val="nil"/>
              <w:right w:val="nil"/>
            </w:tcBorders>
            <w:shd w:val="clear" w:color="auto" w:fill="auto"/>
          </w:tcPr>
          <w:p w14:paraId="3BD4326D" w14:textId="77777777" w:rsidR="001609A3" w:rsidRPr="00CC0598" w:rsidRDefault="001609A3" w:rsidP="00CC0598">
            <w:pPr>
              <w:bidi/>
              <w:spacing w:after="0" w:line="360" w:lineRule="auto"/>
              <w:jc w:val="center"/>
              <w:rPr>
                <w:rFonts w:ascii="Times New Roman" w:hAnsi="Times New Roman" w:cs="B Lotus"/>
                <w:b/>
                <w:bCs/>
                <w:sz w:val="28"/>
                <w:szCs w:val="28"/>
                <w:rtl/>
                <w:lang w:bidi="fa-IR"/>
              </w:rPr>
            </w:pPr>
            <w:r w:rsidRPr="00CC0598">
              <w:rPr>
                <w:rFonts w:ascii="Times New Roman" w:hAnsi="Times New Roman" w:cs="B Lotus" w:hint="cs"/>
                <w:b/>
                <w:bCs/>
                <w:sz w:val="28"/>
                <w:szCs w:val="28"/>
                <w:rtl/>
                <w:lang w:bidi="fa-IR"/>
              </w:rPr>
              <w:t>15</w:t>
            </w:r>
          </w:p>
        </w:tc>
      </w:tr>
      <w:tr w:rsidR="001609A3" w:rsidRPr="00CC0598" w14:paraId="5D5F007B" w14:textId="77777777" w:rsidTr="00CC0598">
        <w:trPr>
          <w:trHeight w:val="505"/>
        </w:trPr>
        <w:tc>
          <w:tcPr>
            <w:tcW w:w="8973" w:type="dxa"/>
            <w:tcBorders>
              <w:top w:val="nil"/>
              <w:left w:val="nil"/>
              <w:bottom w:val="nil"/>
              <w:right w:val="nil"/>
            </w:tcBorders>
            <w:shd w:val="clear" w:color="auto" w:fill="auto"/>
          </w:tcPr>
          <w:p w14:paraId="3B6A8186" w14:textId="77777777" w:rsidR="001609A3" w:rsidRPr="00CC0598" w:rsidRDefault="001609A3"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1-2-</w:t>
            </w:r>
            <w:r w:rsidR="00E53C2C" w:rsidRPr="00CC0598">
              <w:rPr>
                <w:rFonts w:ascii="Times New Roman" w:hAnsi="Times New Roman" w:cs="B Lotus" w:hint="cs"/>
                <w:sz w:val="28"/>
                <w:szCs w:val="28"/>
                <w:rtl/>
                <w:lang w:bidi="fa-IR"/>
              </w:rPr>
              <w:t>کلیات و بررسی منابع علمی ..</w:t>
            </w:r>
            <w:r w:rsidRPr="00CC0598">
              <w:rPr>
                <w:rFonts w:ascii="Times New Roman" w:hAnsi="Times New Roman" w:cs="B Lotus" w:hint="cs"/>
                <w:sz w:val="28"/>
                <w:szCs w:val="28"/>
                <w:rtl/>
                <w:lang w:bidi="fa-IR"/>
              </w:rPr>
              <w:t>...................................................................................</w:t>
            </w:r>
            <w:r w:rsidR="002838C0" w:rsidRPr="00CC0598">
              <w:rPr>
                <w:rFonts w:ascii="Times New Roman" w:hAnsi="Times New Roman" w:cs="B Lotus" w:hint="cs"/>
                <w:sz w:val="28"/>
                <w:szCs w:val="28"/>
                <w:rtl/>
                <w:lang w:bidi="fa-IR"/>
              </w:rPr>
              <w:t>..</w:t>
            </w:r>
            <w:r w:rsidRPr="00CC0598">
              <w:rPr>
                <w:rFonts w:ascii="Times New Roman" w:hAnsi="Times New Roman" w:cs="B Lotus" w:hint="cs"/>
                <w:sz w:val="28"/>
                <w:szCs w:val="28"/>
                <w:rtl/>
                <w:lang w:bidi="fa-IR"/>
              </w:rPr>
              <w:t>.....................</w:t>
            </w:r>
          </w:p>
        </w:tc>
        <w:tc>
          <w:tcPr>
            <w:tcW w:w="570" w:type="dxa"/>
            <w:tcBorders>
              <w:top w:val="nil"/>
              <w:left w:val="nil"/>
              <w:bottom w:val="nil"/>
              <w:right w:val="nil"/>
            </w:tcBorders>
            <w:shd w:val="clear" w:color="auto" w:fill="auto"/>
          </w:tcPr>
          <w:p w14:paraId="7FF7B81C" w14:textId="77777777" w:rsidR="001609A3" w:rsidRPr="00CC0598" w:rsidRDefault="00E53C2C"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15</w:t>
            </w:r>
          </w:p>
        </w:tc>
      </w:tr>
      <w:tr w:rsidR="00E53C2C" w:rsidRPr="00CC0598" w14:paraId="31307E9A" w14:textId="77777777" w:rsidTr="00CC0598">
        <w:trPr>
          <w:trHeight w:val="575"/>
        </w:trPr>
        <w:tc>
          <w:tcPr>
            <w:tcW w:w="8973" w:type="dxa"/>
            <w:tcBorders>
              <w:top w:val="nil"/>
              <w:left w:val="nil"/>
              <w:bottom w:val="nil"/>
              <w:right w:val="nil"/>
            </w:tcBorders>
            <w:shd w:val="clear" w:color="auto" w:fill="auto"/>
          </w:tcPr>
          <w:p w14:paraId="20A267B2" w14:textId="77777777" w:rsidR="00E53C2C" w:rsidRPr="00CC0598" w:rsidRDefault="00E53C2C"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1-1-2- ارقام ........................................</w:t>
            </w:r>
            <w:r w:rsidR="002838C0" w:rsidRPr="00CC0598">
              <w:rPr>
                <w:rFonts w:ascii="Times New Roman" w:hAnsi="Times New Roman" w:cs="B Lotus" w:hint="cs"/>
                <w:sz w:val="28"/>
                <w:szCs w:val="28"/>
                <w:rtl/>
                <w:lang w:bidi="fa-IR"/>
              </w:rPr>
              <w:t>..</w:t>
            </w:r>
            <w:r w:rsidRPr="00CC0598">
              <w:rPr>
                <w:rFonts w:ascii="Times New Roman" w:hAnsi="Times New Roman" w:cs="B Lotus" w:hint="cs"/>
                <w:sz w:val="28"/>
                <w:szCs w:val="28"/>
                <w:rtl/>
                <w:lang w:bidi="fa-IR"/>
              </w:rPr>
              <w:t>....................................................</w:t>
            </w:r>
            <w:r w:rsidR="002838C0" w:rsidRPr="00CC0598">
              <w:rPr>
                <w:rFonts w:ascii="Times New Roman" w:hAnsi="Times New Roman" w:cs="B Lotus" w:hint="cs"/>
                <w:sz w:val="28"/>
                <w:szCs w:val="28"/>
                <w:rtl/>
                <w:lang w:bidi="fa-IR"/>
              </w:rPr>
              <w:t>.</w:t>
            </w:r>
            <w:r w:rsidRPr="00CC0598">
              <w:rPr>
                <w:rFonts w:ascii="Times New Roman" w:hAnsi="Times New Roman" w:cs="B Lotus" w:hint="cs"/>
                <w:sz w:val="28"/>
                <w:szCs w:val="28"/>
                <w:rtl/>
                <w:lang w:bidi="fa-IR"/>
              </w:rPr>
              <w:t>............................................</w:t>
            </w:r>
          </w:p>
        </w:tc>
        <w:tc>
          <w:tcPr>
            <w:tcW w:w="570" w:type="dxa"/>
            <w:tcBorders>
              <w:top w:val="nil"/>
              <w:left w:val="nil"/>
              <w:bottom w:val="nil"/>
              <w:right w:val="nil"/>
            </w:tcBorders>
            <w:shd w:val="clear" w:color="auto" w:fill="auto"/>
          </w:tcPr>
          <w:p w14:paraId="1170D88E" w14:textId="77777777" w:rsidR="00E53C2C" w:rsidRPr="00CC0598" w:rsidRDefault="00E53C2C"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15</w:t>
            </w:r>
          </w:p>
        </w:tc>
      </w:tr>
      <w:tr w:rsidR="00E53C2C" w:rsidRPr="00CC0598" w14:paraId="381C3A24" w14:textId="77777777" w:rsidTr="00CC0598">
        <w:trPr>
          <w:trHeight w:val="575"/>
        </w:trPr>
        <w:tc>
          <w:tcPr>
            <w:tcW w:w="8973" w:type="dxa"/>
            <w:tcBorders>
              <w:top w:val="nil"/>
              <w:left w:val="nil"/>
              <w:bottom w:val="nil"/>
              <w:right w:val="nil"/>
            </w:tcBorders>
            <w:shd w:val="clear" w:color="auto" w:fill="auto"/>
          </w:tcPr>
          <w:p w14:paraId="2C75AA92" w14:textId="77777777" w:rsidR="00E53C2C" w:rsidRPr="00CC0598" w:rsidRDefault="00E53C2C"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2-1-2- چندلر .................................................................................</w:t>
            </w:r>
            <w:r w:rsidR="002838C0" w:rsidRPr="00CC0598">
              <w:rPr>
                <w:rFonts w:ascii="Times New Roman" w:hAnsi="Times New Roman" w:cs="B Lotus" w:hint="cs"/>
                <w:sz w:val="28"/>
                <w:szCs w:val="28"/>
                <w:rtl/>
                <w:lang w:bidi="fa-IR"/>
              </w:rPr>
              <w:t>.</w:t>
            </w:r>
            <w:r w:rsidRPr="00CC0598">
              <w:rPr>
                <w:rFonts w:ascii="Times New Roman" w:hAnsi="Times New Roman" w:cs="B Lotus" w:hint="cs"/>
                <w:sz w:val="28"/>
                <w:szCs w:val="28"/>
                <w:rtl/>
                <w:lang w:bidi="fa-IR"/>
              </w:rPr>
              <w:t>.......................................................</w:t>
            </w:r>
          </w:p>
        </w:tc>
        <w:tc>
          <w:tcPr>
            <w:tcW w:w="570" w:type="dxa"/>
            <w:tcBorders>
              <w:top w:val="nil"/>
              <w:left w:val="nil"/>
              <w:bottom w:val="nil"/>
              <w:right w:val="nil"/>
            </w:tcBorders>
            <w:shd w:val="clear" w:color="auto" w:fill="auto"/>
          </w:tcPr>
          <w:p w14:paraId="391D6799" w14:textId="77777777" w:rsidR="00E53C2C" w:rsidRPr="00CC0598" w:rsidRDefault="002270B7"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16</w:t>
            </w:r>
          </w:p>
        </w:tc>
      </w:tr>
      <w:tr w:rsidR="001609A3" w:rsidRPr="00CC0598" w14:paraId="68D6DC98" w14:textId="77777777" w:rsidTr="00CC0598">
        <w:trPr>
          <w:trHeight w:val="686"/>
        </w:trPr>
        <w:tc>
          <w:tcPr>
            <w:tcW w:w="8973" w:type="dxa"/>
            <w:tcBorders>
              <w:top w:val="nil"/>
              <w:left w:val="nil"/>
              <w:bottom w:val="nil"/>
              <w:right w:val="nil"/>
            </w:tcBorders>
            <w:shd w:val="clear" w:color="auto" w:fill="auto"/>
          </w:tcPr>
          <w:p w14:paraId="2DEF3D96" w14:textId="77777777" w:rsidR="001609A3" w:rsidRPr="00CC0598" w:rsidRDefault="001609A3"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 xml:space="preserve">2-2- </w:t>
            </w:r>
            <w:r w:rsidR="002270B7" w:rsidRPr="00CC0598">
              <w:rPr>
                <w:rFonts w:ascii="Times New Roman" w:hAnsi="Times New Roman" w:cs="B Lotus" w:hint="cs"/>
                <w:sz w:val="28"/>
                <w:szCs w:val="28"/>
                <w:rtl/>
                <w:lang w:bidi="fa-IR"/>
              </w:rPr>
              <w:t>شرایط نگهداری گردو چندلر ...............</w:t>
            </w:r>
            <w:r w:rsidRPr="00CC0598">
              <w:rPr>
                <w:rFonts w:ascii="Times New Roman" w:hAnsi="Times New Roman" w:cs="B Lotus" w:hint="cs"/>
                <w:sz w:val="28"/>
                <w:szCs w:val="28"/>
                <w:rtl/>
                <w:lang w:bidi="fa-IR"/>
              </w:rPr>
              <w:t>.................................................................</w:t>
            </w:r>
            <w:r w:rsidR="002838C0" w:rsidRPr="00CC0598">
              <w:rPr>
                <w:rFonts w:ascii="Times New Roman" w:hAnsi="Times New Roman" w:cs="B Lotus" w:hint="cs"/>
                <w:sz w:val="28"/>
                <w:szCs w:val="28"/>
                <w:rtl/>
                <w:lang w:bidi="fa-IR"/>
              </w:rPr>
              <w:t>..</w:t>
            </w:r>
            <w:r w:rsidRPr="00CC0598">
              <w:rPr>
                <w:rFonts w:ascii="Times New Roman" w:hAnsi="Times New Roman" w:cs="B Lotus" w:hint="cs"/>
                <w:sz w:val="28"/>
                <w:szCs w:val="28"/>
                <w:rtl/>
                <w:lang w:bidi="fa-IR"/>
              </w:rPr>
              <w:t>.......................</w:t>
            </w:r>
          </w:p>
        </w:tc>
        <w:tc>
          <w:tcPr>
            <w:tcW w:w="570" w:type="dxa"/>
            <w:tcBorders>
              <w:top w:val="nil"/>
              <w:left w:val="nil"/>
              <w:bottom w:val="nil"/>
              <w:right w:val="nil"/>
            </w:tcBorders>
            <w:shd w:val="clear" w:color="auto" w:fill="auto"/>
          </w:tcPr>
          <w:p w14:paraId="4E1A7A69" w14:textId="77777777" w:rsidR="001609A3" w:rsidRPr="00CC0598" w:rsidRDefault="002270B7"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17</w:t>
            </w:r>
          </w:p>
        </w:tc>
      </w:tr>
      <w:tr w:rsidR="002270B7" w:rsidRPr="00CC0598" w14:paraId="570104B3" w14:textId="77777777" w:rsidTr="00CC0598">
        <w:trPr>
          <w:trHeight w:val="686"/>
        </w:trPr>
        <w:tc>
          <w:tcPr>
            <w:tcW w:w="8973" w:type="dxa"/>
            <w:tcBorders>
              <w:top w:val="nil"/>
              <w:left w:val="nil"/>
              <w:bottom w:val="nil"/>
              <w:right w:val="nil"/>
            </w:tcBorders>
            <w:shd w:val="clear" w:color="auto" w:fill="auto"/>
          </w:tcPr>
          <w:p w14:paraId="15D993E1" w14:textId="77777777" w:rsidR="002270B7" w:rsidRPr="00CC0598" w:rsidRDefault="002270B7"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1-2-2- نور .....................................</w:t>
            </w:r>
            <w:r w:rsidR="002838C0" w:rsidRPr="00CC0598">
              <w:rPr>
                <w:rFonts w:ascii="Times New Roman" w:hAnsi="Times New Roman" w:cs="B Lotus" w:hint="cs"/>
                <w:sz w:val="28"/>
                <w:szCs w:val="28"/>
                <w:rtl/>
                <w:lang w:bidi="fa-IR"/>
              </w:rPr>
              <w:t>.</w:t>
            </w:r>
            <w:r w:rsidRPr="00CC0598">
              <w:rPr>
                <w:rFonts w:ascii="Times New Roman" w:hAnsi="Times New Roman" w:cs="B Lotus" w:hint="cs"/>
                <w:sz w:val="28"/>
                <w:szCs w:val="28"/>
                <w:rtl/>
                <w:lang w:bidi="fa-IR"/>
              </w:rPr>
              <w:t>.......................................................................................................</w:t>
            </w:r>
          </w:p>
        </w:tc>
        <w:tc>
          <w:tcPr>
            <w:tcW w:w="570" w:type="dxa"/>
            <w:tcBorders>
              <w:top w:val="nil"/>
              <w:left w:val="nil"/>
              <w:bottom w:val="nil"/>
              <w:right w:val="nil"/>
            </w:tcBorders>
            <w:shd w:val="clear" w:color="auto" w:fill="auto"/>
          </w:tcPr>
          <w:p w14:paraId="570ADE5A" w14:textId="77777777" w:rsidR="002270B7" w:rsidRPr="00CC0598" w:rsidRDefault="002270B7"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17</w:t>
            </w:r>
          </w:p>
        </w:tc>
      </w:tr>
      <w:tr w:rsidR="002270B7" w:rsidRPr="00CC0598" w14:paraId="46E65861" w14:textId="77777777" w:rsidTr="00CC0598">
        <w:trPr>
          <w:trHeight w:val="686"/>
        </w:trPr>
        <w:tc>
          <w:tcPr>
            <w:tcW w:w="8973" w:type="dxa"/>
            <w:tcBorders>
              <w:top w:val="nil"/>
              <w:left w:val="nil"/>
              <w:bottom w:val="nil"/>
              <w:right w:val="nil"/>
            </w:tcBorders>
            <w:shd w:val="clear" w:color="auto" w:fill="auto"/>
          </w:tcPr>
          <w:p w14:paraId="5D1E3758" w14:textId="77777777" w:rsidR="002270B7" w:rsidRPr="00CC0598" w:rsidRDefault="002270B7"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2-2-2- خاک ...........................................................................</w:t>
            </w:r>
            <w:r w:rsidR="002838C0" w:rsidRPr="00CC0598">
              <w:rPr>
                <w:rFonts w:ascii="Times New Roman" w:hAnsi="Times New Roman" w:cs="B Lotus" w:hint="cs"/>
                <w:sz w:val="28"/>
                <w:szCs w:val="28"/>
                <w:rtl/>
                <w:lang w:bidi="fa-IR"/>
              </w:rPr>
              <w:t>.</w:t>
            </w:r>
            <w:r w:rsidRPr="00CC0598">
              <w:rPr>
                <w:rFonts w:ascii="Times New Roman" w:hAnsi="Times New Roman" w:cs="B Lotus" w:hint="cs"/>
                <w:sz w:val="28"/>
                <w:szCs w:val="28"/>
                <w:rtl/>
                <w:lang w:bidi="fa-IR"/>
              </w:rPr>
              <w:t>..............................................................</w:t>
            </w:r>
          </w:p>
        </w:tc>
        <w:tc>
          <w:tcPr>
            <w:tcW w:w="570" w:type="dxa"/>
            <w:tcBorders>
              <w:top w:val="nil"/>
              <w:left w:val="nil"/>
              <w:bottom w:val="nil"/>
              <w:right w:val="nil"/>
            </w:tcBorders>
            <w:shd w:val="clear" w:color="auto" w:fill="auto"/>
          </w:tcPr>
          <w:p w14:paraId="6B3E0F85" w14:textId="77777777" w:rsidR="002270B7" w:rsidRPr="00CC0598" w:rsidRDefault="002270B7"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17</w:t>
            </w:r>
          </w:p>
        </w:tc>
      </w:tr>
      <w:tr w:rsidR="002270B7" w:rsidRPr="00CC0598" w14:paraId="2D643C5A" w14:textId="77777777" w:rsidTr="00CC0598">
        <w:trPr>
          <w:trHeight w:val="686"/>
        </w:trPr>
        <w:tc>
          <w:tcPr>
            <w:tcW w:w="8973" w:type="dxa"/>
            <w:tcBorders>
              <w:top w:val="nil"/>
              <w:left w:val="nil"/>
              <w:bottom w:val="nil"/>
              <w:right w:val="nil"/>
            </w:tcBorders>
            <w:shd w:val="clear" w:color="auto" w:fill="auto"/>
          </w:tcPr>
          <w:p w14:paraId="0DD94CD8" w14:textId="77777777" w:rsidR="002270B7" w:rsidRPr="00CC0598" w:rsidRDefault="002270B7"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3-2-2- آبیاری ..................................................................................</w:t>
            </w:r>
            <w:r w:rsidR="002838C0" w:rsidRPr="00CC0598">
              <w:rPr>
                <w:rFonts w:ascii="Times New Roman" w:hAnsi="Times New Roman" w:cs="B Lotus" w:hint="cs"/>
                <w:sz w:val="28"/>
                <w:szCs w:val="28"/>
                <w:rtl/>
                <w:lang w:bidi="fa-IR"/>
              </w:rPr>
              <w:t>..</w:t>
            </w:r>
            <w:r w:rsidRPr="00CC0598">
              <w:rPr>
                <w:rFonts w:ascii="Times New Roman" w:hAnsi="Times New Roman" w:cs="B Lotus" w:hint="cs"/>
                <w:sz w:val="28"/>
                <w:szCs w:val="28"/>
                <w:rtl/>
                <w:lang w:bidi="fa-IR"/>
              </w:rPr>
              <w:t>....................................................</w:t>
            </w:r>
          </w:p>
        </w:tc>
        <w:tc>
          <w:tcPr>
            <w:tcW w:w="570" w:type="dxa"/>
            <w:tcBorders>
              <w:top w:val="nil"/>
              <w:left w:val="nil"/>
              <w:bottom w:val="nil"/>
              <w:right w:val="nil"/>
            </w:tcBorders>
            <w:shd w:val="clear" w:color="auto" w:fill="auto"/>
          </w:tcPr>
          <w:p w14:paraId="6465B882" w14:textId="77777777" w:rsidR="002270B7" w:rsidRPr="00CC0598" w:rsidRDefault="002270B7"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17</w:t>
            </w:r>
          </w:p>
        </w:tc>
      </w:tr>
      <w:tr w:rsidR="002270B7" w:rsidRPr="00CC0598" w14:paraId="0E2A4E60" w14:textId="77777777" w:rsidTr="00CC0598">
        <w:trPr>
          <w:trHeight w:val="485"/>
        </w:trPr>
        <w:tc>
          <w:tcPr>
            <w:tcW w:w="8973" w:type="dxa"/>
            <w:tcBorders>
              <w:top w:val="nil"/>
              <w:left w:val="nil"/>
              <w:bottom w:val="nil"/>
              <w:right w:val="nil"/>
            </w:tcBorders>
            <w:shd w:val="clear" w:color="auto" w:fill="auto"/>
          </w:tcPr>
          <w:p w14:paraId="796C1C76" w14:textId="77777777" w:rsidR="002270B7" w:rsidRPr="00CC0598" w:rsidRDefault="002270B7"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4-2-2- تغذیه .......................................................................</w:t>
            </w:r>
            <w:r w:rsidR="002838C0" w:rsidRPr="00CC0598">
              <w:rPr>
                <w:rFonts w:ascii="Times New Roman" w:hAnsi="Times New Roman" w:cs="B Lotus" w:hint="cs"/>
                <w:sz w:val="28"/>
                <w:szCs w:val="28"/>
                <w:rtl/>
                <w:lang w:bidi="fa-IR"/>
              </w:rPr>
              <w:t>..</w:t>
            </w:r>
            <w:r w:rsidRPr="00CC0598">
              <w:rPr>
                <w:rFonts w:ascii="Times New Roman" w:hAnsi="Times New Roman" w:cs="B Lotus" w:hint="cs"/>
                <w:sz w:val="28"/>
                <w:szCs w:val="28"/>
                <w:rtl/>
                <w:lang w:bidi="fa-IR"/>
              </w:rPr>
              <w:t>.................................................................</w:t>
            </w:r>
          </w:p>
        </w:tc>
        <w:tc>
          <w:tcPr>
            <w:tcW w:w="570" w:type="dxa"/>
            <w:tcBorders>
              <w:top w:val="nil"/>
              <w:left w:val="nil"/>
              <w:bottom w:val="nil"/>
              <w:right w:val="nil"/>
            </w:tcBorders>
            <w:shd w:val="clear" w:color="auto" w:fill="auto"/>
          </w:tcPr>
          <w:p w14:paraId="438CDDEB" w14:textId="77777777" w:rsidR="002270B7" w:rsidRPr="00CC0598" w:rsidRDefault="002270B7"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18</w:t>
            </w:r>
          </w:p>
        </w:tc>
      </w:tr>
      <w:tr w:rsidR="001609A3" w:rsidRPr="00CC0598" w14:paraId="0CE3AE9F" w14:textId="77777777" w:rsidTr="00CC0598">
        <w:trPr>
          <w:trHeight w:val="523"/>
        </w:trPr>
        <w:tc>
          <w:tcPr>
            <w:tcW w:w="8973" w:type="dxa"/>
            <w:tcBorders>
              <w:top w:val="nil"/>
              <w:left w:val="nil"/>
              <w:bottom w:val="nil"/>
              <w:right w:val="nil"/>
            </w:tcBorders>
            <w:shd w:val="clear" w:color="auto" w:fill="auto"/>
          </w:tcPr>
          <w:p w14:paraId="080D6FBA" w14:textId="77777777" w:rsidR="001609A3" w:rsidRPr="00CC0598" w:rsidRDefault="001609A3"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3-2-</w:t>
            </w:r>
            <w:r w:rsidR="002270B7" w:rsidRPr="00CC0598">
              <w:rPr>
                <w:rFonts w:ascii="Times New Roman" w:hAnsi="Times New Roman" w:cs="B Lotus" w:hint="cs"/>
                <w:sz w:val="28"/>
                <w:szCs w:val="28"/>
                <w:rtl/>
                <w:lang w:bidi="fa-IR"/>
              </w:rPr>
              <w:t xml:space="preserve"> کلسیم .............................................................</w:t>
            </w:r>
            <w:r w:rsidR="002838C0" w:rsidRPr="00CC0598">
              <w:rPr>
                <w:rFonts w:ascii="Times New Roman" w:hAnsi="Times New Roman" w:cs="B Lotus" w:hint="cs"/>
                <w:sz w:val="28"/>
                <w:szCs w:val="28"/>
                <w:rtl/>
                <w:lang w:bidi="fa-IR"/>
              </w:rPr>
              <w:t>..</w:t>
            </w:r>
            <w:r w:rsidR="002270B7" w:rsidRPr="00CC0598">
              <w:rPr>
                <w:rFonts w:ascii="Times New Roman" w:hAnsi="Times New Roman" w:cs="B Lotus" w:hint="cs"/>
                <w:sz w:val="28"/>
                <w:szCs w:val="28"/>
                <w:rtl/>
                <w:lang w:bidi="fa-IR"/>
              </w:rPr>
              <w:t>..............................................................................</w:t>
            </w:r>
          </w:p>
        </w:tc>
        <w:tc>
          <w:tcPr>
            <w:tcW w:w="570" w:type="dxa"/>
            <w:tcBorders>
              <w:top w:val="nil"/>
              <w:left w:val="nil"/>
              <w:bottom w:val="nil"/>
              <w:right w:val="nil"/>
            </w:tcBorders>
            <w:shd w:val="clear" w:color="auto" w:fill="auto"/>
          </w:tcPr>
          <w:p w14:paraId="0683E48D" w14:textId="77777777" w:rsidR="001609A3" w:rsidRPr="00CC0598" w:rsidRDefault="001609A3"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1</w:t>
            </w:r>
            <w:r w:rsidR="002270B7" w:rsidRPr="00CC0598">
              <w:rPr>
                <w:rFonts w:ascii="Times New Roman" w:hAnsi="Times New Roman" w:cs="B Lotus" w:hint="cs"/>
                <w:sz w:val="28"/>
                <w:szCs w:val="28"/>
                <w:rtl/>
                <w:lang w:bidi="fa-IR"/>
              </w:rPr>
              <w:t>8</w:t>
            </w:r>
          </w:p>
        </w:tc>
      </w:tr>
      <w:tr w:rsidR="00036E45" w:rsidRPr="00CC0598" w14:paraId="66811F1D" w14:textId="77777777" w:rsidTr="00CC0598">
        <w:trPr>
          <w:trHeight w:val="523"/>
        </w:trPr>
        <w:tc>
          <w:tcPr>
            <w:tcW w:w="8973" w:type="dxa"/>
            <w:tcBorders>
              <w:top w:val="nil"/>
              <w:left w:val="nil"/>
              <w:bottom w:val="nil"/>
              <w:right w:val="nil"/>
            </w:tcBorders>
            <w:shd w:val="clear" w:color="auto" w:fill="auto"/>
          </w:tcPr>
          <w:p w14:paraId="15AEC27C" w14:textId="77777777" w:rsidR="00036E45" w:rsidRPr="00CC0598" w:rsidRDefault="002838C0" w:rsidP="00CC0598">
            <w:pPr>
              <w:bidi/>
              <w:spacing w:after="0" w:line="360" w:lineRule="auto"/>
              <w:rPr>
                <w:rFonts w:ascii="Times New Roman" w:hAnsi="Times New Roman" w:cs="B Lotus"/>
                <w:sz w:val="28"/>
                <w:szCs w:val="28"/>
                <w:lang w:bidi="fa-IR"/>
              </w:rPr>
            </w:pPr>
            <w:r w:rsidRPr="00CC0598">
              <w:rPr>
                <w:rFonts w:ascii="Times New Roman" w:hAnsi="Times New Roman" w:cs="B Lotus" w:hint="cs"/>
                <w:sz w:val="28"/>
                <w:szCs w:val="28"/>
                <w:rtl/>
                <w:lang w:bidi="fa-IR"/>
              </w:rPr>
              <w:t>1-3-2- معرفی کلسیم و نقش آن در انسان .............................................................................................</w:t>
            </w:r>
          </w:p>
        </w:tc>
        <w:tc>
          <w:tcPr>
            <w:tcW w:w="570" w:type="dxa"/>
            <w:tcBorders>
              <w:top w:val="nil"/>
              <w:left w:val="nil"/>
              <w:bottom w:val="nil"/>
              <w:right w:val="nil"/>
            </w:tcBorders>
            <w:shd w:val="clear" w:color="auto" w:fill="auto"/>
          </w:tcPr>
          <w:p w14:paraId="6C67D5C7" w14:textId="77777777" w:rsidR="00036E45" w:rsidRPr="00CC0598" w:rsidRDefault="002838C0"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18</w:t>
            </w:r>
          </w:p>
        </w:tc>
      </w:tr>
      <w:tr w:rsidR="002838C0" w:rsidRPr="00CC0598" w14:paraId="19CCA7D3" w14:textId="77777777" w:rsidTr="00CC0598">
        <w:trPr>
          <w:trHeight w:val="523"/>
        </w:trPr>
        <w:tc>
          <w:tcPr>
            <w:tcW w:w="8973" w:type="dxa"/>
            <w:tcBorders>
              <w:top w:val="nil"/>
              <w:left w:val="nil"/>
              <w:bottom w:val="nil"/>
              <w:right w:val="nil"/>
            </w:tcBorders>
            <w:shd w:val="clear" w:color="auto" w:fill="auto"/>
          </w:tcPr>
          <w:p w14:paraId="02938410" w14:textId="77777777" w:rsidR="002838C0" w:rsidRPr="00CC0598" w:rsidRDefault="002838C0"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lastRenderedPageBreak/>
              <w:t>2-3-2- نقش کلسیم در کیفیت گیاهان ...................................................................................................</w:t>
            </w:r>
          </w:p>
        </w:tc>
        <w:tc>
          <w:tcPr>
            <w:tcW w:w="570" w:type="dxa"/>
            <w:tcBorders>
              <w:top w:val="nil"/>
              <w:left w:val="nil"/>
              <w:bottom w:val="nil"/>
              <w:right w:val="nil"/>
            </w:tcBorders>
            <w:shd w:val="clear" w:color="auto" w:fill="auto"/>
          </w:tcPr>
          <w:p w14:paraId="703E1C32" w14:textId="77777777" w:rsidR="002838C0" w:rsidRPr="00CC0598" w:rsidRDefault="002838C0"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18</w:t>
            </w:r>
          </w:p>
        </w:tc>
      </w:tr>
      <w:tr w:rsidR="002838C0" w:rsidRPr="00CC0598" w14:paraId="5E0E54F9" w14:textId="77777777" w:rsidTr="00CC0598">
        <w:trPr>
          <w:trHeight w:val="523"/>
        </w:trPr>
        <w:tc>
          <w:tcPr>
            <w:tcW w:w="8973" w:type="dxa"/>
            <w:tcBorders>
              <w:top w:val="nil"/>
              <w:left w:val="nil"/>
              <w:bottom w:val="nil"/>
              <w:right w:val="nil"/>
            </w:tcBorders>
            <w:shd w:val="clear" w:color="auto" w:fill="auto"/>
          </w:tcPr>
          <w:p w14:paraId="5B4F0538" w14:textId="77777777" w:rsidR="002838C0" w:rsidRPr="00CC0598" w:rsidRDefault="002838C0"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4-2- پتاسیم .............................................................................................................................................</w:t>
            </w:r>
          </w:p>
        </w:tc>
        <w:tc>
          <w:tcPr>
            <w:tcW w:w="570" w:type="dxa"/>
            <w:tcBorders>
              <w:top w:val="nil"/>
              <w:left w:val="nil"/>
              <w:bottom w:val="nil"/>
              <w:right w:val="nil"/>
            </w:tcBorders>
            <w:shd w:val="clear" w:color="auto" w:fill="auto"/>
          </w:tcPr>
          <w:p w14:paraId="01881EB2" w14:textId="77777777" w:rsidR="002838C0" w:rsidRPr="00CC0598" w:rsidRDefault="002838C0"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21</w:t>
            </w:r>
          </w:p>
        </w:tc>
      </w:tr>
      <w:tr w:rsidR="002838C0" w:rsidRPr="00CC0598" w14:paraId="61AA8EAA" w14:textId="77777777" w:rsidTr="00CC0598">
        <w:trPr>
          <w:trHeight w:val="523"/>
        </w:trPr>
        <w:tc>
          <w:tcPr>
            <w:tcW w:w="8973" w:type="dxa"/>
            <w:tcBorders>
              <w:top w:val="nil"/>
              <w:left w:val="nil"/>
              <w:bottom w:val="nil"/>
              <w:right w:val="nil"/>
            </w:tcBorders>
            <w:shd w:val="clear" w:color="auto" w:fill="auto"/>
          </w:tcPr>
          <w:p w14:paraId="66DECB24" w14:textId="77777777" w:rsidR="002838C0" w:rsidRPr="00CC0598" w:rsidRDefault="002838C0"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1-4-2- معرفی پتاسیم و نقش آن در انسان .............................................................................................</w:t>
            </w:r>
          </w:p>
        </w:tc>
        <w:tc>
          <w:tcPr>
            <w:tcW w:w="570" w:type="dxa"/>
            <w:tcBorders>
              <w:top w:val="nil"/>
              <w:left w:val="nil"/>
              <w:bottom w:val="nil"/>
              <w:right w:val="nil"/>
            </w:tcBorders>
            <w:shd w:val="clear" w:color="auto" w:fill="auto"/>
          </w:tcPr>
          <w:p w14:paraId="0C2424F5" w14:textId="77777777" w:rsidR="002838C0" w:rsidRPr="00CC0598" w:rsidRDefault="002838C0"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21</w:t>
            </w:r>
          </w:p>
        </w:tc>
      </w:tr>
      <w:tr w:rsidR="002838C0" w:rsidRPr="00CC0598" w14:paraId="3D1677CD" w14:textId="77777777" w:rsidTr="00CC0598">
        <w:trPr>
          <w:trHeight w:val="523"/>
        </w:trPr>
        <w:tc>
          <w:tcPr>
            <w:tcW w:w="8973" w:type="dxa"/>
            <w:tcBorders>
              <w:top w:val="nil"/>
              <w:left w:val="nil"/>
              <w:bottom w:val="nil"/>
              <w:right w:val="nil"/>
            </w:tcBorders>
            <w:shd w:val="clear" w:color="auto" w:fill="auto"/>
          </w:tcPr>
          <w:p w14:paraId="672FEA6B" w14:textId="77777777" w:rsidR="002838C0" w:rsidRPr="00CC0598" w:rsidRDefault="002838C0"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 xml:space="preserve">2-4-2- </w:t>
            </w:r>
            <w:r w:rsidR="003A6CC6" w:rsidRPr="00CC0598">
              <w:rPr>
                <w:rFonts w:ascii="Times New Roman" w:hAnsi="Times New Roman" w:cs="B Lotus" w:hint="cs"/>
                <w:sz w:val="28"/>
                <w:szCs w:val="28"/>
                <w:rtl/>
                <w:lang w:bidi="fa-IR"/>
              </w:rPr>
              <w:t>نقش پتاسیم در کیفیت گیاهان ...................................................................................................</w:t>
            </w:r>
          </w:p>
        </w:tc>
        <w:tc>
          <w:tcPr>
            <w:tcW w:w="570" w:type="dxa"/>
            <w:tcBorders>
              <w:top w:val="nil"/>
              <w:left w:val="nil"/>
              <w:bottom w:val="nil"/>
              <w:right w:val="nil"/>
            </w:tcBorders>
            <w:shd w:val="clear" w:color="auto" w:fill="auto"/>
          </w:tcPr>
          <w:p w14:paraId="344102D5" w14:textId="77777777" w:rsidR="002838C0" w:rsidRPr="00CC0598" w:rsidRDefault="003A6CC6"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22</w:t>
            </w:r>
          </w:p>
        </w:tc>
      </w:tr>
      <w:tr w:rsidR="003A6CC6" w:rsidRPr="00CC0598" w14:paraId="4FA6739F" w14:textId="77777777" w:rsidTr="00CC0598">
        <w:trPr>
          <w:trHeight w:val="523"/>
        </w:trPr>
        <w:tc>
          <w:tcPr>
            <w:tcW w:w="8973" w:type="dxa"/>
            <w:tcBorders>
              <w:top w:val="nil"/>
              <w:left w:val="nil"/>
              <w:bottom w:val="nil"/>
              <w:right w:val="nil"/>
            </w:tcBorders>
            <w:shd w:val="clear" w:color="auto" w:fill="auto"/>
          </w:tcPr>
          <w:p w14:paraId="21FEC5D2" w14:textId="77777777" w:rsidR="003A6CC6" w:rsidRPr="00CC0598" w:rsidRDefault="003A6CC6"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5-2- گوگرد .............................................................................................................................................</w:t>
            </w:r>
          </w:p>
        </w:tc>
        <w:tc>
          <w:tcPr>
            <w:tcW w:w="570" w:type="dxa"/>
            <w:tcBorders>
              <w:top w:val="nil"/>
              <w:left w:val="nil"/>
              <w:bottom w:val="nil"/>
              <w:right w:val="nil"/>
            </w:tcBorders>
            <w:shd w:val="clear" w:color="auto" w:fill="auto"/>
          </w:tcPr>
          <w:p w14:paraId="45F7D4AB" w14:textId="77777777" w:rsidR="003A6CC6" w:rsidRPr="00CC0598" w:rsidRDefault="003A6CC6"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23</w:t>
            </w:r>
          </w:p>
        </w:tc>
      </w:tr>
      <w:tr w:rsidR="003A6CC6" w:rsidRPr="00CC0598" w14:paraId="0974A56D" w14:textId="77777777" w:rsidTr="00CC0598">
        <w:trPr>
          <w:trHeight w:val="523"/>
        </w:trPr>
        <w:tc>
          <w:tcPr>
            <w:tcW w:w="8973" w:type="dxa"/>
            <w:tcBorders>
              <w:top w:val="nil"/>
              <w:left w:val="nil"/>
              <w:bottom w:val="nil"/>
              <w:right w:val="nil"/>
            </w:tcBorders>
            <w:shd w:val="clear" w:color="auto" w:fill="auto"/>
          </w:tcPr>
          <w:p w14:paraId="3FAE69E3" w14:textId="77777777" w:rsidR="003A6CC6" w:rsidRPr="00CC0598" w:rsidRDefault="003A6CC6"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1-5-2- معرفی گوگرد و نقش آن در انسان ............................................................................................</w:t>
            </w:r>
          </w:p>
        </w:tc>
        <w:tc>
          <w:tcPr>
            <w:tcW w:w="570" w:type="dxa"/>
            <w:tcBorders>
              <w:top w:val="nil"/>
              <w:left w:val="nil"/>
              <w:bottom w:val="nil"/>
              <w:right w:val="nil"/>
            </w:tcBorders>
            <w:shd w:val="clear" w:color="auto" w:fill="auto"/>
          </w:tcPr>
          <w:p w14:paraId="2120FC1D" w14:textId="77777777" w:rsidR="003A6CC6" w:rsidRPr="00CC0598" w:rsidRDefault="003A6CC6"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24</w:t>
            </w:r>
          </w:p>
        </w:tc>
      </w:tr>
      <w:tr w:rsidR="003A6CC6" w:rsidRPr="00CC0598" w14:paraId="590B9FF4" w14:textId="77777777" w:rsidTr="00CC0598">
        <w:trPr>
          <w:trHeight w:val="523"/>
        </w:trPr>
        <w:tc>
          <w:tcPr>
            <w:tcW w:w="8973" w:type="dxa"/>
            <w:tcBorders>
              <w:top w:val="nil"/>
              <w:left w:val="nil"/>
              <w:bottom w:val="nil"/>
              <w:right w:val="nil"/>
            </w:tcBorders>
            <w:shd w:val="clear" w:color="auto" w:fill="auto"/>
          </w:tcPr>
          <w:p w14:paraId="5AFB059C" w14:textId="77777777" w:rsidR="003A6CC6" w:rsidRPr="00CC0598" w:rsidRDefault="003A6CC6"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2-5-2- علل کمبود گوگرد در گیاهان .....................................................................................................</w:t>
            </w:r>
          </w:p>
        </w:tc>
        <w:tc>
          <w:tcPr>
            <w:tcW w:w="570" w:type="dxa"/>
            <w:tcBorders>
              <w:top w:val="nil"/>
              <w:left w:val="nil"/>
              <w:bottom w:val="nil"/>
              <w:right w:val="nil"/>
            </w:tcBorders>
            <w:shd w:val="clear" w:color="auto" w:fill="auto"/>
          </w:tcPr>
          <w:p w14:paraId="6B1328A8" w14:textId="77777777" w:rsidR="003A6CC6" w:rsidRPr="00CC0598" w:rsidRDefault="003A6CC6"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24</w:t>
            </w:r>
          </w:p>
        </w:tc>
      </w:tr>
      <w:tr w:rsidR="003A6CC6" w:rsidRPr="00CC0598" w14:paraId="2F101614" w14:textId="77777777" w:rsidTr="00CC0598">
        <w:trPr>
          <w:trHeight w:val="523"/>
        </w:trPr>
        <w:tc>
          <w:tcPr>
            <w:tcW w:w="8973" w:type="dxa"/>
            <w:tcBorders>
              <w:top w:val="nil"/>
              <w:left w:val="nil"/>
              <w:bottom w:val="nil"/>
              <w:right w:val="nil"/>
            </w:tcBorders>
            <w:shd w:val="clear" w:color="auto" w:fill="auto"/>
          </w:tcPr>
          <w:p w14:paraId="2E043546" w14:textId="77777777" w:rsidR="003A6CC6" w:rsidRPr="00CC0598" w:rsidRDefault="003A6CC6"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3-5-2- اثرات کمبود گوگرد ...................................................................................................................</w:t>
            </w:r>
          </w:p>
        </w:tc>
        <w:tc>
          <w:tcPr>
            <w:tcW w:w="570" w:type="dxa"/>
            <w:tcBorders>
              <w:top w:val="nil"/>
              <w:left w:val="nil"/>
              <w:bottom w:val="nil"/>
              <w:right w:val="nil"/>
            </w:tcBorders>
            <w:shd w:val="clear" w:color="auto" w:fill="auto"/>
          </w:tcPr>
          <w:p w14:paraId="727C8BE7" w14:textId="77777777" w:rsidR="003A6CC6" w:rsidRPr="00CC0598" w:rsidRDefault="003A6CC6"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25</w:t>
            </w:r>
          </w:p>
        </w:tc>
      </w:tr>
      <w:tr w:rsidR="003A6CC6" w:rsidRPr="00CC0598" w14:paraId="050BFC0A" w14:textId="77777777" w:rsidTr="00CC0598">
        <w:trPr>
          <w:trHeight w:val="523"/>
        </w:trPr>
        <w:tc>
          <w:tcPr>
            <w:tcW w:w="8973" w:type="dxa"/>
            <w:tcBorders>
              <w:top w:val="nil"/>
              <w:left w:val="nil"/>
              <w:bottom w:val="nil"/>
              <w:right w:val="nil"/>
            </w:tcBorders>
            <w:shd w:val="clear" w:color="auto" w:fill="auto"/>
          </w:tcPr>
          <w:p w14:paraId="172BCC2B" w14:textId="77777777" w:rsidR="003A6CC6" w:rsidRPr="00CC0598" w:rsidRDefault="003A6CC6"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4-5-2- مزایای کود</w:t>
            </w:r>
            <w:r w:rsidRPr="00CC0598">
              <w:rPr>
                <w:rFonts w:ascii="Times New Roman" w:hAnsi="Times New Roman" w:cs="B Lotus"/>
                <w:sz w:val="28"/>
                <w:szCs w:val="28"/>
                <w:rtl/>
                <w:lang w:bidi="fa-IR"/>
              </w:rPr>
              <w:softHyphen/>
            </w:r>
            <w:r w:rsidRPr="00CC0598">
              <w:rPr>
                <w:rFonts w:ascii="Times New Roman" w:hAnsi="Times New Roman" w:cs="B Lotus" w:hint="cs"/>
                <w:sz w:val="28"/>
                <w:szCs w:val="28"/>
                <w:rtl/>
                <w:lang w:bidi="fa-IR"/>
              </w:rPr>
              <w:t>های گوگردی در کشاورزی .....................................................................................</w:t>
            </w:r>
          </w:p>
        </w:tc>
        <w:tc>
          <w:tcPr>
            <w:tcW w:w="570" w:type="dxa"/>
            <w:tcBorders>
              <w:top w:val="nil"/>
              <w:left w:val="nil"/>
              <w:bottom w:val="nil"/>
              <w:right w:val="nil"/>
            </w:tcBorders>
            <w:shd w:val="clear" w:color="auto" w:fill="auto"/>
          </w:tcPr>
          <w:p w14:paraId="06444B5E" w14:textId="77777777" w:rsidR="003A6CC6" w:rsidRPr="00CC0598" w:rsidRDefault="003A6CC6"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25</w:t>
            </w:r>
          </w:p>
        </w:tc>
      </w:tr>
      <w:tr w:rsidR="003A6CC6" w:rsidRPr="00CC0598" w14:paraId="47F1C4A9" w14:textId="77777777" w:rsidTr="00CC0598">
        <w:trPr>
          <w:trHeight w:val="523"/>
        </w:trPr>
        <w:tc>
          <w:tcPr>
            <w:tcW w:w="8973" w:type="dxa"/>
            <w:tcBorders>
              <w:top w:val="nil"/>
              <w:left w:val="nil"/>
              <w:bottom w:val="nil"/>
              <w:right w:val="nil"/>
            </w:tcBorders>
            <w:shd w:val="clear" w:color="auto" w:fill="auto"/>
          </w:tcPr>
          <w:p w14:paraId="37D0C986" w14:textId="77777777" w:rsidR="003A6CC6" w:rsidRPr="00CC0598" w:rsidRDefault="003A6CC6"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5-5-2- نقش گوگرد در کیفیت گیاهان ...................................................................................................</w:t>
            </w:r>
          </w:p>
        </w:tc>
        <w:tc>
          <w:tcPr>
            <w:tcW w:w="570" w:type="dxa"/>
            <w:tcBorders>
              <w:top w:val="nil"/>
              <w:left w:val="nil"/>
              <w:bottom w:val="nil"/>
              <w:right w:val="nil"/>
            </w:tcBorders>
            <w:shd w:val="clear" w:color="auto" w:fill="auto"/>
          </w:tcPr>
          <w:p w14:paraId="5FCFF4DE" w14:textId="77777777" w:rsidR="003A6CC6" w:rsidRPr="00CC0598" w:rsidRDefault="003A6CC6"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25</w:t>
            </w:r>
          </w:p>
        </w:tc>
      </w:tr>
    </w:tbl>
    <w:p w14:paraId="21126355" w14:textId="77777777" w:rsidR="00D06C56" w:rsidRDefault="00D06C56" w:rsidP="00D06C56">
      <w:pPr>
        <w:tabs>
          <w:tab w:val="left" w:pos="6630"/>
        </w:tabs>
        <w:bidi/>
        <w:spacing w:line="360" w:lineRule="auto"/>
        <w:jc w:val="center"/>
        <w:rPr>
          <w:rFonts w:cs="B Nazanin"/>
          <w:b/>
          <w:bCs/>
          <w:sz w:val="28"/>
          <w:szCs w:val="28"/>
          <w:rtl/>
          <w:lang w:bidi="fa-IR"/>
        </w:rPr>
      </w:pPr>
    </w:p>
    <w:p w14:paraId="597988D9" w14:textId="77777777" w:rsidR="00D06C56" w:rsidRPr="00D06C56" w:rsidRDefault="00D06C56" w:rsidP="00D06C56">
      <w:pPr>
        <w:tabs>
          <w:tab w:val="left" w:pos="6630"/>
        </w:tabs>
        <w:bidi/>
        <w:spacing w:line="360" w:lineRule="auto"/>
        <w:jc w:val="center"/>
        <w:rPr>
          <w:rFonts w:cs="B Lotus"/>
          <w:b/>
          <w:bCs/>
          <w:sz w:val="28"/>
          <w:szCs w:val="28"/>
          <w:rtl/>
          <w:lang w:bidi="fa-IR"/>
        </w:rPr>
      </w:pPr>
      <w:r w:rsidRPr="00D06C56">
        <w:rPr>
          <w:rFonts w:cs="B Lotus" w:hint="cs"/>
          <w:b/>
          <w:bCs/>
          <w:sz w:val="28"/>
          <w:szCs w:val="28"/>
          <w:rtl/>
          <w:lang w:bidi="fa-IR"/>
        </w:rPr>
        <w:t>فصل سوم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8931"/>
      </w:tblGrid>
      <w:tr w:rsidR="00D06C56" w:rsidRPr="00CC0598" w14:paraId="248C6304" w14:textId="77777777" w:rsidTr="00CC0598">
        <w:trPr>
          <w:trHeight w:val="620"/>
        </w:trPr>
        <w:tc>
          <w:tcPr>
            <w:tcW w:w="567" w:type="dxa"/>
            <w:tcBorders>
              <w:top w:val="nil"/>
              <w:left w:val="nil"/>
              <w:bottom w:val="nil"/>
              <w:right w:val="nil"/>
            </w:tcBorders>
            <w:shd w:val="clear" w:color="auto" w:fill="auto"/>
          </w:tcPr>
          <w:p w14:paraId="2683C5EC" w14:textId="77777777" w:rsidR="00D06C56" w:rsidRPr="00CC0598" w:rsidRDefault="00D06C56" w:rsidP="00CC0598">
            <w:pPr>
              <w:spacing w:before="240" w:after="0" w:line="360" w:lineRule="auto"/>
              <w:jc w:val="right"/>
              <w:rPr>
                <w:rFonts w:ascii="Times New Roman" w:hAnsi="Times New Roman" w:cs="B Lotus"/>
                <w:sz w:val="28"/>
                <w:szCs w:val="28"/>
                <w:lang w:bidi="fa-IR"/>
              </w:rPr>
            </w:pPr>
            <w:r w:rsidRPr="00CC0598">
              <w:rPr>
                <w:rFonts w:ascii="Times New Roman" w:hAnsi="Times New Roman" w:cs="B Lotus" w:hint="cs"/>
                <w:sz w:val="28"/>
                <w:szCs w:val="28"/>
                <w:rtl/>
                <w:lang w:bidi="fa-IR"/>
              </w:rPr>
              <w:t>27</w:t>
            </w:r>
          </w:p>
        </w:tc>
        <w:tc>
          <w:tcPr>
            <w:tcW w:w="8931" w:type="dxa"/>
            <w:tcBorders>
              <w:top w:val="nil"/>
              <w:left w:val="nil"/>
              <w:bottom w:val="nil"/>
              <w:right w:val="nil"/>
            </w:tcBorders>
            <w:shd w:val="clear" w:color="auto" w:fill="auto"/>
          </w:tcPr>
          <w:p w14:paraId="284CC774" w14:textId="77777777" w:rsidR="00D06C56" w:rsidRPr="00CC0598" w:rsidRDefault="00D06C56" w:rsidP="00CC0598">
            <w:pPr>
              <w:spacing w:before="240" w:after="0" w:line="360" w:lineRule="auto"/>
              <w:jc w:val="right"/>
              <w:rPr>
                <w:rFonts w:ascii="Times New Roman" w:hAnsi="Times New Roman" w:cs="B Lotus"/>
                <w:b/>
                <w:bCs/>
                <w:sz w:val="28"/>
                <w:szCs w:val="28"/>
                <w:lang w:bidi="fa-IR"/>
              </w:rPr>
            </w:pPr>
            <w:r w:rsidRPr="00CC0598">
              <w:rPr>
                <w:rFonts w:ascii="Times New Roman" w:hAnsi="Times New Roman" w:cs="B Lotus" w:hint="cs"/>
                <w:b/>
                <w:bCs/>
                <w:sz w:val="28"/>
                <w:szCs w:val="28"/>
                <w:rtl/>
                <w:lang w:bidi="fa-IR"/>
              </w:rPr>
              <w:t>مواد و روش</w:t>
            </w:r>
            <w:r w:rsidRPr="00CC0598">
              <w:rPr>
                <w:rFonts w:ascii="Times New Roman" w:hAnsi="Times New Roman" w:cs="B Lotus"/>
                <w:b/>
                <w:bCs/>
                <w:sz w:val="28"/>
                <w:szCs w:val="28"/>
                <w:rtl/>
                <w:lang w:bidi="fa-IR"/>
              </w:rPr>
              <w:softHyphen/>
            </w:r>
            <w:r w:rsidRPr="00CC0598">
              <w:rPr>
                <w:rFonts w:ascii="Times New Roman" w:hAnsi="Times New Roman" w:cs="B Lotus" w:hint="cs"/>
                <w:b/>
                <w:bCs/>
                <w:sz w:val="28"/>
                <w:szCs w:val="28"/>
                <w:rtl/>
                <w:lang w:bidi="fa-IR"/>
              </w:rPr>
              <w:t>ها .............................................................................................................................</w:t>
            </w:r>
          </w:p>
        </w:tc>
      </w:tr>
      <w:tr w:rsidR="00D06C56" w:rsidRPr="00CC0598" w14:paraId="2C2A952D" w14:textId="77777777" w:rsidTr="00CC0598">
        <w:trPr>
          <w:trHeight w:val="776"/>
        </w:trPr>
        <w:tc>
          <w:tcPr>
            <w:tcW w:w="567" w:type="dxa"/>
            <w:tcBorders>
              <w:top w:val="nil"/>
              <w:left w:val="nil"/>
              <w:bottom w:val="nil"/>
              <w:right w:val="nil"/>
            </w:tcBorders>
            <w:shd w:val="clear" w:color="auto" w:fill="auto"/>
          </w:tcPr>
          <w:p w14:paraId="38BF5AEF" w14:textId="77777777" w:rsidR="00D06C56" w:rsidRPr="00CC0598" w:rsidRDefault="00D06C56" w:rsidP="00CC0598">
            <w:pPr>
              <w:spacing w:before="240" w:after="0" w:line="360" w:lineRule="auto"/>
              <w:jc w:val="right"/>
              <w:rPr>
                <w:rFonts w:ascii="Times New Roman" w:hAnsi="Times New Roman" w:cs="B Lotus"/>
                <w:sz w:val="28"/>
                <w:szCs w:val="28"/>
                <w:lang w:bidi="fa-IR"/>
              </w:rPr>
            </w:pPr>
            <w:r w:rsidRPr="00CC0598">
              <w:rPr>
                <w:rFonts w:ascii="Times New Roman" w:hAnsi="Times New Roman" w:cs="B Lotus" w:hint="cs"/>
                <w:sz w:val="28"/>
                <w:szCs w:val="28"/>
                <w:rtl/>
                <w:lang w:bidi="fa-IR"/>
              </w:rPr>
              <w:t>28</w:t>
            </w:r>
          </w:p>
        </w:tc>
        <w:tc>
          <w:tcPr>
            <w:tcW w:w="8931" w:type="dxa"/>
            <w:tcBorders>
              <w:top w:val="nil"/>
              <w:left w:val="nil"/>
              <w:bottom w:val="nil"/>
              <w:right w:val="nil"/>
            </w:tcBorders>
            <w:shd w:val="clear" w:color="auto" w:fill="auto"/>
          </w:tcPr>
          <w:p w14:paraId="20104B6F" w14:textId="77777777" w:rsidR="00D06C56" w:rsidRPr="00CC0598" w:rsidRDefault="00D06C56" w:rsidP="00CC0598">
            <w:pPr>
              <w:spacing w:before="240" w:after="0" w:line="360" w:lineRule="auto"/>
              <w:jc w:val="right"/>
              <w:rPr>
                <w:rFonts w:ascii="Times New Roman" w:hAnsi="Times New Roman" w:cs="B Lotus"/>
                <w:sz w:val="28"/>
                <w:szCs w:val="28"/>
                <w:lang w:bidi="fa-IR"/>
              </w:rPr>
            </w:pPr>
            <w:r w:rsidRPr="00CC0598">
              <w:rPr>
                <w:rFonts w:ascii="Times New Roman" w:hAnsi="Times New Roman" w:cs="B Lotus" w:hint="cs"/>
                <w:sz w:val="28"/>
                <w:szCs w:val="28"/>
                <w:rtl/>
                <w:lang w:bidi="fa-IR"/>
              </w:rPr>
              <w:t>1-3- مکان و طرح آزمایش ....................................................................................................................</w:t>
            </w:r>
          </w:p>
        </w:tc>
      </w:tr>
      <w:tr w:rsidR="00D06C56" w:rsidRPr="00CC0598" w14:paraId="48B6DCC4" w14:textId="77777777" w:rsidTr="00CC0598">
        <w:trPr>
          <w:trHeight w:val="535"/>
        </w:trPr>
        <w:tc>
          <w:tcPr>
            <w:tcW w:w="567" w:type="dxa"/>
            <w:tcBorders>
              <w:top w:val="nil"/>
              <w:left w:val="nil"/>
              <w:bottom w:val="nil"/>
              <w:right w:val="nil"/>
            </w:tcBorders>
            <w:shd w:val="clear" w:color="auto" w:fill="auto"/>
          </w:tcPr>
          <w:p w14:paraId="78A9AD7F" w14:textId="77777777" w:rsidR="00D06C56" w:rsidRPr="00CC0598" w:rsidRDefault="00D06C56" w:rsidP="00CC0598">
            <w:pPr>
              <w:spacing w:before="240" w:after="0" w:line="360" w:lineRule="auto"/>
              <w:jc w:val="right"/>
              <w:rPr>
                <w:rFonts w:ascii="Times New Roman" w:hAnsi="Times New Roman" w:cs="B Lotus"/>
                <w:sz w:val="28"/>
                <w:szCs w:val="28"/>
                <w:lang w:bidi="fa-IR"/>
              </w:rPr>
            </w:pPr>
            <w:r w:rsidRPr="00CC0598">
              <w:rPr>
                <w:rFonts w:ascii="Times New Roman" w:hAnsi="Times New Roman" w:cs="B Lotus" w:hint="cs"/>
                <w:sz w:val="28"/>
                <w:szCs w:val="28"/>
                <w:rtl/>
                <w:lang w:bidi="fa-IR"/>
              </w:rPr>
              <w:t>29</w:t>
            </w:r>
          </w:p>
        </w:tc>
        <w:tc>
          <w:tcPr>
            <w:tcW w:w="8931" w:type="dxa"/>
            <w:tcBorders>
              <w:top w:val="nil"/>
              <w:left w:val="nil"/>
              <w:bottom w:val="nil"/>
              <w:right w:val="nil"/>
            </w:tcBorders>
            <w:shd w:val="clear" w:color="auto" w:fill="auto"/>
          </w:tcPr>
          <w:p w14:paraId="2071CC49" w14:textId="77777777" w:rsidR="00D06C56" w:rsidRPr="00CC0598" w:rsidRDefault="00D06C56" w:rsidP="00CC0598">
            <w:pPr>
              <w:spacing w:before="240" w:after="0" w:line="360" w:lineRule="auto"/>
              <w:jc w:val="right"/>
              <w:rPr>
                <w:rFonts w:ascii="Times New Roman" w:hAnsi="Times New Roman" w:cs="B Lotus"/>
                <w:sz w:val="28"/>
                <w:szCs w:val="28"/>
                <w:lang w:bidi="fa-IR"/>
              </w:rPr>
            </w:pPr>
            <w:r w:rsidRPr="00CC0598">
              <w:rPr>
                <w:rFonts w:ascii="Times New Roman" w:hAnsi="Times New Roman" w:cs="B Lotus" w:hint="cs"/>
                <w:sz w:val="28"/>
                <w:szCs w:val="28"/>
                <w:rtl/>
                <w:lang w:bidi="fa-IR"/>
              </w:rPr>
              <w:t>2-3- روش اجرای پژوهش ...................................................................................................................</w:t>
            </w:r>
          </w:p>
        </w:tc>
      </w:tr>
      <w:tr w:rsidR="00740CCD" w:rsidRPr="00CC0598" w14:paraId="2D638172" w14:textId="77777777" w:rsidTr="00CC0598">
        <w:trPr>
          <w:trHeight w:val="535"/>
        </w:trPr>
        <w:tc>
          <w:tcPr>
            <w:tcW w:w="567" w:type="dxa"/>
            <w:tcBorders>
              <w:top w:val="nil"/>
              <w:left w:val="nil"/>
              <w:bottom w:val="nil"/>
              <w:right w:val="nil"/>
            </w:tcBorders>
            <w:shd w:val="clear" w:color="auto" w:fill="auto"/>
          </w:tcPr>
          <w:p w14:paraId="2A4039A6" w14:textId="77777777" w:rsidR="00740CCD" w:rsidRPr="00CC0598" w:rsidRDefault="00740CCD"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30</w:t>
            </w:r>
          </w:p>
        </w:tc>
        <w:tc>
          <w:tcPr>
            <w:tcW w:w="8931" w:type="dxa"/>
            <w:tcBorders>
              <w:top w:val="nil"/>
              <w:left w:val="nil"/>
              <w:bottom w:val="nil"/>
              <w:right w:val="nil"/>
            </w:tcBorders>
            <w:shd w:val="clear" w:color="auto" w:fill="auto"/>
          </w:tcPr>
          <w:p w14:paraId="7CF0651A" w14:textId="77777777" w:rsidR="00740CCD" w:rsidRPr="00CC0598" w:rsidRDefault="00740CCD"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3-3- مراحل محلول پاشی .......................................................................................................................</w:t>
            </w:r>
          </w:p>
        </w:tc>
      </w:tr>
      <w:tr w:rsidR="00740CCD" w:rsidRPr="00CC0598" w14:paraId="54463375" w14:textId="77777777" w:rsidTr="00CC0598">
        <w:trPr>
          <w:trHeight w:val="851"/>
        </w:trPr>
        <w:tc>
          <w:tcPr>
            <w:tcW w:w="567" w:type="dxa"/>
            <w:tcBorders>
              <w:top w:val="nil"/>
              <w:left w:val="nil"/>
              <w:bottom w:val="nil"/>
              <w:right w:val="nil"/>
            </w:tcBorders>
            <w:shd w:val="clear" w:color="auto" w:fill="auto"/>
          </w:tcPr>
          <w:p w14:paraId="5D69B493" w14:textId="77777777" w:rsidR="00740CCD" w:rsidRPr="00CC0598" w:rsidRDefault="00740CCD"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lastRenderedPageBreak/>
              <w:t>31</w:t>
            </w:r>
          </w:p>
        </w:tc>
        <w:tc>
          <w:tcPr>
            <w:tcW w:w="8931" w:type="dxa"/>
            <w:tcBorders>
              <w:top w:val="nil"/>
              <w:left w:val="nil"/>
              <w:bottom w:val="nil"/>
              <w:right w:val="nil"/>
            </w:tcBorders>
            <w:shd w:val="clear" w:color="auto" w:fill="auto"/>
          </w:tcPr>
          <w:p w14:paraId="3B415427" w14:textId="77777777" w:rsidR="00740CCD" w:rsidRPr="00CC0598" w:rsidRDefault="00740CCD"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4-3- صفات مورد بررسی .......................................................................................................................</w:t>
            </w:r>
          </w:p>
        </w:tc>
      </w:tr>
      <w:tr w:rsidR="00740CCD" w:rsidRPr="00CC0598" w14:paraId="014132C0" w14:textId="77777777" w:rsidTr="00CC0598">
        <w:trPr>
          <w:trHeight w:val="610"/>
        </w:trPr>
        <w:tc>
          <w:tcPr>
            <w:tcW w:w="567" w:type="dxa"/>
            <w:tcBorders>
              <w:top w:val="nil"/>
              <w:left w:val="nil"/>
              <w:bottom w:val="nil"/>
              <w:right w:val="nil"/>
            </w:tcBorders>
            <w:shd w:val="clear" w:color="auto" w:fill="auto"/>
          </w:tcPr>
          <w:p w14:paraId="243100CC" w14:textId="77777777" w:rsidR="00740CCD" w:rsidRPr="00CC0598" w:rsidRDefault="00740CCD"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32</w:t>
            </w:r>
          </w:p>
        </w:tc>
        <w:tc>
          <w:tcPr>
            <w:tcW w:w="8931" w:type="dxa"/>
            <w:tcBorders>
              <w:top w:val="nil"/>
              <w:left w:val="nil"/>
              <w:bottom w:val="nil"/>
              <w:right w:val="nil"/>
            </w:tcBorders>
            <w:shd w:val="clear" w:color="auto" w:fill="auto"/>
          </w:tcPr>
          <w:p w14:paraId="06F85E2A" w14:textId="77777777" w:rsidR="00740CCD" w:rsidRPr="00CC0598" w:rsidRDefault="00740CCD"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5-3- روش اندازه</w:t>
            </w:r>
            <w:r w:rsidRPr="00CC0598">
              <w:rPr>
                <w:rFonts w:ascii="Times New Roman" w:hAnsi="Times New Roman" w:cs="B Lotus"/>
                <w:sz w:val="28"/>
                <w:szCs w:val="28"/>
                <w:rtl/>
                <w:lang w:bidi="fa-IR"/>
              </w:rPr>
              <w:softHyphen/>
            </w:r>
            <w:r w:rsidRPr="00CC0598">
              <w:rPr>
                <w:rFonts w:ascii="Times New Roman" w:hAnsi="Times New Roman" w:cs="B Lotus" w:hint="cs"/>
                <w:sz w:val="28"/>
                <w:szCs w:val="28"/>
                <w:rtl/>
                <w:lang w:bidi="fa-IR"/>
              </w:rPr>
              <w:t>گیری صفات کمی مورد بررسی ..................................................................................</w:t>
            </w:r>
          </w:p>
        </w:tc>
      </w:tr>
      <w:tr w:rsidR="00740CCD" w:rsidRPr="00CC0598" w14:paraId="40D874A7" w14:textId="77777777" w:rsidTr="00CC0598">
        <w:trPr>
          <w:trHeight w:val="610"/>
        </w:trPr>
        <w:tc>
          <w:tcPr>
            <w:tcW w:w="567" w:type="dxa"/>
            <w:tcBorders>
              <w:top w:val="nil"/>
              <w:left w:val="nil"/>
              <w:bottom w:val="nil"/>
              <w:right w:val="nil"/>
            </w:tcBorders>
            <w:shd w:val="clear" w:color="auto" w:fill="auto"/>
          </w:tcPr>
          <w:p w14:paraId="3D4499C9" w14:textId="77777777" w:rsidR="00740CCD" w:rsidRPr="00CC0598" w:rsidRDefault="00740CCD"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32</w:t>
            </w:r>
          </w:p>
        </w:tc>
        <w:tc>
          <w:tcPr>
            <w:tcW w:w="8931" w:type="dxa"/>
            <w:tcBorders>
              <w:top w:val="nil"/>
              <w:left w:val="nil"/>
              <w:bottom w:val="nil"/>
              <w:right w:val="nil"/>
            </w:tcBorders>
            <w:shd w:val="clear" w:color="auto" w:fill="auto"/>
          </w:tcPr>
          <w:p w14:paraId="0BCC8A0B" w14:textId="77777777" w:rsidR="00740CCD" w:rsidRPr="00CC0598" w:rsidRDefault="00740CCD"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1-5-3- وزن تر ......................................................................................................................................</w:t>
            </w:r>
          </w:p>
        </w:tc>
      </w:tr>
      <w:tr w:rsidR="00740CCD" w:rsidRPr="00CC0598" w14:paraId="7F78AA82" w14:textId="77777777" w:rsidTr="00CC0598">
        <w:trPr>
          <w:trHeight w:val="610"/>
        </w:trPr>
        <w:tc>
          <w:tcPr>
            <w:tcW w:w="567" w:type="dxa"/>
            <w:tcBorders>
              <w:top w:val="nil"/>
              <w:left w:val="nil"/>
              <w:bottom w:val="nil"/>
              <w:right w:val="nil"/>
            </w:tcBorders>
            <w:shd w:val="clear" w:color="auto" w:fill="auto"/>
          </w:tcPr>
          <w:p w14:paraId="4B000E66" w14:textId="77777777" w:rsidR="00740CCD" w:rsidRPr="00CC0598" w:rsidRDefault="00740CCD"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32</w:t>
            </w:r>
          </w:p>
        </w:tc>
        <w:tc>
          <w:tcPr>
            <w:tcW w:w="8931" w:type="dxa"/>
            <w:tcBorders>
              <w:top w:val="nil"/>
              <w:left w:val="nil"/>
              <w:bottom w:val="nil"/>
              <w:right w:val="nil"/>
            </w:tcBorders>
            <w:shd w:val="clear" w:color="auto" w:fill="auto"/>
          </w:tcPr>
          <w:p w14:paraId="5C352FD3" w14:textId="77777777" w:rsidR="00740CCD" w:rsidRPr="00CC0598" w:rsidRDefault="00740CCD"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2-5-3- وزن خشک ...............................................................................................................................</w:t>
            </w:r>
          </w:p>
        </w:tc>
      </w:tr>
      <w:tr w:rsidR="00740CCD" w:rsidRPr="00CC0598" w14:paraId="36C61902" w14:textId="77777777" w:rsidTr="00CC0598">
        <w:trPr>
          <w:trHeight w:val="610"/>
        </w:trPr>
        <w:tc>
          <w:tcPr>
            <w:tcW w:w="567" w:type="dxa"/>
            <w:tcBorders>
              <w:top w:val="nil"/>
              <w:left w:val="nil"/>
              <w:bottom w:val="nil"/>
              <w:right w:val="nil"/>
            </w:tcBorders>
            <w:shd w:val="clear" w:color="auto" w:fill="auto"/>
          </w:tcPr>
          <w:p w14:paraId="53323CE7" w14:textId="77777777" w:rsidR="00740CCD" w:rsidRPr="00CC0598" w:rsidRDefault="00740CCD"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32</w:t>
            </w:r>
          </w:p>
        </w:tc>
        <w:tc>
          <w:tcPr>
            <w:tcW w:w="8931" w:type="dxa"/>
            <w:tcBorders>
              <w:top w:val="nil"/>
              <w:left w:val="nil"/>
              <w:bottom w:val="nil"/>
              <w:right w:val="nil"/>
            </w:tcBorders>
            <w:shd w:val="clear" w:color="auto" w:fill="auto"/>
          </w:tcPr>
          <w:p w14:paraId="4957578A" w14:textId="77777777" w:rsidR="00740CCD" w:rsidRPr="00CC0598" w:rsidRDefault="00740CCD"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3-5-3- نسبت وزنی مغز به میوه ............................................................................................................</w:t>
            </w:r>
          </w:p>
        </w:tc>
      </w:tr>
      <w:tr w:rsidR="00740CCD" w:rsidRPr="00CC0598" w14:paraId="7BF3C77E" w14:textId="77777777" w:rsidTr="00CC0598">
        <w:trPr>
          <w:trHeight w:val="610"/>
        </w:trPr>
        <w:tc>
          <w:tcPr>
            <w:tcW w:w="567" w:type="dxa"/>
            <w:tcBorders>
              <w:top w:val="nil"/>
              <w:left w:val="nil"/>
              <w:bottom w:val="nil"/>
              <w:right w:val="nil"/>
            </w:tcBorders>
            <w:shd w:val="clear" w:color="auto" w:fill="auto"/>
          </w:tcPr>
          <w:p w14:paraId="68BA2D54" w14:textId="77777777" w:rsidR="00740CCD" w:rsidRPr="00CC0598" w:rsidRDefault="00740CCD"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33</w:t>
            </w:r>
          </w:p>
        </w:tc>
        <w:tc>
          <w:tcPr>
            <w:tcW w:w="8931" w:type="dxa"/>
            <w:tcBorders>
              <w:top w:val="nil"/>
              <w:left w:val="nil"/>
              <w:bottom w:val="nil"/>
              <w:right w:val="nil"/>
            </w:tcBorders>
            <w:shd w:val="clear" w:color="auto" w:fill="auto"/>
          </w:tcPr>
          <w:p w14:paraId="4969D3EB" w14:textId="77777777" w:rsidR="00740CCD" w:rsidRPr="00CC0598" w:rsidRDefault="00740CCD"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4-5-3- طول ، عرض و ضخامت میوه و پوسته .....................................................................................</w:t>
            </w:r>
          </w:p>
        </w:tc>
      </w:tr>
      <w:tr w:rsidR="00740CCD" w:rsidRPr="00CC0598" w14:paraId="2731ADC3" w14:textId="77777777" w:rsidTr="00CC0598">
        <w:trPr>
          <w:trHeight w:val="610"/>
        </w:trPr>
        <w:tc>
          <w:tcPr>
            <w:tcW w:w="567" w:type="dxa"/>
            <w:tcBorders>
              <w:top w:val="nil"/>
              <w:left w:val="nil"/>
              <w:bottom w:val="nil"/>
              <w:right w:val="nil"/>
            </w:tcBorders>
            <w:shd w:val="clear" w:color="auto" w:fill="auto"/>
          </w:tcPr>
          <w:p w14:paraId="523926E8" w14:textId="77777777" w:rsidR="00740CCD" w:rsidRPr="00CC0598" w:rsidRDefault="00740CCD"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33</w:t>
            </w:r>
          </w:p>
        </w:tc>
        <w:tc>
          <w:tcPr>
            <w:tcW w:w="8931" w:type="dxa"/>
            <w:tcBorders>
              <w:top w:val="nil"/>
              <w:left w:val="nil"/>
              <w:bottom w:val="nil"/>
              <w:right w:val="nil"/>
            </w:tcBorders>
            <w:shd w:val="clear" w:color="auto" w:fill="auto"/>
          </w:tcPr>
          <w:p w14:paraId="75966F1D" w14:textId="77777777" w:rsidR="00740CCD" w:rsidRPr="00CC0598" w:rsidRDefault="00740CCD"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5-5-3- شاخص شکل میوه ....................................................................................................................</w:t>
            </w:r>
          </w:p>
        </w:tc>
      </w:tr>
      <w:tr w:rsidR="00740CCD" w:rsidRPr="00CC0598" w14:paraId="06B1878D" w14:textId="77777777" w:rsidTr="00CC0598">
        <w:trPr>
          <w:trHeight w:val="610"/>
        </w:trPr>
        <w:tc>
          <w:tcPr>
            <w:tcW w:w="567" w:type="dxa"/>
            <w:tcBorders>
              <w:top w:val="nil"/>
              <w:left w:val="nil"/>
              <w:bottom w:val="nil"/>
              <w:right w:val="nil"/>
            </w:tcBorders>
            <w:shd w:val="clear" w:color="auto" w:fill="auto"/>
          </w:tcPr>
          <w:p w14:paraId="37E3DFFE" w14:textId="77777777" w:rsidR="00740CCD" w:rsidRPr="00CC0598" w:rsidRDefault="00740CCD"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33</w:t>
            </w:r>
          </w:p>
        </w:tc>
        <w:tc>
          <w:tcPr>
            <w:tcW w:w="8931" w:type="dxa"/>
            <w:tcBorders>
              <w:top w:val="nil"/>
              <w:left w:val="nil"/>
              <w:bottom w:val="nil"/>
              <w:right w:val="nil"/>
            </w:tcBorders>
            <w:shd w:val="clear" w:color="auto" w:fill="auto"/>
          </w:tcPr>
          <w:p w14:paraId="3C14D80F" w14:textId="77777777" w:rsidR="00740CCD" w:rsidRPr="00CC0598" w:rsidRDefault="00740CCD"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6-3- بررسی خصوصیات بیوشیمیایی .....................................................................................................</w:t>
            </w:r>
          </w:p>
        </w:tc>
      </w:tr>
      <w:tr w:rsidR="00740CCD" w:rsidRPr="00CC0598" w14:paraId="3C6427B0" w14:textId="77777777" w:rsidTr="00CC0598">
        <w:trPr>
          <w:trHeight w:val="610"/>
        </w:trPr>
        <w:tc>
          <w:tcPr>
            <w:tcW w:w="567" w:type="dxa"/>
            <w:tcBorders>
              <w:top w:val="nil"/>
              <w:left w:val="nil"/>
              <w:bottom w:val="nil"/>
              <w:right w:val="nil"/>
            </w:tcBorders>
            <w:shd w:val="clear" w:color="auto" w:fill="auto"/>
          </w:tcPr>
          <w:p w14:paraId="63A9E65D" w14:textId="77777777" w:rsidR="00740CCD" w:rsidRPr="00CC0598" w:rsidRDefault="00AA56FA"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33</w:t>
            </w:r>
          </w:p>
        </w:tc>
        <w:tc>
          <w:tcPr>
            <w:tcW w:w="8931" w:type="dxa"/>
            <w:tcBorders>
              <w:top w:val="nil"/>
              <w:left w:val="nil"/>
              <w:bottom w:val="nil"/>
              <w:right w:val="nil"/>
            </w:tcBorders>
            <w:shd w:val="clear" w:color="auto" w:fill="auto"/>
          </w:tcPr>
          <w:p w14:paraId="07F77C31" w14:textId="77777777" w:rsidR="00740CCD" w:rsidRPr="00CC0598" w:rsidRDefault="00740CCD" w:rsidP="00CC0598">
            <w:pPr>
              <w:bidi/>
              <w:spacing w:before="240"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1-6-3- ماده خشک (</w:t>
            </w:r>
            <w:r w:rsidRPr="00CC0598">
              <w:rPr>
                <w:rFonts w:ascii="Times New Roman" w:hAnsi="Times New Roman" w:cs="B Lotus"/>
                <w:sz w:val="28"/>
                <w:szCs w:val="28"/>
                <w:lang w:bidi="fa-IR"/>
              </w:rPr>
              <w:t>DM</w:t>
            </w:r>
            <w:r w:rsidRPr="00CC0598">
              <w:rPr>
                <w:rFonts w:ascii="Times New Roman" w:hAnsi="Times New Roman" w:cs="B Lotus" w:hint="cs"/>
                <w:sz w:val="28"/>
                <w:szCs w:val="28"/>
                <w:rtl/>
                <w:lang w:bidi="fa-IR"/>
              </w:rPr>
              <w:t>) .....................................................................</w:t>
            </w:r>
            <w:r w:rsidR="00AA56FA" w:rsidRPr="00CC0598">
              <w:rPr>
                <w:rFonts w:ascii="Times New Roman" w:hAnsi="Times New Roman" w:cs="B Lotus" w:hint="cs"/>
                <w:sz w:val="28"/>
                <w:szCs w:val="28"/>
                <w:rtl/>
                <w:lang w:bidi="fa-IR"/>
              </w:rPr>
              <w:t>..............................................</w:t>
            </w:r>
          </w:p>
        </w:tc>
      </w:tr>
      <w:tr w:rsidR="00AA56FA" w:rsidRPr="00CC0598" w14:paraId="0C1EC465" w14:textId="77777777" w:rsidTr="00CC0598">
        <w:trPr>
          <w:trHeight w:val="610"/>
        </w:trPr>
        <w:tc>
          <w:tcPr>
            <w:tcW w:w="567" w:type="dxa"/>
            <w:tcBorders>
              <w:top w:val="nil"/>
              <w:left w:val="nil"/>
              <w:bottom w:val="nil"/>
              <w:right w:val="nil"/>
            </w:tcBorders>
            <w:shd w:val="clear" w:color="auto" w:fill="auto"/>
          </w:tcPr>
          <w:p w14:paraId="69535424" w14:textId="77777777" w:rsidR="00AA56FA" w:rsidRPr="00CC0598" w:rsidRDefault="00AA56FA"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34</w:t>
            </w:r>
          </w:p>
        </w:tc>
        <w:tc>
          <w:tcPr>
            <w:tcW w:w="8931" w:type="dxa"/>
            <w:tcBorders>
              <w:top w:val="nil"/>
              <w:left w:val="nil"/>
              <w:bottom w:val="nil"/>
              <w:right w:val="nil"/>
            </w:tcBorders>
            <w:shd w:val="clear" w:color="auto" w:fill="auto"/>
          </w:tcPr>
          <w:p w14:paraId="3CCFD4AD" w14:textId="77777777" w:rsidR="00AA56FA" w:rsidRPr="00CC0598" w:rsidRDefault="00AA56FA" w:rsidP="00CC0598">
            <w:pPr>
              <w:bidi/>
              <w:spacing w:before="240"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2-6-3- خاکستر</w:t>
            </w:r>
            <w:r w:rsidRPr="00CC0598">
              <w:rPr>
                <w:rFonts w:ascii="Times New Roman" w:hAnsi="Times New Roman" w:cs="B Lotus"/>
                <w:sz w:val="28"/>
                <w:szCs w:val="28"/>
                <w:lang w:bidi="fa-IR"/>
              </w:rPr>
              <w:t>(Ash)</w:t>
            </w:r>
            <w:r w:rsidRPr="00CC0598">
              <w:rPr>
                <w:rFonts w:ascii="Times New Roman" w:hAnsi="Times New Roman" w:cs="B Lotus" w:hint="cs"/>
                <w:sz w:val="28"/>
                <w:szCs w:val="28"/>
                <w:rtl/>
                <w:lang w:bidi="fa-IR"/>
              </w:rPr>
              <w:t xml:space="preserve"> ........................................................................................................................</w:t>
            </w:r>
            <w:r w:rsidRPr="00CC0598">
              <w:rPr>
                <w:rFonts w:ascii="Times New Roman" w:hAnsi="Times New Roman" w:cs="B Lotus"/>
                <w:sz w:val="28"/>
                <w:szCs w:val="28"/>
                <w:lang w:bidi="fa-IR"/>
              </w:rPr>
              <w:t xml:space="preserve"> </w:t>
            </w:r>
          </w:p>
        </w:tc>
      </w:tr>
      <w:tr w:rsidR="00AA56FA" w:rsidRPr="00CC0598" w14:paraId="5B266001" w14:textId="77777777" w:rsidTr="00CC0598">
        <w:trPr>
          <w:trHeight w:val="610"/>
        </w:trPr>
        <w:tc>
          <w:tcPr>
            <w:tcW w:w="567" w:type="dxa"/>
            <w:tcBorders>
              <w:top w:val="nil"/>
              <w:left w:val="nil"/>
              <w:bottom w:val="nil"/>
              <w:right w:val="nil"/>
            </w:tcBorders>
            <w:shd w:val="clear" w:color="auto" w:fill="auto"/>
          </w:tcPr>
          <w:p w14:paraId="13611E7A" w14:textId="77777777" w:rsidR="00AA56FA" w:rsidRPr="00CC0598" w:rsidRDefault="00AA56FA"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34</w:t>
            </w:r>
          </w:p>
        </w:tc>
        <w:tc>
          <w:tcPr>
            <w:tcW w:w="8931" w:type="dxa"/>
            <w:tcBorders>
              <w:top w:val="nil"/>
              <w:left w:val="nil"/>
              <w:bottom w:val="nil"/>
              <w:right w:val="nil"/>
            </w:tcBorders>
            <w:shd w:val="clear" w:color="auto" w:fill="auto"/>
          </w:tcPr>
          <w:p w14:paraId="0FDAE240" w14:textId="77777777" w:rsidR="00AA56FA" w:rsidRPr="00CC0598" w:rsidRDefault="00AA56FA" w:rsidP="00CC0598">
            <w:pPr>
              <w:bidi/>
              <w:spacing w:before="240"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3-6-3- اندازه</w:t>
            </w:r>
            <w:r w:rsidRPr="00CC0598">
              <w:rPr>
                <w:rFonts w:ascii="Times New Roman" w:hAnsi="Times New Roman" w:cs="B Lotus"/>
                <w:sz w:val="28"/>
                <w:szCs w:val="28"/>
                <w:rtl/>
                <w:lang w:bidi="fa-IR"/>
              </w:rPr>
              <w:softHyphen/>
            </w:r>
            <w:r w:rsidRPr="00CC0598">
              <w:rPr>
                <w:rFonts w:ascii="Times New Roman" w:hAnsi="Times New Roman" w:cs="B Lotus" w:hint="cs"/>
                <w:sz w:val="28"/>
                <w:szCs w:val="28"/>
                <w:rtl/>
                <w:lang w:bidi="fa-IR"/>
              </w:rPr>
              <w:t>گیری چربی خام به روش سوکسوله (</w:t>
            </w:r>
            <w:r w:rsidRPr="00CC0598">
              <w:rPr>
                <w:rFonts w:ascii="Times New Roman" w:hAnsi="Times New Roman" w:cs="B Lotus"/>
                <w:sz w:val="28"/>
                <w:szCs w:val="28"/>
                <w:lang w:bidi="fa-IR"/>
              </w:rPr>
              <w:t>EE</w:t>
            </w:r>
            <w:r w:rsidRPr="00CC0598">
              <w:rPr>
                <w:rFonts w:ascii="Times New Roman" w:hAnsi="Times New Roman" w:cs="B Lotus" w:hint="cs"/>
                <w:sz w:val="28"/>
                <w:szCs w:val="28"/>
                <w:rtl/>
                <w:lang w:bidi="fa-IR"/>
              </w:rPr>
              <w:t>) .....................................................................</w:t>
            </w:r>
          </w:p>
        </w:tc>
      </w:tr>
      <w:tr w:rsidR="00AA56FA" w:rsidRPr="00CC0598" w14:paraId="0A24C676" w14:textId="77777777" w:rsidTr="00CC0598">
        <w:trPr>
          <w:trHeight w:val="610"/>
        </w:trPr>
        <w:tc>
          <w:tcPr>
            <w:tcW w:w="567" w:type="dxa"/>
            <w:tcBorders>
              <w:top w:val="nil"/>
              <w:left w:val="nil"/>
              <w:bottom w:val="nil"/>
              <w:right w:val="nil"/>
            </w:tcBorders>
            <w:shd w:val="clear" w:color="auto" w:fill="auto"/>
          </w:tcPr>
          <w:p w14:paraId="6A3DED63" w14:textId="77777777" w:rsidR="00AA56FA" w:rsidRPr="00CC0598" w:rsidRDefault="00AA56FA"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34</w:t>
            </w:r>
          </w:p>
        </w:tc>
        <w:tc>
          <w:tcPr>
            <w:tcW w:w="8931" w:type="dxa"/>
            <w:tcBorders>
              <w:top w:val="nil"/>
              <w:left w:val="nil"/>
              <w:bottom w:val="nil"/>
              <w:right w:val="nil"/>
            </w:tcBorders>
            <w:shd w:val="clear" w:color="auto" w:fill="auto"/>
          </w:tcPr>
          <w:p w14:paraId="64C8E5CD" w14:textId="77777777" w:rsidR="00AA56FA" w:rsidRPr="00CC0598" w:rsidRDefault="00AA56FA" w:rsidP="00CC0598">
            <w:pPr>
              <w:bidi/>
              <w:spacing w:before="240"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4-6-3- اندازه</w:t>
            </w:r>
            <w:r w:rsidRPr="00CC0598">
              <w:rPr>
                <w:rFonts w:ascii="Times New Roman" w:hAnsi="Times New Roman" w:cs="B Lotus"/>
                <w:sz w:val="28"/>
                <w:szCs w:val="28"/>
                <w:rtl/>
                <w:lang w:bidi="fa-IR"/>
              </w:rPr>
              <w:softHyphen/>
            </w:r>
            <w:r w:rsidRPr="00CC0598">
              <w:rPr>
                <w:rFonts w:ascii="Times New Roman" w:hAnsi="Times New Roman" w:cs="B Lotus" w:hint="cs"/>
                <w:sz w:val="28"/>
                <w:szCs w:val="28"/>
                <w:rtl/>
                <w:lang w:bidi="fa-IR"/>
              </w:rPr>
              <w:t>گیری فیبر یا الیاف خام (</w:t>
            </w:r>
            <w:r w:rsidRPr="00CC0598">
              <w:rPr>
                <w:rFonts w:ascii="Times New Roman" w:hAnsi="Times New Roman" w:cs="B Lotus"/>
                <w:sz w:val="28"/>
                <w:szCs w:val="28"/>
                <w:lang w:bidi="fa-IR"/>
              </w:rPr>
              <w:t>CF</w:t>
            </w:r>
            <w:r w:rsidRPr="00CC0598">
              <w:rPr>
                <w:rFonts w:ascii="Times New Roman" w:hAnsi="Times New Roman" w:cs="B Lotus" w:hint="cs"/>
                <w:sz w:val="28"/>
                <w:szCs w:val="28"/>
                <w:rtl/>
                <w:lang w:bidi="fa-IR"/>
              </w:rPr>
              <w:t>) ..........................................................................................</w:t>
            </w:r>
          </w:p>
        </w:tc>
      </w:tr>
      <w:tr w:rsidR="00AA56FA" w:rsidRPr="00CC0598" w14:paraId="06F0B4AF" w14:textId="77777777" w:rsidTr="00CC0598">
        <w:trPr>
          <w:trHeight w:val="610"/>
        </w:trPr>
        <w:tc>
          <w:tcPr>
            <w:tcW w:w="567" w:type="dxa"/>
            <w:tcBorders>
              <w:top w:val="nil"/>
              <w:left w:val="nil"/>
              <w:bottom w:val="nil"/>
              <w:right w:val="nil"/>
            </w:tcBorders>
            <w:shd w:val="clear" w:color="auto" w:fill="auto"/>
          </w:tcPr>
          <w:p w14:paraId="3FDE604E" w14:textId="77777777" w:rsidR="00AA56FA" w:rsidRPr="00CC0598" w:rsidRDefault="00AA56FA"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35</w:t>
            </w:r>
          </w:p>
        </w:tc>
        <w:tc>
          <w:tcPr>
            <w:tcW w:w="8931" w:type="dxa"/>
            <w:tcBorders>
              <w:top w:val="nil"/>
              <w:left w:val="nil"/>
              <w:bottom w:val="nil"/>
              <w:right w:val="nil"/>
            </w:tcBorders>
            <w:shd w:val="clear" w:color="auto" w:fill="auto"/>
          </w:tcPr>
          <w:p w14:paraId="51215618" w14:textId="77777777" w:rsidR="00AA56FA" w:rsidRPr="00CC0598" w:rsidRDefault="00AA56FA" w:rsidP="00CC0598">
            <w:pPr>
              <w:bidi/>
              <w:spacing w:before="240"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5-6-3- اندازه</w:t>
            </w:r>
            <w:r w:rsidRPr="00CC0598">
              <w:rPr>
                <w:rFonts w:ascii="Times New Roman" w:hAnsi="Times New Roman" w:cs="B Lotus"/>
                <w:sz w:val="28"/>
                <w:szCs w:val="28"/>
                <w:rtl/>
                <w:lang w:bidi="fa-IR"/>
              </w:rPr>
              <w:softHyphen/>
            </w:r>
            <w:r w:rsidRPr="00CC0598">
              <w:rPr>
                <w:rFonts w:ascii="Times New Roman" w:hAnsi="Times New Roman" w:cs="B Lotus" w:hint="cs"/>
                <w:sz w:val="28"/>
                <w:szCs w:val="28"/>
                <w:rtl/>
                <w:lang w:bidi="fa-IR"/>
              </w:rPr>
              <w:t>گیری پروتئین خام به روش استاندارد کجدال (</w:t>
            </w:r>
            <w:r w:rsidRPr="00CC0598">
              <w:rPr>
                <w:rFonts w:ascii="Times New Roman" w:hAnsi="Times New Roman" w:cs="B Lotus"/>
                <w:sz w:val="28"/>
                <w:szCs w:val="28"/>
                <w:lang w:bidi="fa-IR"/>
              </w:rPr>
              <w:t>CP</w:t>
            </w:r>
            <w:r w:rsidRPr="00CC0598">
              <w:rPr>
                <w:rFonts w:ascii="Times New Roman" w:hAnsi="Times New Roman" w:cs="B Lotus" w:hint="cs"/>
                <w:sz w:val="28"/>
                <w:szCs w:val="28"/>
                <w:rtl/>
                <w:lang w:bidi="fa-IR"/>
              </w:rPr>
              <w:t>) .......................................................</w:t>
            </w:r>
          </w:p>
        </w:tc>
      </w:tr>
      <w:tr w:rsidR="00AA56FA" w:rsidRPr="00CC0598" w14:paraId="7212A18B" w14:textId="77777777" w:rsidTr="00CC0598">
        <w:trPr>
          <w:trHeight w:val="610"/>
        </w:trPr>
        <w:tc>
          <w:tcPr>
            <w:tcW w:w="567" w:type="dxa"/>
            <w:tcBorders>
              <w:top w:val="nil"/>
              <w:left w:val="nil"/>
              <w:bottom w:val="nil"/>
              <w:right w:val="nil"/>
            </w:tcBorders>
            <w:shd w:val="clear" w:color="auto" w:fill="auto"/>
          </w:tcPr>
          <w:p w14:paraId="5B504882" w14:textId="77777777" w:rsidR="00AA56FA" w:rsidRPr="00CC0598" w:rsidRDefault="00AA56FA"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lastRenderedPageBreak/>
              <w:t>35</w:t>
            </w:r>
          </w:p>
        </w:tc>
        <w:tc>
          <w:tcPr>
            <w:tcW w:w="8931" w:type="dxa"/>
            <w:tcBorders>
              <w:top w:val="nil"/>
              <w:left w:val="nil"/>
              <w:bottom w:val="nil"/>
              <w:right w:val="nil"/>
            </w:tcBorders>
            <w:shd w:val="clear" w:color="auto" w:fill="auto"/>
          </w:tcPr>
          <w:p w14:paraId="31FA8024" w14:textId="77777777" w:rsidR="00AA56FA" w:rsidRPr="00CC0598" w:rsidRDefault="00AA56FA" w:rsidP="00CC0598">
            <w:pPr>
              <w:bidi/>
              <w:spacing w:before="240"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6-6-3- فن</w:t>
            </w:r>
            <w:r w:rsidR="0018123A">
              <w:rPr>
                <w:rFonts w:ascii="Times New Roman" w:hAnsi="Times New Roman" w:cs="B Lotus" w:hint="cs"/>
                <w:sz w:val="28"/>
                <w:szCs w:val="28"/>
                <w:rtl/>
                <w:lang w:bidi="fa-IR"/>
              </w:rPr>
              <w:t>و</w:t>
            </w:r>
            <w:r w:rsidRPr="00CC0598">
              <w:rPr>
                <w:rFonts w:ascii="Times New Roman" w:hAnsi="Times New Roman" w:cs="B Lotus" w:hint="cs"/>
                <w:sz w:val="28"/>
                <w:szCs w:val="28"/>
                <w:rtl/>
                <w:lang w:bidi="fa-IR"/>
              </w:rPr>
              <w:t>ل کل میوه ...................................................</w:t>
            </w:r>
            <w:r w:rsidR="006A6AA2">
              <w:rPr>
                <w:rFonts w:ascii="Times New Roman" w:hAnsi="Times New Roman" w:cs="B Lotus"/>
                <w:sz w:val="28"/>
                <w:szCs w:val="28"/>
                <w:lang w:bidi="fa-IR"/>
              </w:rPr>
              <w:t>.</w:t>
            </w:r>
            <w:r w:rsidRPr="00CC0598">
              <w:rPr>
                <w:rFonts w:ascii="Times New Roman" w:hAnsi="Times New Roman" w:cs="B Lotus" w:hint="cs"/>
                <w:sz w:val="28"/>
                <w:szCs w:val="28"/>
                <w:rtl/>
                <w:lang w:bidi="fa-IR"/>
              </w:rPr>
              <w:t>........................................................................</w:t>
            </w:r>
          </w:p>
        </w:tc>
      </w:tr>
      <w:tr w:rsidR="00AA56FA" w:rsidRPr="00CC0598" w14:paraId="088E7E73" w14:textId="77777777" w:rsidTr="00CC0598">
        <w:trPr>
          <w:trHeight w:val="610"/>
        </w:trPr>
        <w:tc>
          <w:tcPr>
            <w:tcW w:w="567" w:type="dxa"/>
            <w:tcBorders>
              <w:top w:val="nil"/>
              <w:left w:val="nil"/>
              <w:bottom w:val="nil"/>
              <w:right w:val="nil"/>
            </w:tcBorders>
            <w:shd w:val="clear" w:color="auto" w:fill="auto"/>
          </w:tcPr>
          <w:p w14:paraId="4FCC41BD" w14:textId="77777777" w:rsidR="00AA56FA" w:rsidRPr="00CC0598" w:rsidRDefault="00AA56FA"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36</w:t>
            </w:r>
          </w:p>
        </w:tc>
        <w:tc>
          <w:tcPr>
            <w:tcW w:w="8931" w:type="dxa"/>
            <w:tcBorders>
              <w:top w:val="nil"/>
              <w:left w:val="nil"/>
              <w:bottom w:val="nil"/>
              <w:right w:val="nil"/>
            </w:tcBorders>
            <w:shd w:val="clear" w:color="auto" w:fill="auto"/>
          </w:tcPr>
          <w:p w14:paraId="6A02CD65" w14:textId="77777777" w:rsidR="00AA56FA" w:rsidRPr="00CC0598" w:rsidRDefault="00AA56FA" w:rsidP="00CC0598">
            <w:pPr>
              <w:bidi/>
              <w:spacing w:before="240"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7-6-3- فلاونوئید کل میوه .....................................................................................................................</w:t>
            </w:r>
          </w:p>
        </w:tc>
      </w:tr>
      <w:tr w:rsidR="00AA56FA" w:rsidRPr="00CC0598" w14:paraId="14590F63" w14:textId="77777777" w:rsidTr="00CC0598">
        <w:trPr>
          <w:trHeight w:val="610"/>
        </w:trPr>
        <w:tc>
          <w:tcPr>
            <w:tcW w:w="567" w:type="dxa"/>
            <w:tcBorders>
              <w:top w:val="nil"/>
              <w:left w:val="nil"/>
              <w:bottom w:val="nil"/>
              <w:right w:val="nil"/>
            </w:tcBorders>
            <w:shd w:val="clear" w:color="auto" w:fill="auto"/>
          </w:tcPr>
          <w:p w14:paraId="5D95C4B0" w14:textId="77777777" w:rsidR="00AA56FA" w:rsidRPr="00CC0598" w:rsidRDefault="00AA56FA"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37</w:t>
            </w:r>
          </w:p>
        </w:tc>
        <w:tc>
          <w:tcPr>
            <w:tcW w:w="8931" w:type="dxa"/>
            <w:tcBorders>
              <w:top w:val="nil"/>
              <w:left w:val="nil"/>
              <w:bottom w:val="nil"/>
              <w:right w:val="nil"/>
            </w:tcBorders>
            <w:shd w:val="clear" w:color="auto" w:fill="auto"/>
          </w:tcPr>
          <w:p w14:paraId="55A775A5" w14:textId="77777777" w:rsidR="00AA56FA" w:rsidRPr="00CC0598" w:rsidRDefault="00AA56FA" w:rsidP="00CC0598">
            <w:pPr>
              <w:bidi/>
              <w:spacing w:before="240"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8-6-3- ظرفیت آنتی</w:t>
            </w:r>
            <w:r w:rsidR="002C3FC3">
              <w:rPr>
                <w:rFonts w:ascii="Times New Roman" w:hAnsi="Times New Roman" w:cs="B Lotus"/>
                <w:sz w:val="28"/>
                <w:szCs w:val="28"/>
                <w:rtl/>
                <w:lang w:bidi="fa-IR"/>
              </w:rPr>
              <w:softHyphen/>
            </w:r>
            <w:r w:rsidRPr="00CC0598">
              <w:rPr>
                <w:rFonts w:ascii="Times New Roman" w:hAnsi="Times New Roman" w:cs="B Lotus" w:hint="cs"/>
                <w:sz w:val="28"/>
                <w:szCs w:val="28"/>
                <w:rtl/>
                <w:lang w:bidi="fa-IR"/>
              </w:rPr>
              <w:t>اکسیدانی میوه .......................................................................................................</w:t>
            </w:r>
          </w:p>
        </w:tc>
      </w:tr>
      <w:tr w:rsidR="00AA56FA" w:rsidRPr="00CC0598" w14:paraId="678854E8" w14:textId="77777777" w:rsidTr="00CC0598">
        <w:trPr>
          <w:trHeight w:val="610"/>
        </w:trPr>
        <w:tc>
          <w:tcPr>
            <w:tcW w:w="567" w:type="dxa"/>
            <w:tcBorders>
              <w:top w:val="nil"/>
              <w:left w:val="nil"/>
              <w:bottom w:val="nil"/>
              <w:right w:val="nil"/>
            </w:tcBorders>
            <w:shd w:val="clear" w:color="auto" w:fill="auto"/>
          </w:tcPr>
          <w:p w14:paraId="37B017A4" w14:textId="77777777" w:rsidR="00AA56FA" w:rsidRPr="00CC0598" w:rsidRDefault="00253A46"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37</w:t>
            </w:r>
          </w:p>
        </w:tc>
        <w:tc>
          <w:tcPr>
            <w:tcW w:w="8931" w:type="dxa"/>
            <w:tcBorders>
              <w:top w:val="nil"/>
              <w:left w:val="nil"/>
              <w:bottom w:val="nil"/>
              <w:right w:val="nil"/>
            </w:tcBorders>
            <w:shd w:val="clear" w:color="auto" w:fill="auto"/>
          </w:tcPr>
          <w:p w14:paraId="7987BDC6" w14:textId="77777777" w:rsidR="00AA56FA" w:rsidRPr="00CC0598" w:rsidRDefault="00253A46" w:rsidP="00CC0598">
            <w:pPr>
              <w:bidi/>
              <w:spacing w:before="240"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7-3- عناصر غذایی .................................................................................................................................</w:t>
            </w:r>
          </w:p>
        </w:tc>
      </w:tr>
      <w:tr w:rsidR="00253A46" w:rsidRPr="00CC0598" w14:paraId="177A84CF" w14:textId="77777777" w:rsidTr="00CC0598">
        <w:trPr>
          <w:trHeight w:val="610"/>
        </w:trPr>
        <w:tc>
          <w:tcPr>
            <w:tcW w:w="567" w:type="dxa"/>
            <w:tcBorders>
              <w:top w:val="nil"/>
              <w:left w:val="nil"/>
              <w:bottom w:val="nil"/>
              <w:right w:val="nil"/>
            </w:tcBorders>
            <w:shd w:val="clear" w:color="auto" w:fill="auto"/>
          </w:tcPr>
          <w:p w14:paraId="742E2B69" w14:textId="77777777" w:rsidR="00253A46" w:rsidRPr="00CC0598" w:rsidRDefault="00253A46"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39</w:t>
            </w:r>
          </w:p>
        </w:tc>
        <w:tc>
          <w:tcPr>
            <w:tcW w:w="8931" w:type="dxa"/>
            <w:tcBorders>
              <w:top w:val="nil"/>
              <w:left w:val="nil"/>
              <w:bottom w:val="nil"/>
              <w:right w:val="nil"/>
            </w:tcBorders>
            <w:shd w:val="clear" w:color="auto" w:fill="auto"/>
          </w:tcPr>
          <w:p w14:paraId="2A4440E6" w14:textId="77777777" w:rsidR="00253A46" w:rsidRPr="00CC0598" w:rsidRDefault="00253A46" w:rsidP="00CC0598">
            <w:pPr>
              <w:bidi/>
              <w:spacing w:before="240"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1-7-3- نیتروژن ......................................................................................................................................</w:t>
            </w:r>
          </w:p>
        </w:tc>
      </w:tr>
      <w:tr w:rsidR="00253A46" w:rsidRPr="00CC0598" w14:paraId="75535881" w14:textId="77777777" w:rsidTr="00CC0598">
        <w:trPr>
          <w:trHeight w:val="610"/>
        </w:trPr>
        <w:tc>
          <w:tcPr>
            <w:tcW w:w="567" w:type="dxa"/>
            <w:tcBorders>
              <w:top w:val="nil"/>
              <w:left w:val="nil"/>
              <w:bottom w:val="nil"/>
              <w:right w:val="nil"/>
            </w:tcBorders>
            <w:shd w:val="clear" w:color="auto" w:fill="auto"/>
          </w:tcPr>
          <w:p w14:paraId="5245B717" w14:textId="77777777" w:rsidR="00253A46" w:rsidRPr="00CC0598" w:rsidRDefault="00253A46"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40</w:t>
            </w:r>
          </w:p>
        </w:tc>
        <w:tc>
          <w:tcPr>
            <w:tcW w:w="8931" w:type="dxa"/>
            <w:tcBorders>
              <w:top w:val="nil"/>
              <w:left w:val="nil"/>
              <w:bottom w:val="nil"/>
              <w:right w:val="nil"/>
            </w:tcBorders>
            <w:shd w:val="clear" w:color="auto" w:fill="auto"/>
          </w:tcPr>
          <w:p w14:paraId="578DC88B" w14:textId="77777777" w:rsidR="00253A46" w:rsidRPr="00CC0598" w:rsidRDefault="00253A46" w:rsidP="00CC0598">
            <w:pPr>
              <w:bidi/>
              <w:spacing w:before="240"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2-7-3- فسفر .........................................................................................................................................</w:t>
            </w:r>
          </w:p>
        </w:tc>
      </w:tr>
      <w:tr w:rsidR="00253A46" w:rsidRPr="00CC0598" w14:paraId="4CCB1108" w14:textId="77777777" w:rsidTr="00CC0598">
        <w:trPr>
          <w:trHeight w:val="610"/>
        </w:trPr>
        <w:tc>
          <w:tcPr>
            <w:tcW w:w="567" w:type="dxa"/>
            <w:tcBorders>
              <w:top w:val="nil"/>
              <w:left w:val="nil"/>
              <w:bottom w:val="nil"/>
              <w:right w:val="nil"/>
            </w:tcBorders>
            <w:shd w:val="clear" w:color="auto" w:fill="auto"/>
          </w:tcPr>
          <w:p w14:paraId="19774F2B" w14:textId="77777777" w:rsidR="00253A46" w:rsidRPr="00CC0598" w:rsidRDefault="00253A46"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41</w:t>
            </w:r>
          </w:p>
        </w:tc>
        <w:tc>
          <w:tcPr>
            <w:tcW w:w="8931" w:type="dxa"/>
            <w:tcBorders>
              <w:top w:val="nil"/>
              <w:left w:val="nil"/>
              <w:bottom w:val="nil"/>
              <w:right w:val="nil"/>
            </w:tcBorders>
            <w:shd w:val="clear" w:color="auto" w:fill="auto"/>
          </w:tcPr>
          <w:p w14:paraId="1124D34E" w14:textId="77777777" w:rsidR="00253A46" w:rsidRPr="00CC0598" w:rsidRDefault="00253A46" w:rsidP="00CC0598">
            <w:pPr>
              <w:bidi/>
              <w:spacing w:before="240"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3-7-3- پتاسیم ........................................................................................................................................</w:t>
            </w:r>
          </w:p>
        </w:tc>
      </w:tr>
      <w:tr w:rsidR="00253A46" w:rsidRPr="00CC0598" w14:paraId="31C4F27E" w14:textId="77777777" w:rsidTr="00CC0598">
        <w:trPr>
          <w:trHeight w:val="610"/>
        </w:trPr>
        <w:tc>
          <w:tcPr>
            <w:tcW w:w="567" w:type="dxa"/>
            <w:tcBorders>
              <w:top w:val="nil"/>
              <w:left w:val="nil"/>
              <w:bottom w:val="nil"/>
              <w:right w:val="nil"/>
            </w:tcBorders>
            <w:shd w:val="clear" w:color="auto" w:fill="auto"/>
          </w:tcPr>
          <w:p w14:paraId="25593481" w14:textId="77777777" w:rsidR="00253A46" w:rsidRPr="00CC0598" w:rsidRDefault="00253A46"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41</w:t>
            </w:r>
          </w:p>
        </w:tc>
        <w:tc>
          <w:tcPr>
            <w:tcW w:w="8931" w:type="dxa"/>
            <w:tcBorders>
              <w:top w:val="nil"/>
              <w:left w:val="nil"/>
              <w:bottom w:val="nil"/>
              <w:right w:val="nil"/>
            </w:tcBorders>
            <w:shd w:val="clear" w:color="auto" w:fill="auto"/>
          </w:tcPr>
          <w:p w14:paraId="6A3FEF1C" w14:textId="77777777" w:rsidR="00253A46" w:rsidRPr="00CC0598" w:rsidRDefault="00253A46" w:rsidP="00CC0598">
            <w:pPr>
              <w:bidi/>
              <w:spacing w:before="240"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4-7-3- کلسیم ........................................................................................................................................</w:t>
            </w:r>
          </w:p>
        </w:tc>
      </w:tr>
      <w:tr w:rsidR="00253A46" w:rsidRPr="00CC0598" w14:paraId="6A3A6373" w14:textId="77777777" w:rsidTr="00CC0598">
        <w:trPr>
          <w:trHeight w:val="610"/>
        </w:trPr>
        <w:tc>
          <w:tcPr>
            <w:tcW w:w="567" w:type="dxa"/>
            <w:tcBorders>
              <w:top w:val="nil"/>
              <w:left w:val="nil"/>
              <w:bottom w:val="nil"/>
              <w:right w:val="nil"/>
            </w:tcBorders>
            <w:shd w:val="clear" w:color="auto" w:fill="auto"/>
          </w:tcPr>
          <w:p w14:paraId="6B97A622" w14:textId="77777777" w:rsidR="00253A46" w:rsidRPr="00CC0598" w:rsidRDefault="00253A46"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42</w:t>
            </w:r>
          </w:p>
        </w:tc>
        <w:tc>
          <w:tcPr>
            <w:tcW w:w="8931" w:type="dxa"/>
            <w:tcBorders>
              <w:top w:val="nil"/>
              <w:left w:val="nil"/>
              <w:bottom w:val="nil"/>
              <w:right w:val="nil"/>
            </w:tcBorders>
            <w:shd w:val="clear" w:color="auto" w:fill="auto"/>
          </w:tcPr>
          <w:p w14:paraId="33CD68CE" w14:textId="77777777" w:rsidR="00253A46" w:rsidRPr="00CC0598" w:rsidRDefault="00253A46" w:rsidP="00CC0598">
            <w:pPr>
              <w:bidi/>
              <w:spacing w:before="240"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5-7-3- آهن ...........................................................................................................................................</w:t>
            </w:r>
          </w:p>
        </w:tc>
      </w:tr>
      <w:tr w:rsidR="00253A46" w:rsidRPr="00CC0598" w14:paraId="422DB7E6" w14:textId="77777777" w:rsidTr="00CC0598">
        <w:trPr>
          <w:trHeight w:val="610"/>
        </w:trPr>
        <w:tc>
          <w:tcPr>
            <w:tcW w:w="567" w:type="dxa"/>
            <w:tcBorders>
              <w:top w:val="nil"/>
              <w:left w:val="nil"/>
              <w:bottom w:val="nil"/>
              <w:right w:val="nil"/>
            </w:tcBorders>
            <w:shd w:val="clear" w:color="auto" w:fill="auto"/>
          </w:tcPr>
          <w:p w14:paraId="5D0630F5" w14:textId="77777777" w:rsidR="00253A46" w:rsidRPr="00CC0598" w:rsidRDefault="00253A46"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43</w:t>
            </w:r>
          </w:p>
        </w:tc>
        <w:tc>
          <w:tcPr>
            <w:tcW w:w="8931" w:type="dxa"/>
            <w:tcBorders>
              <w:top w:val="nil"/>
              <w:left w:val="nil"/>
              <w:bottom w:val="nil"/>
              <w:right w:val="nil"/>
            </w:tcBorders>
            <w:shd w:val="clear" w:color="auto" w:fill="auto"/>
          </w:tcPr>
          <w:p w14:paraId="5190FC59" w14:textId="77777777" w:rsidR="00253A46" w:rsidRPr="00CC0598" w:rsidRDefault="00253A46" w:rsidP="00CC0598">
            <w:pPr>
              <w:bidi/>
              <w:spacing w:before="240"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8-3- مراحل اندازه</w:t>
            </w:r>
            <w:r w:rsidRPr="00CC0598">
              <w:rPr>
                <w:rFonts w:ascii="Times New Roman" w:hAnsi="Times New Roman" w:cs="B Lotus"/>
                <w:sz w:val="28"/>
                <w:szCs w:val="28"/>
                <w:rtl/>
                <w:lang w:bidi="fa-IR"/>
              </w:rPr>
              <w:softHyphen/>
            </w:r>
            <w:r w:rsidRPr="00CC0598">
              <w:rPr>
                <w:rFonts w:ascii="Times New Roman" w:hAnsi="Times New Roman" w:cs="B Lotus" w:hint="cs"/>
                <w:sz w:val="28"/>
                <w:szCs w:val="28"/>
                <w:rtl/>
                <w:lang w:bidi="fa-IR"/>
              </w:rPr>
              <w:t>گیری اسید چرب .......................................................................................................</w:t>
            </w:r>
          </w:p>
        </w:tc>
      </w:tr>
      <w:tr w:rsidR="00253A46" w:rsidRPr="00CC0598" w14:paraId="485A6CE7" w14:textId="77777777" w:rsidTr="00CC0598">
        <w:trPr>
          <w:trHeight w:val="610"/>
        </w:trPr>
        <w:tc>
          <w:tcPr>
            <w:tcW w:w="567" w:type="dxa"/>
            <w:tcBorders>
              <w:top w:val="nil"/>
              <w:left w:val="nil"/>
              <w:bottom w:val="nil"/>
              <w:right w:val="nil"/>
            </w:tcBorders>
            <w:shd w:val="clear" w:color="auto" w:fill="auto"/>
          </w:tcPr>
          <w:p w14:paraId="6EF4DD06" w14:textId="77777777" w:rsidR="00253A46" w:rsidRPr="00CC0598" w:rsidRDefault="00253A46" w:rsidP="00CC0598">
            <w:pPr>
              <w:spacing w:before="240" w:after="0" w:line="360" w:lineRule="auto"/>
              <w:jc w:val="right"/>
              <w:rPr>
                <w:rFonts w:ascii="Times New Roman" w:hAnsi="Times New Roman" w:cs="B Lotus"/>
                <w:sz w:val="28"/>
                <w:szCs w:val="28"/>
                <w:rtl/>
                <w:lang w:bidi="fa-IR"/>
              </w:rPr>
            </w:pPr>
            <w:r w:rsidRPr="00CC0598">
              <w:rPr>
                <w:rFonts w:ascii="Times New Roman" w:hAnsi="Times New Roman" w:cs="B Lotus" w:hint="cs"/>
                <w:sz w:val="28"/>
                <w:szCs w:val="28"/>
                <w:rtl/>
                <w:lang w:bidi="fa-IR"/>
              </w:rPr>
              <w:t>44</w:t>
            </w:r>
          </w:p>
        </w:tc>
        <w:tc>
          <w:tcPr>
            <w:tcW w:w="8931" w:type="dxa"/>
            <w:tcBorders>
              <w:top w:val="nil"/>
              <w:left w:val="nil"/>
              <w:bottom w:val="nil"/>
              <w:right w:val="nil"/>
            </w:tcBorders>
            <w:shd w:val="clear" w:color="auto" w:fill="auto"/>
          </w:tcPr>
          <w:p w14:paraId="42D033A7" w14:textId="77777777" w:rsidR="00253A46" w:rsidRPr="00CC0598" w:rsidRDefault="00253A46" w:rsidP="00CC0598">
            <w:pPr>
              <w:bidi/>
              <w:spacing w:before="240"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9-3- طرح آزمایشی مورد استفاده ...........................................................................................................</w:t>
            </w:r>
          </w:p>
        </w:tc>
      </w:tr>
    </w:tbl>
    <w:p w14:paraId="5010AE96" w14:textId="77777777" w:rsidR="009E4362" w:rsidRPr="00CC0598" w:rsidRDefault="009E4362" w:rsidP="006A33FD">
      <w:pPr>
        <w:bidi/>
        <w:spacing w:line="360" w:lineRule="auto"/>
        <w:rPr>
          <w:rFonts w:ascii="Times New Roman" w:hAnsi="Times New Roman" w:cs="B Lotus"/>
          <w:color w:val="000000"/>
          <w:sz w:val="24"/>
          <w:szCs w:val="28"/>
          <w:rtl/>
          <w:lang w:bidi="fa-IR"/>
        </w:rPr>
      </w:pPr>
    </w:p>
    <w:p w14:paraId="2B069413" w14:textId="77777777" w:rsidR="003F0516" w:rsidRPr="00CC0598" w:rsidRDefault="003F0516" w:rsidP="003F0516">
      <w:pPr>
        <w:bidi/>
        <w:spacing w:line="360" w:lineRule="auto"/>
        <w:rPr>
          <w:rFonts w:ascii="Times New Roman" w:hAnsi="Times New Roman" w:cs="B Lotus"/>
          <w:color w:val="000000"/>
          <w:sz w:val="24"/>
          <w:szCs w:val="28"/>
          <w:rtl/>
          <w:lang w:bidi="fa-IR"/>
        </w:rPr>
      </w:pPr>
    </w:p>
    <w:p w14:paraId="366B5FBD" w14:textId="77777777" w:rsidR="003F0516" w:rsidRPr="00CC0598" w:rsidRDefault="003F0516" w:rsidP="003F0516">
      <w:pPr>
        <w:bidi/>
        <w:spacing w:line="360" w:lineRule="auto"/>
        <w:rPr>
          <w:rFonts w:ascii="Times New Roman" w:hAnsi="Times New Roman" w:cs="B Lotus"/>
          <w:color w:val="000000"/>
          <w:sz w:val="24"/>
          <w:szCs w:val="28"/>
          <w:rtl/>
          <w:lang w:bidi="fa-IR"/>
        </w:rPr>
      </w:pPr>
    </w:p>
    <w:p w14:paraId="5044B066" w14:textId="77777777" w:rsidR="003F0516" w:rsidRPr="00CC0598" w:rsidRDefault="003F0516" w:rsidP="003F0516">
      <w:pPr>
        <w:jc w:val="center"/>
        <w:rPr>
          <w:rFonts w:eastAsia="Times New Roman" w:cs="B Lotus"/>
          <w:b/>
          <w:bCs/>
          <w:color w:val="000000"/>
          <w:sz w:val="28"/>
          <w:szCs w:val="28"/>
          <w:rtl/>
          <w:lang w:bidi="fa-IR"/>
        </w:rPr>
      </w:pPr>
      <w:r w:rsidRPr="00CC0598">
        <w:rPr>
          <w:rFonts w:eastAsia="Times New Roman" w:cs="B Lotus" w:hint="cs"/>
          <w:b/>
          <w:bCs/>
          <w:color w:val="000000"/>
          <w:sz w:val="28"/>
          <w:szCs w:val="28"/>
          <w:rtl/>
          <w:lang w:bidi="fa-IR"/>
        </w:rPr>
        <w:lastRenderedPageBreak/>
        <w:t>فصل چهارم</w:t>
      </w:r>
    </w:p>
    <w:tbl>
      <w:tblPr>
        <w:bidiVisual/>
        <w:tblW w:w="9502"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7"/>
        <w:gridCol w:w="494"/>
      </w:tblGrid>
      <w:tr w:rsidR="003F0516" w:rsidRPr="00CC0598" w14:paraId="5EB46B9B" w14:textId="77777777" w:rsidTr="00CC0598">
        <w:trPr>
          <w:trHeight w:val="733"/>
        </w:trPr>
        <w:tc>
          <w:tcPr>
            <w:tcW w:w="8923" w:type="dxa"/>
            <w:tcBorders>
              <w:top w:val="nil"/>
              <w:left w:val="nil"/>
              <w:bottom w:val="nil"/>
              <w:right w:val="nil"/>
            </w:tcBorders>
            <w:shd w:val="clear" w:color="auto" w:fill="auto"/>
          </w:tcPr>
          <w:p w14:paraId="7630119E" w14:textId="77777777" w:rsidR="003F0516" w:rsidRPr="00CC0598" w:rsidRDefault="003F0516" w:rsidP="00CC0598">
            <w:pPr>
              <w:bidi/>
              <w:spacing w:before="240" w:after="0" w:line="360" w:lineRule="auto"/>
              <w:jc w:val="both"/>
              <w:rPr>
                <w:rFonts w:cs="B Lotus"/>
                <w:b/>
                <w:bCs/>
                <w:sz w:val="28"/>
                <w:szCs w:val="28"/>
                <w:rtl/>
                <w:lang w:bidi="fa-IR"/>
              </w:rPr>
            </w:pPr>
            <w:r w:rsidRPr="00CC0598">
              <w:rPr>
                <w:rFonts w:cs="B Lotus" w:hint="cs"/>
                <w:b/>
                <w:bCs/>
                <w:sz w:val="28"/>
                <w:szCs w:val="28"/>
                <w:rtl/>
                <w:lang w:bidi="fa-IR"/>
              </w:rPr>
              <w:t>نتایج و بحث</w:t>
            </w:r>
            <w:r w:rsidRPr="00CC0598">
              <w:rPr>
                <w:rFonts w:cs="B Lotus"/>
                <w:b/>
                <w:bCs/>
                <w:sz w:val="28"/>
                <w:szCs w:val="28"/>
                <w:rtl/>
                <w:lang w:bidi="fa-IR"/>
              </w:rPr>
              <w:softHyphen/>
            </w:r>
            <w:r w:rsidRPr="00CC0598">
              <w:rPr>
                <w:rFonts w:cs="B Lotus" w:hint="cs"/>
                <w:b/>
                <w:bCs/>
                <w:sz w:val="28"/>
                <w:szCs w:val="28"/>
                <w:rtl/>
                <w:lang w:bidi="fa-IR"/>
              </w:rPr>
              <w:t>ها .............................................................................................................................</w:t>
            </w:r>
          </w:p>
        </w:tc>
        <w:tc>
          <w:tcPr>
            <w:tcW w:w="579" w:type="dxa"/>
            <w:tcBorders>
              <w:top w:val="nil"/>
              <w:left w:val="nil"/>
              <w:bottom w:val="nil"/>
              <w:right w:val="nil"/>
            </w:tcBorders>
            <w:shd w:val="clear" w:color="auto" w:fill="auto"/>
          </w:tcPr>
          <w:p w14:paraId="2D20CF10" w14:textId="77777777" w:rsidR="003F0516" w:rsidRPr="00CC0598" w:rsidRDefault="003F0516" w:rsidP="00CC0598">
            <w:pPr>
              <w:bidi/>
              <w:spacing w:before="240" w:after="0" w:line="360" w:lineRule="auto"/>
              <w:jc w:val="center"/>
              <w:rPr>
                <w:rFonts w:cs="B Lotus"/>
                <w:b/>
                <w:bCs/>
                <w:sz w:val="28"/>
                <w:szCs w:val="28"/>
                <w:rtl/>
                <w:lang w:bidi="fa-IR"/>
              </w:rPr>
            </w:pPr>
            <w:r w:rsidRPr="00CC0598">
              <w:rPr>
                <w:rFonts w:cs="B Lotus" w:hint="cs"/>
                <w:b/>
                <w:bCs/>
                <w:sz w:val="28"/>
                <w:szCs w:val="28"/>
                <w:rtl/>
                <w:lang w:bidi="fa-IR"/>
              </w:rPr>
              <w:t>4</w:t>
            </w:r>
            <w:r w:rsidR="005E782C" w:rsidRPr="00CC0598">
              <w:rPr>
                <w:rFonts w:cs="B Lotus" w:hint="cs"/>
                <w:b/>
                <w:bCs/>
                <w:sz w:val="28"/>
                <w:szCs w:val="28"/>
                <w:rtl/>
                <w:lang w:bidi="fa-IR"/>
              </w:rPr>
              <w:t>9</w:t>
            </w:r>
          </w:p>
        </w:tc>
      </w:tr>
      <w:tr w:rsidR="003F0516" w:rsidRPr="00CC0598" w14:paraId="46E57DCD" w14:textId="77777777" w:rsidTr="00CC0598">
        <w:trPr>
          <w:trHeight w:val="733"/>
        </w:trPr>
        <w:tc>
          <w:tcPr>
            <w:tcW w:w="8923" w:type="dxa"/>
            <w:tcBorders>
              <w:top w:val="nil"/>
              <w:left w:val="nil"/>
              <w:bottom w:val="nil"/>
              <w:right w:val="nil"/>
            </w:tcBorders>
            <w:shd w:val="clear" w:color="auto" w:fill="auto"/>
          </w:tcPr>
          <w:p w14:paraId="4A910E7F" w14:textId="77777777" w:rsidR="003F0516" w:rsidRPr="00CC0598" w:rsidRDefault="003F0516" w:rsidP="00CC0598">
            <w:pPr>
              <w:bidi/>
              <w:spacing w:before="240" w:after="0" w:line="360" w:lineRule="auto"/>
              <w:jc w:val="both"/>
              <w:rPr>
                <w:rFonts w:cs="B Lotus"/>
                <w:sz w:val="28"/>
                <w:szCs w:val="28"/>
                <w:rtl/>
                <w:lang w:bidi="fa-IR"/>
              </w:rPr>
            </w:pPr>
            <w:r w:rsidRPr="00CC0598">
              <w:rPr>
                <w:rFonts w:cs="B Lotus" w:hint="cs"/>
                <w:sz w:val="28"/>
                <w:szCs w:val="28"/>
                <w:rtl/>
                <w:lang w:bidi="fa-IR"/>
              </w:rPr>
              <w:t xml:space="preserve">1-4- </w:t>
            </w:r>
            <w:r w:rsidR="005E782C" w:rsidRPr="00CC0598">
              <w:rPr>
                <w:rFonts w:ascii="Times New Roman" w:hAnsi="Times New Roman" w:cs="B Lotus" w:hint="cs"/>
                <w:b/>
                <w:bCs/>
                <w:color w:val="000000"/>
                <w:sz w:val="24"/>
                <w:szCs w:val="28"/>
                <w:rtl/>
                <w:lang w:bidi="fa-IR"/>
              </w:rPr>
              <w:t>تیمارها بر روی غلظت عناصر برگ و میوه</w:t>
            </w:r>
            <w:r w:rsidRPr="00CC0598">
              <w:rPr>
                <w:rFonts w:cs="B Lotus" w:hint="cs"/>
                <w:sz w:val="28"/>
                <w:szCs w:val="28"/>
                <w:rtl/>
                <w:lang w:bidi="fa-IR"/>
              </w:rPr>
              <w:t>................................</w:t>
            </w:r>
            <w:r w:rsidR="005E782C" w:rsidRPr="00CC0598">
              <w:rPr>
                <w:rFonts w:cs="B Lotus" w:hint="cs"/>
                <w:sz w:val="28"/>
                <w:szCs w:val="28"/>
                <w:rtl/>
                <w:lang w:bidi="fa-IR"/>
              </w:rPr>
              <w:t>...</w:t>
            </w:r>
            <w:r w:rsidR="002C3FC3">
              <w:rPr>
                <w:rFonts w:cs="B Lotus" w:hint="cs"/>
                <w:sz w:val="28"/>
                <w:szCs w:val="28"/>
                <w:rtl/>
                <w:lang w:bidi="fa-IR"/>
              </w:rPr>
              <w:t>...</w:t>
            </w:r>
            <w:r w:rsidR="005E782C" w:rsidRPr="00CC0598">
              <w:rPr>
                <w:rFonts w:cs="B Lotus" w:hint="cs"/>
                <w:sz w:val="28"/>
                <w:szCs w:val="28"/>
                <w:rtl/>
                <w:lang w:bidi="fa-IR"/>
              </w:rPr>
              <w:t>................</w:t>
            </w:r>
            <w:r w:rsidRPr="00CC0598">
              <w:rPr>
                <w:rFonts w:cs="B Lotus" w:hint="cs"/>
                <w:sz w:val="28"/>
                <w:szCs w:val="28"/>
                <w:rtl/>
                <w:lang w:bidi="fa-IR"/>
              </w:rPr>
              <w:t>............................</w:t>
            </w:r>
          </w:p>
        </w:tc>
        <w:tc>
          <w:tcPr>
            <w:tcW w:w="579" w:type="dxa"/>
            <w:tcBorders>
              <w:top w:val="nil"/>
              <w:left w:val="nil"/>
              <w:bottom w:val="nil"/>
              <w:right w:val="nil"/>
            </w:tcBorders>
            <w:shd w:val="clear" w:color="auto" w:fill="auto"/>
          </w:tcPr>
          <w:p w14:paraId="39E5FB46" w14:textId="77777777" w:rsidR="003F0516" w:rsidRPr="00CC0598" w:rsidRDefault="005E782C" w:rsidP="00CC0598">
            <w:pPr>
              <w:bidi/>
              <w:spacing w:before="240" w:after="0" w:line="360" w:lineRule="auto"/>
              <w:jc w:val="center"/>
              <w:rPr>
                <w:rFonts w:cs="B Lotus"/>
                <w:sz w:val="28"/>
                <w:szCs w:val="28"/>
                <w:rtl/>
                <w:lang w:bidi="fa-IR"/>
              </w:rPr>
            </w:pPr>
            <w:r w:rsidRPr="00CC0598">
              <w:rPr>
                <w:rFonts w:cs="B Lotus" w:hint="cs"/>
                <w:sz w:val="28"/>
                <w:szCs w:val="28"/>
                <w:rtl/>
                <w:lang w:bidi="fa-IR"/>
              </w:rPr>
              <w:t>49</w:t>
            </w:r>
          </w:p>
        </w:tc>
      </w:tr>
      <w:tr w:rsidR="002B3273" w:rsidRPr="00CC0598" w14:paraId="7BBE5C08" w14:textId="77777777" w:rsidTr="00CC0598">
        <w:trPr>
          <w:trHeight w:val="733"/>
        </w:trPr>
        <w:tc>
          <w:tcPr>
            <w:tcW w:w="8923" w:type="dxa"/>
            <w:tcBorders>
              <w:top w:val="nil"/>
              <w:left w:val="nil"/>
              <w:bottom w:val="nil"/>
              <w:right w:val="nil"/>
            </w:tcBorders>
            <w:shd w:val="clear" w:color="auto" w:fill="auto"/>
          </w:tcPr>
          <w:p w14:paraId="6D18055A" w14:textId="77777777" w:rsidR="002B3273" w:rsidRPr="00CC0598" w:rsidRDefault="001574F1" w:rsidP="00CC0598">
            <w:pPr>
              <w:bidi/>
              <w:spacing w:before="240" w:after="0" w:line="360" w:lineRule="auto"/>
              <w:jc w:val="both"/>
              <w:rPr>
                <w:rFonts w:cs="B Lotus"/>
                <w:sz w:val="28"/>
                <w:szCs w:val="28"/>
                <w:rtl/>
                <w:lang w:bidi="fa-IR"/>
              </w:rPr>
            </w:pPr>
            <w:r w:rsidRPr="00CC0598">
              <w:rPr>
                <w:rFonts w:cs="B Lotus" w:hint="cs"/>
                <w:sz w:val="28"/>
                <w:szCs w:val="28"/>
                <w:rtl/>
                <w:lang w:bidi="fa-IR"/>
              </w:rPr>
              <w:t>1-1-4- عناصرغذایی مختلف موجود در برگ .....................................................................</w:t>
            </w:r>
            <w:r w:rsidR="002C3FC3">
              <w:rPr>
                <w:rFonts w:cs="B Lotus" w:hint="cs"/>
                <w:sz w:val="28"/>
                <w:szCs w:val="28"/>
                <w:rtl/>
                <w:lang w:bidi="fa-IR"/>
              </w:rPr>
              <w:t>.</w:t>
            </w:r>
            <w:r w:rsidRPr="00CC0598">
              <w:rPr>
                <w:rFonts w:cs="B Lotus" w:hint="cs"/>
                <w:sz w:val="28"/>
                <w:szCs w:val="28"/>
                <w:rtl/>
                <w:lang w:bidi="fa-IR"/>
              </w:rPr>
              <w:t>.................</w:t>
            </w:r>
          </w:p>
        </w:tc>
        <w:tc>
          <w:tcPr>
            <w:tcW w:w="579" w:type="dxa"/>
            <w:tcBorders>
              <w:top w:val="nil"/>
              <w:left w:val="nil"/>
              <w:bottom w:val="nil"/>
              <w:right w:val="nil"/>
            </w:tcBorders>
            <w:shd w:val="clear" w:color="auto" w:fill="auto"/>
          </w:tcPr>
          <w:p w14:paraId="4D922C67" w14:textId="77777777" w:rsidR="002B3273" w:rsidRPr="00CC0598" w:rsidRDefault="001574F1" w:rsidP="00CC0598">
            <w:pPr>
              <w:bidi/>
              <w:spacing w:before="240" w:after="0" w:line="360" w:lineRule="auto"/>
              <w:jc w:val="center"/>
              <w:rPr>
                <w:rFonts w:cs="B Lotus"/>
                <w:sz w:val="28"/>
                <w:szCs w:val="28"/>
                <w:rtl/>
                <w:lang w:bidi="fa-IR"/>
              </w:rPr>
            </w:pPr>
            <w:r w:rsidRPr="00CC0598">
              <w:rPr>
                <w:rFonts w:cs="B Lotus" w:hint="cs"/>
                <w:sz w:val="28"/>
                <w:szCs w:val="28"/>
                <w:rtl/>
                <w:lang w:bidi="fa-IR"/>
              </w:rPr>
              <w:t>49</w:t>
            </w:r>
          </w:p>
        </w:tc>
      </w:tr>
      <w:tr w:rsidR="002B3273" w:rsidRPr="00CC0598" w14:paraId="7F0B2345" w14:textId="77777777" w:rsidTr="00CC0598">
        <w:trPr>
          <w:trHeight w:val="733"/>
        </w:trPr>
        <w:tc>
          <w:tcPr>
            <w:tcW w:w="8923" w:type="dxa"/>
            <w:tcBorders>
              <w:top w:val="nil"/>
              <w:left w:val="nil"/>
              <w:bottom w:val="nil"/>
              <w:right w:val="nil"/>
            </w:tcBorders>
            <w:shd w:val="clear" w:color="auto" w:fill="auto"/>
          </w:tcPr>
          <w:p w14:paraId="50DD9F55" w14:textId="77777777" w:rsidR="002B3273" w:rsidRPr="00CC0598" w:rsidRDefault="001574F1" w:rsidP="00CC0598">
            <w:pPr>
              <w:bidi/>
              <w:spacing w:before="240" w:after="0" w:line="360" w:lineRule="auto"/>
              <w:jc w:val="both"/>
              <w:rPr>
                <w:rFonts w:cs="B Lotus"/>
                <w:sz w:val="28"/>
                <w:szCs w:val="28"/>
                <w:rtl/>
                <w:lang w:bidi="fa-IR"/>
              </w:rPr>
            </w:pPr>
            <w:r w:rsidRPr="00CC0598">
              <w:rPr>
                <w:rFonts w:cs="B Lotus" w:hint="cs"/>
                <w:sz w:val="28"/>
                <w:szCs w:val="28"/>
                <w:rtl/>
                <w:lang w:bidi="fa-IR"/>
              </w:rPr>
              <w:t>2-1-4- عناصر مختلف موجود در میوه گردو(نیتروژن، کلسیم، فسفر، پتاسیم و آهن) ..............</w:t>
            </w:r>
            <w:r w:rsidR="002C3FC3">
              <w:rPr>
                <w:rFonts w:cs="B Lotus" w:hint="cs"/>
                <w:sz w:val="28"/>
                <w:szCs w:val="28"/>
                <w:rtl/>
                <w:lang w:bidi="fa-IR"/>
              </w:rPr>
              <w:t>...</w:t>
            </w:r>
            <w:r w:rsidRPr="00CC0598">
              <w:rPr>
                <w:rFonts w:cs="B Lotus" w:hint="cs"/>
                <w:sz w:val="28"/>
                <w:szCs w:val="28"/>
                <w:rtl/>
                <w:lang w:bidi="fa-IR"/>
              </w:rPr>
              <w:t>.........</w:t>
            </w:r>
          </w:p>
        </w:tc>
        <w:tc>
          <w:tcPr>
            <w:tcW w:w="579" w:type="dxa"/>
            <w:tcBorders>
              <w:top w:val="nil"/>
              <w:left w:val="nil"/>
              <w:bottom w:val="nil"/>
              <w:right w:val="nil"/>
            </w:tcBorders>
            <w:shd w:val="clear" w:color="auto" w:fill="auto"/>
          </w:tcPr>
          <w:p w14:paraId="6136669B" w14:textId="77777777" w:rsidR="002B3273" w:rsidRPr="00CC0598" w:rsidRDefault="001574F1" w:rsidP="00CC0598">
            <w:pPr>
              <w:bidi/>
              <w:spacing w:before="240" w:after="0" w:line="360" w:lineRule="auto"/>
              <w:jc w:val="center"/>
              <w:rPr>
                <w:rFonts w:cs="B Lotus"/>
                <w:sz w:val="28"/>
                <w:szCs w:val="28"/>
                <w:rtl/>
                <w:lang w:bidi="fa-IR"/>
              </w:rPr>
            </w:pPr>
            <w:r w:rsidRPr="00CC0598">
              <w:rPr>
                <w:rFonts w:cs="B Lotus" w:hint="cs"/>
                <w:sz w:val="28"/>
                <w:szCs w:val="28"/>
                <w:rtl/>
                <w:lang w:bidi="fa-IR"/>
              </w:rPr>
              <w:t>51</w:t>
            </w:r>
          </w:p>
        </w:tc>
      </w:tr>
      <w:tr w:rsidR="005E782C" w:rsidRPr="00CC0598" w14:paraId="22E02942" w14:textId="77777777" w:rsidTr="00CC0598">
        <w:trPr>
          <w:trHeight w:val="733"/>
        </w:trPr>
        <w:tc>
          <w:tcPr>
            <w:tcW w:w="8923" w:type="dxa"/>
            <w:tcBorders>
              <w:top w:val="nil"/>
              <w:left w:val="nil"/>
              <w:bottom w:val="nil"/>
              <w:right w:val="nil"/>
            </w:tcBorders>
            <w:shd w:val="clear" w:color="auto" w:fill="auto"/>
          </w:tcPr>
          <w:p w14:paraId="6954FB89" w14:textId="77777777" w:rsidR="005E782C" w:rsidRPr="00CC0598" w:rsidRDefault="005E782C" w:rsidP="00CC0598">
            <w:pPr>
              <w:bidi/>
              <w:spacing w:before="240" w:after="0" w:line="360" w:lineRule="auto"/>
              <w:jc w:val="both"/>
              <w:rPr>
                <w:rFonts w:cs="B Lotus"/>
                <w:sz w:val="28"/>
                <w:szCs w:val="28"/>
                <w:rtl/>
                <w:lang w:bidi="fa-IR"/>
              </w:rPr>
            </w:pPr>
            <w:r w:rsidRPr="00CC0598">
              <w:rPr>
                <w:rFonts w:cs="B Lotus" w:hint="cs"/>
                <w:sz w:val="28"/>
                <w:szCs w:val="28"/>
                <w:rtl/>
                <w:lang w:bidi="fa-IR"/>
              </w:rPr>
              <w:t>2-4- تاثیر تیمار بر روی خصوصیات میوه ..............................................................................................</w:t>
            </w:r>
          </w:p>
        </w:tc>
        <w:tc>
          <w:tcPr>
            <w:tcW w:w="579" w:type="dxa"/>
            <w:tcBorders>
              <w:top w:val="nil"/>
              <w:left w:val="nil"/>
              <w:bottom w:val="nil"/>
              <w:right w:val="nil"/>
            </w:tcBorders>
            <w:shd w:val="clear" w:color="auto" w:fill="auto"/>
          </w:tcPr>
          <w:p w14:paraId="7C429F24" w14:textId="77777777" w:rsidR="005E782C" w:rsidRPr="00CC0598" w:rsidRDefault="005E782C" w:rsidP="00CC0598">
            <w:pPr>
              <w:bidi/>
              <w:spacing w:before="240" w:after="0" w:line="360" w:lineRule="auto"/>
              <w:jc w:val="center"/>
              <w:rPr>
                <w:rFonts w:cs="B Lotus"/>
                <w:sz w:val="28"/>
                <w:szCs w:val="28"/>
                <w:rtl/>
                <w:lang w:bidi="fa-IR"/>
              </w:rPr>
            </w:pPr>
            <w:r w:rsidRPr="00CC0598">
              <w:rPr>
                <w:rFonts w:cs="B Lotus" w:hint="cs"/>
                <w:sz w:val="28"/>
                <w:szCs w:val="28"/>
                <w:rtl/>
                <w:lang w:bidi="fa-IR"/>
              </w:rPr>
              <w:t>5</w:t>
            </w:r>
            <w:r w:rsidR="001574F1" w:rsidRPr="00CC0598">
              <w:rPr>
                <w:rFonts w:cs="B Lotus" w:hint="cs"/>
                <w:sz w:val="28"/>
                <w:szCs w:val="28"/>
                <w:rtl/>
                <w:lang w:bidi="fa-IR"/>
              </w:rPr>
              <w:t>4</w:t>
            </w:r>
          </w:p>
        </w:tc>
      </w:tr>
      <w:tr w:rsidR="005E782C" w:rsidRPr="00CC0598" w14:paraId="623E57A4" w14:textId="77777777" w:rsidTr="00CC0598">
        <w:trPr>
          <w:trHeight w:val="733"/>
        </w:trPr>
        <w:tc>
          <w:tcPr>
            <w:tcW w:w="8923" w:type="dxa"/>
            <w:tcBorders>
              <w:top w:val="nil"/>
              <w:left w:val="nil"/>
              <w:bottom w:val="nil"/>
              <w:right w:val="nil"/>
            </w:tcBorders>
            <w:shd w:val="clear" w:color="auto" w:fill="auto"/>
          </w:tcPr>
          <w:p w14:paraId="0C9B8226" w14:textId="77777777" w:rsidR="005E782C" w:rsidRPr="00CC0598" w:rsidRDefault="005E782C" w:rsidP="00CC0598">
            <w:pPr>
              <w:bidi/>
              <w:spacing w:before="240" w:after="0" w:line="360" w:lineRule="auto"/>
              <w:jc w:val="both"/>
              <w:rPr>
                <w:rFonts w:cs="B Lotus"/>
                <w:sz w:val="28"/>
                <w:szCs w:val="28"/>
                <w:rtl/>
                <w:lang w:bidi="fa-IR"/>
              </w:rPr>
            </w:pPr>
            <w:r w:rsidRPr="00CC0598">
              <w:rPr>
                <w:rFonts w:cs="B Lotus" w:hint="cs"/>
                <w:sz w:val="28"/>
                <w:szCs w:val="28"/>
                <w:rtl/>
                <w:lang w:bidi="fa-IR"/>
              </w:rPr>
              <w:t xml:space="preserve">1-2-4- </w:t>
            </w:r>
            <w:r w:rsidR="002F20B7" w:rsidRPr="00CC0598">
              <w:rPr>
                <w:rFonts w:cs="B Lotus" w:hint="cs"/>
                <w:sz w:val="28"/>
                <w:szCs w:val="28"/>
                <w:rtl/>
                <w:lang w:bidi="fa-IR"/>
              </w:rPr>
              <w:t>طول ، عرض شکمی و جانبی میوه گردو .................................................................................</w:t>
            </w:r>
          </w:p>
        </w:tc>
        <w:tc>
          <w:tcPr>
            <w:tcW w:w="579" w:type="dxa"/>
            <w:tcBorders>
              <w:top w:val="nil"/>
              <w:left w:val="nil"/>
              <w:bottom w:val="nil"/>
              <w:right w:val="nil"/>
            </w:tcBorders>
            <w:shd w:val="clear" w:color="auto" w:fill="auto"/>
          </w:tcPr>
          <w:p w14:paraId="44DCB5FC" w14:textId="77777777" w:rsidR="005E782C" w:rsidRPr="00CC0598" w:rsidRDefault="002F20B7" w:rsidP="00CC0598">
            <w:pPr>
              <w:bidi/>
              <w:spacing w:before="240" w:after="0" w:line="360" w:lineRule="auto"/>
              <w:jc w:val="center"/>
              <w:rPr>
                <w:rFonts w:cs="B Lotus"/>
                <w:sz w:val="28"/>
                <w:szCs w:val="28"/>
                <w:rtl/>
                <w:lang w:bidi="fa-IR"/>
              </w:rPr>
            </w:pPr>
            <w:r w:rsidRPr="00CC0598">
              <w:rPr>
                <w:rFonts w:cs="B Lotus" w:hint="cs"/>
                <w:sz w:val="28"/>
                <w:szCs w:val="28"/>
                <w:rtl/>
                <w:lang w:bidi="fa-IR"/>
              </w:rPr>
              <w:t>5</w:t>
            </w:r>
            <w:r w:rsidR="001574F1" w:rsidRPr="00CC0598">
              <w:rPr>
                <w:rFonts w:cs="B Lotus" w:hint="cs"/>
                <w:sz w:val="28"/>
                <w:szCs w:val="28"/>
                <w:rtl/>
                <w:lang w:bidi="fa-IR"/>
              </w:rPr>
              <w:t>4</w:t>
            </w:r>
          </w:p>
        </w:tc>
      </w:tr>
      <w:tr w:rsidR="002F20B7" w:rsidRPr="00CC0598" w14:paraId="41E73949" w14:textId="77777777" w:rsidTr="00CC0598">
        <w:trPr>
          <w:trHeight w:val="733"/>
        </w:trPr>
        <w:tc>
          <w:tcPr>
            <w:tcW w:w="8923" w:type="dxa"/>
            <w:tcBorders>
              <w:top w:val="nil"/>
              <w:left w:val="nil"/>
              <w:bottom w:val="nil"/>
              <w:right w:val="nil"/>
            </w:tcBorders>
            <w:shd w:val="clear" w:color="auto" w:fill="auto"/>
          </w:tcPr>
          <w:p w14:paraId="0CB51948" w14:textId="77777777" w:rsidR="002F20B7" w:rsidRPr="00CC0598" w:rsidRDefault="002F20B7" w:rsidP="00CC0598">
            <w:pPr>
              <w:bidi/>
              <w:spacing w:before="240" w:after="0" w:line="360" w:lineRule="auto"/>
              <w:jc w:val="both"/>
              <w:rPr>
                <w:rFonts w:cs="B Lotus"/>
                <w:sz w:val="28"/>
                <w:szCs w:val="28"/>
                <w:rtl/>
                <w:lang w:bidi="fa-IR"/>
              </w:rPr>
            </w:pPr>
            <w:r w:rsidRPr="00CC0598">
              <w:rPr>
                <w:rFonts w:cs="B Lotus" w:hint="cs"/>
                <w:sz w:val="28"/>
                <w:szCs w:val="28"/>
                <w:rtl/>
                <w:lang w:bidi="fa-IR"/>
              </w:rPr>
              <w:t xml:space="preserve">2-2-4- </w:t>
            </w:r>
            <w:r w:rsidR="00A61BCB" w:rsidRPr="00CC0598">
              <w:rPr>
                <w:rFonts w:cs="B Lotus" w:hint="cs"/>
                <w:sz w:val="28"/>
                <w:szCs w:val="28"/>
                <w:rtl/>
                <w:lang w:bidi="fa-IR"/>
              </w:rPr>
              <w:t>قطر تنه، ضخامت پوست سبز و ضخامت پوست چوبی ............................</w:t>
            </w:r>
            <w:r w:rsidR="002C3FC3">
              <w:rPr>
                <w:rFonts w:cs="B Lotus" w:hint="cs"/>
                <w:sz w:val="28"/>
                <w:szCs w:val="28"/>
                <w:rtl/>
                <w:lang w:bidi="fa-IR"/>
              </w:rPr>
              <w:t>.....</w:t>
            </w:r>
            <w:r w:rsidR="00A61BCB" w:rsidRPr="00CC0598">
              <w:rPr>
                <w:rFonts w:cs="B Lotus" w:hint="cs"/>
                <w:sz w:val="28"/>
                <w:szCs w:val="28"/>
                <w:rtl/>
                <w:lang w:bidi="fa-IR"/>
              </w:rPr>
              <w:t>.........................</w:t>
            </w:r>
          </w:p>
        </w:tc>
        <w:tc>
          <w:tcPr>
            <w:tcW w:w="579" w:type="dxa"/>
            <w:tcBorders>
              <w:top w:val="nil"/>
              <w:left w:val="nil"/>
              <w:bottom w:val="nil"/>
              <w:right w:val="nil"/>
            </w:tcBorders>
            <w:shd w:val="clear" w:color="auto" w:fill="auto"/>
          </w:tcPr>
          <w:p w14:paraId="1A978572" w14:textId="77777777" w:rsidR="002F20B7" w:rsidRPr="00CC0598" w:rsidRDefault="00A61BCB" w:rsidP="00CC0598">
            <w:pPr>
              <w:bidi/>
              <w:spacing w:before="240" w:after="0" w:line="360" w:lineRule="auto"/>
              <w:jc w:val="center"/>
              <w:rPr>
                <w:rFonts w:cs="B Lotus"/>
                <w:sz w:val="28"/>
                <w:szCs w:val="28"/>
                <w:rtl/>
                <w:lang w:bidi="fa-IR"/>
              </w:rPr>
            </w:pPr>
            <w:r w:rsidRPr="00CC0598">
              <w:rPr>
                <w:rFonts w:cs="B Lotus" w:hint="cs"/>
                <w:sz w:val="28"/>
                <w:szCs w:val="28"/>
                <w:rtl/>
                <w:lang w:bidi="fa-IR"/>
              </w:rPr>
              <w:t>5</w:t>
            </w:r>
            <w:r w:rsidR="001574F1" w:rsidRPr="00CC0598">
              <w:rPr>
                <w:rFonts w:cs="B Lotus" w:hint="cs"/>
                <w:sz w:val="28"/>
                <w:szCs w:val="28"/>
                <w:rtl/>
                <w:lang w:bidi="fa-IR"/>
              </w:rPr>
              <w:t>7</w:t>
            </w:r>
          </w:p>
        </w:tc>
      </w:tr>
      <w:tr w:rsidR="00A61BCB" w:rsidRPr="00CC0598" w14:paraId="18BE2204" w14:textId="77777777" w:rsidTr="00CC0598">
        <w:trPr>
          <w:trHeight w:val="733"/>
        </w:trPr>
        <w:tc>
          <w:tcPr>
            <w:tcW w:w="8923" w:type="dxa"/>
            <w:tcBorders>
              <w:top w:val="nil"/>
              <w:left w:val="nil"/>
              <w:bottom w:val="nil"/>
              <w:right w:val="nil"/>
            </w:tcBorders>
            <w:shd w:val="clear" w:color="auto" w:fill="auto"/>
          </w:tcPr>
          <w:p w14:paraId="5E8D7B50" w14:textId="77777777" w:rsidR="00A61BCB" w:rsidRPr="00CC0598" w:rsidRDefault="00A61BCB" w:rsidP="00CC0598">
            <w:pPr>
              <w:tabs>
                <w:tab w:val="left" w:pos="2562"/>
              </w:tabs>
              <w:bidi/>
              <w:spacing w:before="240" w:after="0" w:line="360" w:lineRule="auto"/>
              <w:jc w:val="both"/>
              <w:rPr>
                <w:rFonts w:cs="B Lotus"/>
                <w:sz w:val="28"/>
                <w:szCs w:val="28"/>
                <w:rtl/>
                <w:lang w:bidi="fa-IR"/>
              </w:rPr>
            </w:pPr>
            <w:r w:rsidRPr="00CC0598">
              <w:rPr>
                <w:rFonts w:cs="B Lotus" w:hint="cs"/>
                <w:sz w:val="28"/>
                <w:szCs w:val="28"/>
                <w:rtl/>
                <w:lang w:bidi="fa-IR"/>
              </w:rPr>
              <w:t>3-4- تاثیر تیمار برروی عملکردو کارایی عملکرد .................................................................................</w:t>
            </w:r>
            <w:r w:rsidRPr="00CC0598">
              <w:rPr>
                <w:rFonts w:cs="B Lotus"/>
                <w:sz w:val="28"/>
                <w:szCs w:val="28"/>
                <w:rtl/>
                <w:lang w:bidi="fa-IR"/>
              </w:rPr>
              <w:tab/>
            </w:r>
          </w:p>
        </w:tc>
        <w:tc>
          <w:tcPr>
            <w:tcW w:w="579" w:type="dxa"/>
            <w:tcBorders>
              <w:top w:val="nil"/>
              <w:left w:val="nil"/>
              <w:bottom w:val="nil"/>
              <w:right w:val="nil"/>
            </w:tcBorders>
            <w:shd w:val="clear" w:color="auto" w:fill="auto"/>
          </w:tcPr>
          <w:p w14:paraId="74C08513" w14:textId="77777777" w:rsidR="00A61BCB" w:rsidRPr="00CC0598" w:rsidRDefault="00A61BCB" w:rsidP="00CC0598">
            <w:pPr>
              <w:bidi/>
              <w:spacing w:before="240" w:after="0" w:line="360" w:lineRule="auto"/>
              <w:jc w:val="center"/>
              <w:rPr>
                <w:rFonts w:cs="B Lotus"/>
                <w:sz w:val="28"/>
                <w:szCs w:val="28"/>
                <w:rtl/>
                <w:lang w:bidi="fa-IR"/>
              </w:rPr>
            </w:pPr>
            <w:r w:rsidRPr="00CC0598">
              <w:rPr>
                <w:rFonts w:cs="B Lotus" w:hint="cs"/>
                <w:sz w:val="28"/>
                <w:szCs w:val="28"/>
                <w:rtl/>
                <w:lang w:bidi="fa-IR"/>
              </w:rPr>
              <w:t>5</w:t>
            </w:r>
            <w:r w:rsidR="001574F1" w:rsidRPr="00CC0598">
              <w:rPr>
                <w:rFonts w:cs="B Lotus" w:hint="cs"/>
                <w:sz w:val="28"/>
                <w:szCs w:val="28"/>
                <w:rtl/>
                <w:lang w:bidi="fa-IR"/>
              </w:rPr>
              <w:t>8</w:t>
            </w:r>
          </w:p>
        </w:tc>
      </w:tr>
      <w:tr w:rsidR="00A61BCB" w:rsidRPr="00CC0598" w14:paraId="651EBA1E" w14:textId="77777777" w:rsidTr="00CC0598">
        <w:trPr>
          <w:trHeight w:val="733"/>
        </w:trPr>
        <w:tc>
          <w:tcPr>
            <w:tcW w:w="8923" w:type="dxa"/>
            <w:tcBorders>
              <w:top w:val="nil"/>
              <w:left w:val="nil"/>
              <w:bottom w:val="nil"/>
              <w:right w:val="nil"/>
            </w:tcBorders>
            <w:shd w:val="clear" w:color="auto" w:fill="auto"/>
          </w:tcPr>
          <w:p w14:paraId="512BAD86" w14:textId="77777777" w:rsidR="00A61BCB" w:rsidRPr="00CC0598" w:rsidRDefault="00A61BCB" w:rsidP="00CC0598">
            <w:pPr>
              <w:tabs>
                <w:tab w:val="left" w:pos="2562"/>
              </w:tabs>
              <w:bidi/>
              <w:spacing w:before="240" w:after="0" w:line="360" w:lineRule="auto"/>
              <w:jc w:val="both"/>
              <w:rPr>
                <w:rFonts w:cs="B Lotus"/>
                <w:sz w:val="28"/>
                <w:szCs w:val="28"/>
                <w:rtl/>
                <w:lang w:bidi="fa-IR"/>
              </w:rPr>
            </w:pPr>
            <w:r w:rsidRPr="00CC0598">
              <w:rPr>
                <w:rFonts w:cs="B Lotus" w:hint="cs"/>
                <w:sz w:val="28"/>
                <w:szCs w:val="28"/>
                <w:rtl/>
                <w:lang w:bidi="fa-IR"/>
              </w:rPr>
              <w:t>1-3-4- وزن تر و خشک مغز گردو ......................................................................................</w:t>
            </w:r>
            <w:r w:rsidR="002C3FC3">
              <w:rPr>
                <w:rFonts w:cs="B Lotus" w:hint="cs"/>
                <w:sz w:val="28"/>
                <w:szCs w:val="28"/>
                <w:rtl/>
                <w:lang w:bidi="fa-IR"/>
              </w:rPr>
              <w:t>..............</w:t>
            </w:r>
            <w:r w:rsidRPr="00CC0598">
              <w:rPr>
                <w:rFonts w:cs="B Lotus" w:hint="cs"/>
                <w:sz w:val="28"/>
                <w:szCs w:val="28"/>
                <w:rtl/>
                <w:lang w:bidi="fa-IR"/>
              </w:rPr>
              <w:t>...</w:t>
            </w:r>
          </w:p>
        </w:tc>
        <w:tc>
          <w:tcPr>
            <w:tcW w:w="579" w:type="dxa"/>
            <w:tcBorders>
              <w:top w:val="nil"/>
              <w:left w:val="nil"/>
              <w:bottom w:val="nil"/>
              <w:right w:val="nil"/>
            </w:tcBorders>
            <w:shd w:val="clear" w:color="auto" w:fill="auto"/>
          </w:tcPr>
          <w:p w14:paraId="13ACBEC1" w14:textId="77777777" w:rsidR="00A61BCB" w:rsidRPr="00CC0598" w:rsidRDefault="00A61BCB" w:rsidP="00CC0598">
            <w:pPr>
              <w:bidi/>
              <w:spacing w:before="240" w:after="0" w:line="360" w:lineRule="auto"/>
              <w:jc w:val="center"/>
              <w:rPr>
                <w:rFonts w:cs="B Lotus"/>
                <w:sz w:val="28"/>
                <w:szCs w:val="28"/>
                <w:rtl/>
                <w:lang w:bidi="fa-IR"/>
              </w:rPr>
            </w:pPr>
            <w:r w:rsidRPr="00CC0598">
              <w:rPr>
                <w:rFonts w:cs="B Lotus" w:hint="cs"/>
                <w:sz w:val="28"/>
                <w:szCs w:val="28"/>
                <w:rtl/>
                <w:lang w:bidi="fa-IR"/>
              </w:rPr>
              <w:t>5</w:t>
            </w:r>
            <w:r w:rsidR="001574F1" w:rsidRPr="00CC0598">
              <w:rPr>
                <w:rFonts w:cs="B Lotus" w:hint="cs"/>
                <w:sz w:val="28"/>
                <w:szCs w:val="28"/>
                <w:rtl/>
                <w:lang w:bidi="fa-IR"/>
              </w:rPr>
              <w:t>8</w:t>
            </w:r>
          </w:p>
        </w:tc>
      </w:tr>
      <w:tr w:rsidR="00A61BCB" w:rsidRPr="00CC0598" w14:paraId="5847471B" w14:textId="77777777" w:rsidTr="00CC0598">
        <w:trPr>
          <w:trHeight w:val="733"/>
        </w:trPr>
        <w:tc>
          <w:tcPr>
            <w:tcW w:w="8923" w:type="dxa"/>
            <w:tcBorders>
              <w:top w:val="nil"/>
              <w:left w:val="nil"/>
              <w:bottom w:val="nil"/>
              <w:right w:val="nil"/>
            </w:tcBorders>
            <w:shd w:val="clear" w:color="auto" w:fill="auto"/>
          </w:tcPr>
          <w:p w14:paraId="66D70017" w14:textId="77777777" w:rsidR="00A61BCB" w:rsidRPr="00CC0598" w:rsidRDefault="00A61BCB" w:rsidP="00CC0598">
            <w:pPr>
              <w:tabs>
                <w:tab w:val="left" w:pos="2562"/>
              </w:tabs>
              <w:bidi/>
              <w:spacing w:before="240" w:after="0" w:line="360" w:lineRule="auto"/>
              <w:jc w:val="both"/>
              <w:rPr>
                <w:rFonts w:cs="B Lotus"/>
                <w:sz w:val="28"/>
                <w:szCs w:val="28"/>
                <w:rtl/>
                <w:lang w:bidi="fa-IR"/>
              </w:rPr>
            </w:pPr>
            <w:r w:rsidRPr="00CC0598">
              <w:rPr>
                <w:rFonts w:cs="B Lotus" w:hint="cs"/>
                <w:sz w:val="28"/>
                <w:szCs w:val="28"/>
                <w:rtl/>
                <w:lang w:bidi="fa-IR"/>
              </w:rPr>
              <w:lastRenderedPageBreak/>
              <w:t>2-3-4- وزن تر و خشک با پوست و بدون پوست سبز ...............................................</w:t>
            </w:r>
            <w:r w:rsidR="002C3FC3">
              <w:rPr>
                <w:rFonts w:cs="B Lotus" w:hint="cs"/>
                <w:sz w:val="28"/>
                <w:szCs w:val="28"/>
                <w:rtl/>
                <w:lang w:bidi="fa-IR"/>
              </w:rPr>
              <w:t>..............</w:t>
            </w:r>
            <w:r w:rsidRPr="00CC0598">
              <w:rPr>
                <w:rFonts w:cs="B Lotus" w:hint="cs"/>
                <w:sz w:val="28"/>
                <w:szCs w:val="28"/>
                <w:rtl/>
                <w:lang w:bidi="fa-IR"/>
              </w:rPr>
              <w:t>...........</w:t>
            </w:r>
          </w:p>
        </w:tc>
        <w:tc>
          <w:tcPr>
            <w:tcW w:w="579" w:type="dxa"/>
            <w:tcBorders>
              <w:top w:val="nil"/>
              <w:left w:val="nil"/>
              <w:bottom w:val="nil"/>
              <w:right w:val="nil"/>
            </w:tcBorders>
            <w:shd w:val="clear" w:color="auto" w:fill="auto"/>
          </w:tcPr>
          <w:p w14:paraId="612B6179" w14:textId="77777777" w:rsidR="00A61BCB" w:rsidRPr="00CC0598" w:rsidRDefault="001574F1" w:rsidP="00CC0598">
            <w:pPr>
              <w:bidi/>
              <w:spacing w:before="240" w:after="0" w:line="360" w:lineRule="auto"/>
              <w:jc w:val="center"/>
              <w:rPr>
                <w:rFonts w:cs="B Lotus"/>
                <w:sz w:val="28"/>
                <w:szCs w:val="28"/>
                <w:rtl/>
                <w:lang w:bidi="fa-IR"/>
              </w:rPr>
            </w:pPr>
            <w:r w:rsidRPr="00CC0598">
              <w:rPr>
                <w:rFonts w:cs="B Lotus" w:hint="cs"/>
                <w:sz w:val="28"/>
                <w:szCs w:val="28"/>
                <w:rtl/>
                <w:lang w:bidi="fa-IR"/>
              </w:rPr>
              <w:t>61</w:t>
            </w:r>
          </w:p>
        </w:tc>
      </w:tr>
      <w:tr w:rsidR="00A61BCB" w:rsidRPr="00CC0598" w14:paraId="0A048E51" w14:textId="77777777" w:rsidTr="00CC0598">
        <w:trPr>
          <w:trHeight w:val="733"/>
        </w:trPr>
        <w:tc>
          <w:tcPr>
            <w:tcW w:w="8923" w:type="dxa"/>
            <w:tcBorders>
              <w:top w:val="nil"/>
              <w:left w:val="nil"/>
              <w:bottom w:val="nil"/>
              <w:right w:val="nil"/>
            </w:tcBorders>
            <w:shd w:val="clear" w:color="auto" w:fill="auto"/>
          </w:tcPr>
          <w:p w14:paraId="417FC315" w14:textId="77777777" w:rsidR="00A61BCB" w:rsidRPr="00CC0598" w:rsidRDefault="00A61BCB" w:rsidP="00CC0598">
            <w:pPr>
              <w:tabs>
                <w:tab w:val="left" w:pos="2562"/>
              </w:tabs>
              <w:bidi/>
              <w:spacing w:before="240" w:after="0" w:line="360" w:lineRule="auto"/>
              <w:jc w:val="both"/>
              <w:rPr>
                <w:rFonts w:cs="B Lotus"/>
                <w:sz w:val="28"/>
                <w:szCs w:val="28"/>
                <w:rtl/>
                <w:lang w:bidi="fa-IR"/>
              </w:rPr>
            </w:pPr>
            <w:r w:rsidRPr="00CC0598">
              <w:rPr>
                <w:rFonts w:cs="B Lotus" w:hint="cs"/>
                <w:sz w:val="28"/>
                <w:szCs w:val="28"/>
                <w:rtl/>
                <w:lang w:bidi="fa-IR"/>
              </w:rPr>
              <w:t>4-4- تاثیر تیمار بر روی خصوصیات شیمیایی میوه ........................................................</w:t>
            </w:r>
            <w:r w:rsidR="002C3FC3">
              <w:rPr>
                <w:rFonts w:cs="B Lotus" w:hint="cs"/>
                <w:sz w:val="28"/>
                <w:szCs w:val="28"/>
                <w:rtl/>
                <w:lang w:bidi="fa-IR"/>
              </w:rPr>
              <w:t>........</w:t>
            </w:r>
            <w:r w:rsidRPr="00CC0598">
              <w:rPr>
                <w:rFonts w:cs="B Lotus" w:hint="cs"/>
                <w:sz w:val="28"/>
                <w:szCs w:val="28"/>
                <w:rtl/>
                <w:lang w:bidi="fa-IR"/>
              </w:rPr>
              <w:t>................</w:t>
            </w:r>
          </w:p>
        </w:tc>
        <w:tc>
          <w:tcPr>
            <w:tcW w:w="579" w:type="dxa"/>
            <w:tcBorders>
              <w:top w:val="nil"/>
              <w:left w:val="nil"/>
              <w:bottom w:val="nil"/>
              <w:right w:val="nil"/>
            </w:tcBorders>
            <w:shd w:val="clear" w:color="auto" w:fill="auto"/>
          </w:tcPr>
          <w:p w14:paraId="5D6BC229" w14:textId="77777777" w:rsidR="00A61BCB" w:rsidRPr="00CC0598" w:rsidRDefault="00A61BCB" w:rsidP="00CC0598">
            <w:pPr>
              <w:bidi/>
              <w:spacing w:before="240" w:after="0" w:line="360" w:lineRule="auto"/>
              <w:jc w:val="center"/>
              <w:rPr>
                <w:rFonts w:cs="B Lotus"/>
                <w:sz w:val="28"/>
                <w:szCs w:val="28"/>
                <w:rtl/>
                <w:lang w:bidi="fa-IR"/>
              </w:rPr>
            </w:pPr>
            <w:r w:rsidRPr="00CC0598">
              <w:rPr>
                <w:rFonts w:cs="B Lotus" w:hint="cs"/>
                <w:sz w:val="28"/>
                <w:szCs w:val="28"/>
                <w:rtl/>
                <w:lang w:bidi="fa-IR"/>
              </w:rPr>
              <w:t>6</w:t>
            </w:r>
            <w:r w:rsidR="001574F1" w:rsidRPr="00CC0598">
              <w:rPr>
                <w:rFonts w:cs="B Lotus" w:hint="cs"/>
                <w:sz w:val="28"/>
                <w:szCs w:val="28"/>
                <w:rtl/>
                <w:lang w:bidi="fa-IR"/>
              </w:rPr>
              <w:t>3</w:t>
            </w:r>
          </w:p>
        </w:tc>
      </w:tr>
      <w:tr w:rsidR="00227716" w:rsidRPr="00CC0598" w14:paraId="0F64B1BF" w14:textId="77777777" w:rsidTr="00CC0598">
        <w:trPr>
          <w:trHeight w:val="733"/>
        </w:trPr>
        <w:tc>
          <w:tcPr>
            <w:tcW w:w="8923" w:type="dxa"/>
            <w:tcBorders>
              <w:top w:val="nil"/>
              <w:left w:val="nil"/>
              <w:bottom w:val="nil"/>
              <w:right w:val="nil"/>
            </w:tcBorders>
            <w:shd w:val="clear" w:color="auto" w:fill="auto"/>
          </w:tcPr>
          <w:p w14:paraId="6BD470B8" w14:textId="77777777" w:rsidR="00227716" w:rsidRPr="00CC0598" w:rsidRDefault="00227716" w:rsidP="00CC0598">
            <w:pPr>
              <w:tabs>
                <w:tab w:val="left" w:pos="2562"/>
              </w:tabs>
              <w:bidi/>
              <w:spacing w:before="240" w:after="0" w:line="360" w:lineRule="auto"/>
              <w:jc w:val="both"/>
              <w:rPr>
                <w:rFonts w:cs="B Lotus"/>
                <w:sz w:val="28"/>
                <w:szCs w:val="28"/>
                <w:rtl/>
                <w:lang w:bidi="fa-IR"/>
              </w:rPr>
            </w:pPr>
            <w:r w:rsidRPr="00CC0598">
              <w:rPr>
                <w:rFonts w:cs="B Lotus" w:hint="cs"/>
                <w:sz w:val="28"/>
                <w:szCs w:val="28"/>
                <w:rtl/>
                <w:lang w:bidi="fa-IR"/>
              </w:rPr>
              <w:t>1-4-4- فن</w:t>
            </w:r>
            <w:r w:rsidR="006A6AA2">
              <w:rPr>
                <w:rFonts w:cs="B Lotus" w:hint="cs"/>
                <w:sz w:val="28"/>
                <w:szCs w:val="28"/>
                <w:rtl/>
                <w:lang w:bidi="fa-IR"/>
              </w:rPr>
              <w:t>و</w:t>
            </w:r>
            <w:r w:rsidRPr="00CC0598">
              <w:rPr>
                <w:rFonts w:cs="B Lotus" w:hint="cs"/>
                <w:sz w:val="28"/>
                <w:szCs w:val="28"/>
                <w:rtl/>
                <w:lang w:bidi="fa-IR"/>
              </w:rPr>
              <w:t>ل و فلاونوئید کل ................................</w:t>
            </w:r>
            <w:r w:rsidR="006A6AA2">
              <w:rPr>
                <w:rFonts w:cs="B Lotus" w:hint="cs"/>
                <w:sz w:val="28"/>
                <w:szCs w:val="28"/>
                <w:rtl/>
                <w:lang w:bidi="fa-IR"/>
              </w:rPr>
              <w:t>....</w:t>
            </w:r>
            <w:r w:rsidRPr="00CC0598">
              <w:rPr>
                <w:rFonts w:cs="B Lotus" w:hint="cs"/>
                <w:sz w:val="28"/>
                <w:szCs w:val="28"/>
                <w:rtl/>
                <w:lang w:bidi="fa-IR"/>
              </w:rPr>
              <w:t>............................................</w:t>
            </w:r>
            <w:r w:rsidR="002C3FC3">
              <w:rPr>
                <w:rFonts w:cs="B Lotus" w:hint="cs"/>
                <w:sz w:val="28"/>
                <w:szCs w:val="28"/>
                <w:rtl/>
                <w:lang w:bidi="fa-IR"/>
              </w:rPr>
              <w:t>...................</w:t>
            </w:r>
            <w:r w:rsidRPr="00CC0598">
              <w:rPr>
                <w:rFonts w:cs="B Lotus" w:hint="cs"/>
                <w:sz w:val="28"/>
                <w:szCs w:val="28"/>
                <w:rtl/>
                <w:lang w:bidi="fa-IR"/>
              </w:rPr>
              <w:t>...................</w:t>
            </w:r>
          </w:p>
        </w:tc>
        <w:tc>
          <w:tcPr>
            <w:tcW w:w="579" w:type="dxa"/>
            <w:tcBorders>
              <w:top w:val="nil"/>
              <w:left w:val="nil"/>
              <w:bottom w:val="nil"/>
              <w:right w:val="nil"/>
            </w:tcBorders>
            <w:shd w:val="clear" w:color="auto" w:fill="auto"/>
          </w:tcPr>
          <w:p w14:paraId="4FF544FE" w14:textId="77777777" w:rsidR="00227716" w:rsidRPr="00CC0598" w:rsidRDefault="00227716" w:rsidP="00CC0598">
            <w:pPr>
              <w:bidi/>
              <w:spacing w:before="240" w:after="0" w:line="360" w:lineRule="auto"/>
              <w:jc w:val="center"/>
              <w:rPr>
                <w:rFonts w:cs="B Lotus"/>
                <w:sz w:val="28"/>
                <w:szCs w:val="28"/>
                <w:rtl/>
                <w:lang w:bidi="fa-IR"/>
              </w:rPr>
            </w:pPr>
            <w:r w:rsidRPr="00CC0598">
              <w:rPr>
                <w:rFonts w:cs="B Lotus" w:hint="cs"/>
                <w:sz w:val="28"/>
                <w:szCs w:val="28"/>
                <w:rtl/>
                <w:lang w:bidi="fa-IR"/>
              </w:rPr>
              <w:t>6</w:t>
            </w:r>
            <w:r w:rsidR="001574F1" w:rsidRPr="00CC0598">
              <w:rPr>
                <w:rFonts w:cs="B Lotus" w:hint="cs"/>
                <w:sz w:val="28"/>
                <w:szCs w:val="28"/>
                <w:rtl/>
                <w:lang w:bidi="fa-IR"/>
              </w:rPr>
              <w:t>4</w:t>
            </w:r>
          </w:p>
        </w:tc>
      </w:tr>
      <w:tr w:rsidR="00227716" w:rsidRPr="00CC0598" w14:paraId="4CAC0F4A" w14:textId="77777777" w:rsidTr="00CC0598">
        <w:trPr>
          <w:trHeight w:val="733"/>
        </w:trPr>
        <w:tc>
          <w:tcPr>
            <w:tcW w:w="8923" w:type="dxa"/>
            <w:tcBorders>
              <w:top w:val="nil"/>
              <w:left w:val="nil"/>
              <w:bottom w:val="nil"/>
              <w:right w:val="nil"/>
            </w:tcBorders>
            <w:shd w:val="clear" w:color="auto" w:fill="auto"/>
          </w:tcPr>
          <w:p w14:paraId="2503AE53" w14:textId="77777777" w:rsidR="00227716" w:rsidRPr="00CC0598" w:rsidRDefault="00227716" w:rsidP="00CC0598">
            <w:pPr>
              <w:tabs>
                <w:tab w:val="left" w:pos="2562"/>
              </w:tabs>
              <w:bidi/>
              <w:spacing w:before="240" w:after="0" w:line="360" w:lineRule="auto"/>
              <w:jc w:val="both"/>
              <w:rPr>
                <w:rFonts w:cs="B Lotus"/>
                <w:sz w:val="28"/>
                <w:szCs w:val="28"/>
                <w:rtl/>
                <w:lang w:bidi="fa-IR"/>
              </w:rPr>
            </w:pPr>
            <w:r w:rsidRPr="00CC0598">
              <w:rPr>
                <w:rFonts w:cs="B Lotus" w:hint="cs"/>
                <w:sz w:val="28"/>
                <w:szCs w:val="28"/>
                <w:rtl/>
                <w:lang w:bidi="fa-IR"/>
              </w:rPr>
              <w:t>2-4-4- آنتی</w:t>
            </w:r>
            <w:r w:rsidR="002C3FC3">
              <w:rPr>
                <w:rFonts w:cs="B Lotus"/>
                <w:sz w:val="28"/>
                <w:szCs w:val="28"/>
                <w:rtl/>
                <w:lang w:bidi="fa-IR"/>
              </w:rPr>
              <w:softHyphen/>
            </w:r>
            <w:r w:rsidRPr="00CC0598">
              <w:rPr>
                <w:rFonts w:cs="B Lotus" w:hint="cs"/>
                <w:sz w:val="28"/>
                <w:szCs w:val="28"/>
                <w:rtl/>
                <w:lang w:bidi="fa-IR"/>
              </w:rPr>
              <w:t>اکسیدان کل ........................................................................................................................</w:t>
            </w:r>
          </w:p>
        </w:tc>
        <w:tc>
          <w:tcPr>
            <w:tcW w:w="579" w:type="dxa"/>
            <w:tcBorders>
              <w:top w:val="nil"/>
              <w:left w:val="nil"/>
              <w:bottom w:val="nil"/>
              <w:right w:val="nil"/>
            </w:tcBorders>
            <w:shd w:val="clear" w:color="auto" w:fill="auto"/>
          </w:tcPr>
          <w:p w14:paraId="19437A00" w14:textId="77777777" w:rsidR="00227716" w:rsidRPr="00CC0598" w:rsidRDefault="00227716" w:rsidP="00CC0598">
            <w:pPr>
              <w:bidi/>
              <w:spacing w:before="240" w:after="0" w:line="360" w:lineRule="auto"/>
              <w:jc w:val="center"/>
              <w:rPr>
                <w:rFonts w:cs="B Lotus"/>
                <w:sz w:val="28"/>
                <w:szCs w:val="28"/>
                <w:rtl/>
                <w:lang w:bidi="fa-IR"/>
              </w:rPr>
            </w:pPr>
            <w:r w:rsidRPr="00CC0598">
              <w:rPr>
                <w:rFonts w:cs="B Lotus" w:hint="cs"/>
                <w:sz w:val="28"/>
                <w:szCs w:val="28"/>
                <w:rtl/>
                <w:lang w:bidi="fa-IR"/>
              </w:rPr>
              <w:t>6</w:t>
            </w:r>
            <w:r w:rsidR="001574F1" w:rsidRPr="00CC0598">
              <w:rPr>
                <w:rFonts w:cs="B Lotus" w:hint="cs"/>
                <w:sz w:val="28"/>
                <w:szCs w:val="28"/>
                <w:rtl/>
                <w:lang w:bidi="fa-IR"/>
              </w:rPr>
              <w:t>5</w:t>
            </w:r>
          </w:p>
        </w:tc>
      </w:tr>
      <w:tr w:rsidR="007D0B74" w:rsidRPr="00CC0598" w14:paraId="256BB18C" w14:textId="77777777" w:rsidTr="00CC0598">
        <w:trPr>
          <w:trHeight w:val="733"/>
        </w:trPr>
        <w:tc>
          <w:tcPr>
            <w:tcW w:w="8923" w:type="dxa"/>
            <w:tcBorders>
              <w:top w:val="nil"/>
              <w:left w:val="nil"/>
              <w:bottom w:val="nil"/>
              <w:right w:val="nil"/>
            </w:tcBorders>
            <w:shd w:val="clear" w:color="auto" w:fill="auto"/>
          </w:tcPr>
          <w:p w14:paraId="7FD37A0C" w14:textId="77777777" w:rsidR="007D0B74" w:rsidRPr="00CC0598" w:rsidRDefault="007D0B74" w:rsidP="00CC0598">
            <w:pPr>
              <w:bidi/>
              <w:spacing w:before="240" w:after="0" w:line="360" w:lineRule="auto"/>
              <w:jc w:val="both"/>
              <w:rPr>
                <w:rFonts w:cs="B Lotus"/>
                <w:sz w:val="28"/>
                <w:szCs w:val="28"/>
                <w:rtl/>
                <w:lang w:bidi="fa-IR"/>
              </w:rPr>
            </w:pPr>
            <w:r w:rsidRPr="00CC0598">
              <w:rPr>
                <w:rFonts w:cs="B Lotus" w:hint="cs"/>
                <w:sz w:val="28"/>
                <w:szCs w:val="28"/>
                <w:rtl/>
                <w:lang w:bidi="fa-IR"/>
              </w:rPr>
              <w:t>3-</w:t>
            </w:r>
            <w:r w:rsidR="00227716" w:rsidRPr="00CC0598">
              <w:rPr>
                <w:rFonts w:cs="B Lotus" w:hint="cs"/>
                <w:sz w:val="28"/>
                <w:szCs w:val="28"/>
                <w:rtl/>
                <w:lang w:bidi="fa-IR"/>
              </w:rPr>
              <w:t>4-</w:t>
            </w:r>
            <w:r w:rsidRPr="00CC0598">
              <w:rPr>
                <w:rFonts w:cs="B Lotus" w:hint="cs"/>
                <w:sz w:val="28"/>
                <w:szCs w:val="28"/>
                <w:rtl/>
                <w:lang w:bidi="fa-IR"/>
              </w:rPr>
              <w:t>4- چربی خام ...................................................................</w:t>
            </w:r>
            <w:r w:rsidR="00F0687C">
              <w:rPr>
                <w:rFonts w:cs="B Lotus" w:hint="cs"/>
                <w:sz w:val="28"/>
                <w:szCs w:val="28"/>
                <w:rtl/>
                <w:lang w:bidi="fa-IR"/>
              </w:rPr>
              <w:t>....................................</w:t>
            </w:r>
            <w:r w:rsidRPr="00CC0598">
              <w:rPr>
                <w:rFonts w:cs="B Lotus" w:hint="cs"/>
                <w:sz w:val="28"/>
                <w:szCs w:val="28"/>
                <w:rtl/>
                <w:lang w:bidi="fa-IR"/>
              </w:rPr>
              <w:t>..........................</w:t>
            </w:r>
          </w:p>
        </w:tc>
        <w:tc>
          <w:tcPr>
            <w:tcW w:w="579" w:type="dxa"/>
            <w:tcBorders>
              <w:top w:val="nil"/>
              <w:left w:val="nil"/>
              <w:bottom w:val="nil"/>
              <w:right w:val="nil"/>
            </w:tcBorders>
            <w:shd w:val="clear" w:color="auto" w:fill="auto"/>
          </w:tcPr>
          <w:p w14:paraId="6EFE1B56" w14:textId="77777777" w:rsidR="007D0B74" w:rsidRPr="00CC0598" w:rsidRDefault="00227716" w:rsidP="00CC0598">
            <w:pPr>
              <w:bidi/>
              <w:spacing w:before="240" w:after="0" w:line="360" w:lineRule="auto"/>
              <w:jc w:val="center"/>
              <w:rPr>
                <w:rFonts w:cs="B Lotus"/>
                <w:sz w:val="28"/>
                <w:szCs w:val="28"/>
                <w:rtl/>
                <w:lang w:bidi="fa-IR"/>
              </w:rPr>
            </w:pPr>
            <w:r w:rsidRPr="00CC0598">
              <w:rPr>
                <w:rFonts w:cs="B Lotus" w:hint="cs"/>
                <w:sz w:val="28"/>
                <w:szCs w:val="28"/>
                <w:rtl/>
                <w:lang w:bidi="fa-IR"/>
              </w:rPr>
              <w:t>6</w:t>
            </w:r>
            <w:r w:rsidR="001574F1" w:rsidRPr="00CC0598">
              <w:rPr>
                <w:rFonts w:cs="B Lotus" w:hint="cs"/>
                <w:sz w:val="28"/>
                <w:szCs w:val="28"/>
                <w:rtl/>
                <w:lang w:bidi="fa-IR"/>
              </w:rPr>
              <w:t>8</w:t>
            </w:r>
          </w:p>
        </w:tc>
      </w:tr>
      <w:tr w:rsidR="007D0B74" w:rsidRPr="00CC0598" w14:paraId="67596F48" w14:textId="77777777" w:rsidTr="00CC0598">
        <w:trPr>
          <w:trHeight w:val="733"/>
        </w:trPr>
        <w:tc>
          <w:tcPr>
            <w:tcW w:w="8923" w:type="dxa"/>
            <w:tcBorders>
              <w:top w:val="nil"/>
              <w:left w:val="nil"/>
              <w:bottom w:val="nil"/>
              <w:right w:val="nil"/>
            </w:tcBorders>
            <w:shd w:val="clear" w:color="auto" w:fill="auto"/>
          </w:tcPr>
          <w:p w14:paraId="2F8712B7" w14:textId="77777777" w:rsidR="007D0B74" w:rsidRPr="00CC0598" w:rsidRDefault="001574F1" w:rsidP="00CC0598">
            <w:pPr>
              <w:bidi/>
              <w:spacing w:before="240" w:after="0" w:line="360" w:lineRule="auto"/>
              <w:jc w:val="both"/>
              <w:rPr>
                <w:rFonts w:cs="B Lotus"/>
                <w:sz w:val="28"/>
                <w:szCs w:val="28"/>
                <w:rtl/>
                <w:lang w:bidi="fa-IR"/>
              </w:rPr>
            </w:pPr>
            <w:r w:rsidRPr="00CC0598">
              <w:rPr>
                <w:rFonts w:cs="B Lotus" w:hint="cs"/>
                <w:sz w:val="28"/>
                <w:szCs w:val="28"/>
                <w:rtl/>
                <w:lang w:bidi="fa-IR"/>
              </w:rPr>
              <w:t>4</w:t>
            </w:r>
            <w:r w:rsidR="00227716" w:rsidRPr="00CC0598">
              <w:rPr>
                <w:rFonts w:cs="B Lotus" w:hint="cs"/>
                <w:sz w:val="28"/>
                <w:szCs w:val="28"/>
                <w:rtl/>
                <w:lang w:bidi="fa-IR"/>
              </w:rPr>
              <w:t>-4-4</w:t>
            </w:r>
            <w:r w:rsidR="007D0B74" w:rsidRPr="00CC0598">
              <w:rPr>
                <w:rFonts w:cs="B Lotus" w:hint="cs"/>
                <w:sz w:val="28"/>
                <w:szCs w:val="28"/>
                <w:rtl/>
                <w:lang w:bidi="fa-IR"/>
              </w:rPr>
              <w:t>- فیبر خام و خاکستر ..........................................................................</w:t>
            </w:r>
            <w:r w:rsidR="00F0687C">
              <w:rPr>
                <w:rFonts w:cs="B Lotus" w:hint="cs"/>
                <w:sz w:val="28"/>
                <w:szCs w:val="28"/>
                <w:rtl/>
                <w:lang w:bidi="fa-IR"/>
              </w:rPr>
              <w:t>................</w:t>
            </w:r>
            <w:r w:rsidR="007D0B74" w:rsidRPr="00CC0598">
              <w:rPr>
                <w:rFonts w:cs="B Lotus" w:hint="cs"/>
                <w:sz w:val="28"/>
                <w:szCs w:val="28"/>
                <w:rtl/>
                <w:lang w:bidi="fa-IR"/>
              </w:rPr>
              <w:t>.........................</w:t>
            </w:r>
          </w:p>
        </w:tc>
        <w:tc>
          <w:tcPr>
            <w:tcW w:w="579" w:type="dxa"/>
            <w:tcBorders>
              <w:top w:val="nil"/>
              <w:left w:val="nil"/>
              <w:bottom w:val="nil"/>
              <w:right w:val="nil"/>
            </w:tcBorders>
            <w:shd w:val="clear" w:color="auto" w:fill="auto"/>
          </w:tcPr>
          <w:p w14:paraId="6BE5BB90" w14:textId="77777777" w:rsidR="007D0B74" w:rsidRPr="00CC0598" w:rsidRDefault="00227716" w:rsidP="00CC0598">
            <w:pPr>
              <w:bidi/>
              <w:spacing w:before="240" w:after="0" w:line="360" w:lineRule="auto"/>
              <w:jc w:val="center"/>
              <w:rPr>
                <w:rFonts w:cs="B Lotus"/>
                <w:sz w:val="28"/>
                <w:szCs w:val="28"/>
                <w:rtl/>
                <w:lang w:bidi="fa-IR"/>
              </w:rPr>
            </w:pPr>
            <w:r w:rsidRPr="00CC0598">
              <w:rPr>
                <w:rFonts w:cs="B Lotus" w:hint="cs"/>
                <w:sz w:val="28"/>
                <w:szCs w:val="28"/>
                <w:rtl/>
                <w:lang w:bidi="fa-IR"/>
              </w:rPr>
              <w:t>70</w:t>
            </w:r>
          </w:p>
        </w:tc>
      </w:tr>
      <w:tr w:rsidR="007D0B74" w:rsidRPr="00CC0598" w14:paraId="5341C052" w14:textId="77777777" w:rsidTr="00CC0598">
        <w:trPr>
          <w:trHeight w:val="733"/>
        </w:trPr>
        <w:tc>
          <w:tcPr>
            <w:tcW w:w="8923" w:type="dxa"/>
            <w:tcBorders>
              <w:top w:val="nil"/>
              <w:left w:val="nil"/>
              <w:bottom w:val="nil"/>
              <w:right w:val="nil"/>
            </w:tcBorders>
            <w:shd w:val="clear" w:color="auto" w:fill="auto"/>
          </w:tcPr>
          <w:p w14:paraId="6D0F139E" w14:textId="77777777" w:rsidR="007D0B74" w:rsidRPr="00CC0598" w:rsidRDefault="001574F1" w:rsidP="00CC0598">
            <w:pPr>
              <w:bidi/>
              <w:spacing w:before="240" w:after="0" w:line="360" w:lineRule="auto"/>
              <w:jc w:val="both"/>
              <w:rPr>
                <w:rFonts w:cs="B Lotus"/>
                <w:sz w:val="28"/>
                <w:szCs w:val="28"/>
                <w:rtl/>
                <w:lang w:bidi="fa-IR"/>
              </w:rPr>
            </w:pPr>
            <w:r w:rsidRPr="00CC0598">
              <w:rPr>
                <w:rFonts w:cs="B Lotus" w:hint="cs"/>
                <w:sz w:val="28"/>
                <w:szCs w:val="28"/>
                <w:rtl/>
                <w:lang w:bidi="fa-IR"/>
              </w:rPr>
              <w:t>5</w:t>
            </w:r>
            <w:r w:rsidR="007D0B74" w:rsidRPr="00CC0598">
              <w:rPr>
                <w:rFonts w:cs="B Lotus" w:hint="cs"/>
                <w:sz w:val="28"/>
                <w:szCs w:val="28"/>
                <w:rtl/>
                <w:lang w:bidi="fa-IR"/>
              </w:rPr>
              <w:t>-</w:t>
            </w:r>
            <w:r w:rsidR="00227716" w:rsidRPr="00CC0598">
              <w:rPr>
                <w:rFonts w:cs="B Lotus" w:hint="cs"/>
                <w:sz w:val="28"/>
                <w:szCs w:val="28"/>
                <w:rtl/>
                <w:lang w:bidi="fa-IR"/>
              </w:rPr>
              <w:t>4-</w:t>
            </w:r>
            <w:r w:rsidR="007D0B74" w:rsidRPr="00CC0598">
              <w:rPr>
                <w:rFonts w:cs="B Lotus" w:hint="cs"/>
                <w:sz w:val="28"/>
                <w:szCs w:val="28"/>
                <w:rtl/>
                <w:lang w:bidi="fa-IR"/>
              </w:rPr>
              <w:t xml:space="preserve">4- </w:t>
            </w:r>
            <w:r w:rsidR="00F82FCF" w:rsidRPr="00CC0598">
              <w:rPr>
                <w:rFonts w:cs="B Lotus" w:hint="cs"/>
                <w:sz w:val="28"/>
                <w:szCs w:val="28"/>
                <w:rtl/>
                <w:lang w:bidi="fa-IR"/>
              </w:rPr>
              <w:t>پروتئین کل ...............................................................................</w:t>
            </w:r>
            <w:r w:rsidR="00F0687C">
              <w:rPr>
                <w:rFonts w:cs="B Lotus" w:hint="cs"/>
                <w:sz w:val="28"/>
                <w:szCs w:val="28"/>
                <w:rtl/>
                <w:lang w:bidi="fa-IR"/>
              </w:rPr>
              <w:t>...................</w:t>
            </w:r>
            <w:r w:rsidR="00F82FCF" w:rsidRPr="00CC0598">
              <w:rPr>
                <w:rFonts w:cs="B Lotus" w:hint="cs"/>
                <w:sz w:val="28"/>
                <w:szCs w:val="28"/>
                <w:rtl/>
                <w:lang w:bidi="fa-IR"/>
              </w:rPr>
              <w:t>.............................</w:t>
            </w:r>
          </w:p>
        </w:tc>
        <w:tc>
          <w:tcPr>
            <w:tcW w:w="579" w:type="dxa"/>
            <w:tcBorders>
              <w:top w:val="nil"/>
              <w:left w:val="nil"/>
              <w:bottom w:val="nil"/>
              <w:right w:val="nil"/>
            </w:tcBorders>
            <w:shd w:val="clear" w:color="auto" w:fill="auto"/>
          </w:tcPr>
          <w:p w14:paraId="767074E7" w14:textId="77777777" w:rsidR="007D0B74" w:rsidRPr="00CC0598" w:rsidRDefault="00227716" w:rsidP="00CC0598">
            <w:pPr>
              <w:bidi/>
              <w:spacing w:before="240" w:after="0" w:line="360" w:lineRule="auto"/>
              <w:jc w:val="center"/>
              <w:rPr>
                <w:rFonts w:cs="B Lotus"/>
                <w:sz w:val="28"/>
                <w:szCs w:val="28"/>
                <w:rtl/>
                <w:lang w:bidi="fa-IR"/>
              </w:rPr>
            </w:pPr>
            <w:r w:rsidRPr="00CC0598">
              <w:rPr>
                <w:rFonts w:cs="B Lotus" w:hint="cs"/>
                <w:sz w:val="28"/>
                <w:szCs w:val="28"/>
                <w:rtl/>
                <w:lang w:bidi="fa-IR"/>
              </w:rPr>
              <w:t>71</w:t>
            </w:r>
          </w:p>
        </w:tc>
      </w:tr>
      <w:tr w:rsidR="00227716" w:rsidRPr="00CC0598" w14:paraId="68CA233A" w14:textId="77777777" w:rsidTr="00CC0598">
        <w:trPr>
          <w:trHeight w:val="733"/>
        </w:trPr>
        <w:tc>
          <w:tcPr>
            <w:tcW w:w="8923" w:type="dxa"/>
            <w:tcBorders>
              <w:top w:val="nil"/>
              <w:left w:val="nil"/>
              <w:bottom w:val="nil"/>
              <w:right w:val="nil"/>
            </w:tcBorders>
            <w:shd w:val="clear" w:color="auto" w:fill="auto"/>
          </w:tcPr>
          <w:p w14:paraId="1C7BF41D" w14:textId="77777777" w:rsidR="00227716" w:rsidRPr="00CC0598" w:rsidRDefault="001574F1" w:rsidP="00CC0598">
            <w:pPr>
              <w:bidi/>
              <w:spacing w:before="240" w:after="0" w:line="360" w:lineRule="auto"/>
              <w:jc w:val="both"/>
              <w:rPr>
                <w:rFonts w:cs="B Lotus"/>
                <w:sz w:val="28"/>
                <w:szCs w:val="28"/>
                <w:rtl/>
                <w:lang w:bidi="fa-IR"/>
              </w:rPr>
            </w:pPr>
            <w:r w:rsidRPr="00CC0598">
              <w:rPr>
                <w:rFonts w:cs="B Lotus" w:hint="cs"/>
                <w:sz w:val="28"/>
                <w:szCs w:val="28"/>
                <w:rtl/>
                <w:lang w:bidi="fa-IR"/>
              </w:rPr>
              <w:t>6</w:t>
            </w:r>
            <w:r w:rsidR="00227716" w:rsidRPr="00CC0598">
              <w:rPr>
                <w:rFonts w:cs="B Lotus" w:hint="cs"/>
                <w:sz w:val="28"/>
                <w:szCs w:val="28"/>
                <w:rtl/>
                <w:lang w:bidi="fa-IR"/>
              </w:rPr>
              <w:t>-4-4- ماده خشک .....................................................................</w:t>
            </w:r>
            <w:r w:rsidR="00F0687C">
              <w:rPr>
                <w:rFonts w:cs="B Lotus" w:hint="cs"/>
                <w:sz w:val="28"/>
                <w:szCs w:val="28"/>
                <w:rtl/>
                <w:lang w:bidi="fa-IR"/>
              </w:rPr>
              <w:t>..........................</w:t>
            </w:r>
            <w:r w:rsidR="00227716" w:rsidRPr="00CC0598">
              <w:rPr>
                <w:rFonts w:cs="B Lotus" w:hint="cs"/>
                <w:sz w:val="28"/>
                <w:szCs w:val="28"/>
                <w:rtl/>
                <w:lang w:bidi="fa-IR"/>
              </w:rPr>
              <w:t>................................</w:t>
            </w:r>
          </w:p>
        </w:tc>
        <w:tc>
          <w:tcPr>
            <w:tcW w:w="579" w:type="dxa"/>
            <w:tcBorders>
              <w:top w:val="nil"/>
              <w:left w:val="nil"/>
              <w:bottom w:val="nil"/>
              <w:right w:val="nil"/>
            </w:tcBorders>
            <w:shd w:val="clear" w:color="auto" w:fill="auto"/>
          </w:tcPr>
          <w:p w14:paraId="5A50CCB5" w14:textId="77777777" w:rsidR="00227716" w:rsidRPr="00CC0598" w:rsidRDefault="00227716" w:rsidP="00CC0598">
            <w:pPr>
              <w:bidi/>
              <w:spacing w:before="240" w:after="0" w:line="360" w:lineRule="auto"/>
              <w:jc w:val="center"/>
              <w:rPr>
                <w:rFonts w:cs="B Lotus"/>
                <w:sz w:val="28"/>
                <w:szCs w:val="28"/>
                <w:rtl/>
                <w:lang w:bidi="fa-IR"/>
              </w:rPr>
            </w:pPr>
            <w:r w:rsidRPr="00CC0598">
              <w:rPr>
                <w:rFonts w:cs="B Lotus" w:hint="cs"/>
                <w:sz w:val="28"/>
                <w:szCs w:val="28"/>
                <w:rtl/>
                <w:lang w:bidi="fa-IR"/>
              </w:rPr>
              <w:t>73</w:t>
            </w:r>
          </w:p>
        </w:tc>
      </w:tr>
      <w:tr w:rsidR="002305B1" w:rsidRPr="00CC0598" w14:paraId="715934F2" w14:textId="77777777" w:rsidTr="00CC0598">
        <w:trPr>
          <w:trHeight w:val="733"/>
        </w:trPr>
        <w:tc>
          <w:tcPr>
            <w:tcW w:w="8923" w:type="dxa"/>
            <w:tcBorders>
              <w:top w:val="nil"/>
              <w:left w:val="nil"/>
              <w:bottom w:val="nil"/>
              <w:right w:val="nil"/>
            </w:tcBorders>
            <w:shd w:val="clear" w:color="auto" w:fill="auto"/>
          </w:tcPr>
          <w:p w14:paraId="2DB6625B" w14:textId="77777777" w:rsidR="002305B1" w:rsidRPr="00CC0598" w:rsidRDefault="001574F1" w:rsidP="00CC0598">
            <w:pPr>
              <w:bidi/>
              <w:spacing w:before="240" w:after="0" w:line="360" w:lineRule="auto"/>
              <w:jc w:val="both"/>
              <w:rPr>
                <w:rFonts w:cs="B Lotus"/>
                <w:sz w:val="28"/>
                <w:szCs w:val="28"/>
                <w:rtl/>
                <w:lang w:bidi="fa-IR"/>
              </w:rPr>
            </w:pPr>
            <w:r w:rsidRPr="00CC0598">
              <w:rPr>
                <w:rFonts w:cs="B Lotus" w:hint="cs"/>
                <w:sz w:val="28"/>
                <w:szCs w:val="28"/>
                <w:rtl/>
                <w:lang w:bidi="fa-IR"/>
              </w:rPr>
              <w:t>7</w:t>
            </w:r>
            <w:r w:rsidR="002305B1" w:rsidRPr="00CC0598">
              <w:rPr>
                <w:rFonts w:cs="B Lotus" w:hint="cs"/>
                <w:sz w:val="28"/>
                <w:szCs w:val="28"/>
                <w:rtl/>
                <w:lang w:bidi="fa-IR"/>
              </w:rPr>
              <w:t>-4-4-- اسید</w:t>
            </w:r>
            <w:r w:rsidR="002305B1" w:rsidRPr="00CC0598">
              <w:rPr>
                <w:rFonts w:cs="B Lotus"/>
                <w:sz w:val="28"/>
                <w:szCs w:val="28"/>
                <w:rtl/>
                <w:lang w:bidi="fa-IR"/>
              </w:rPr>
              <w:softHyphen/>
            </w:r>
            <w:r w:rsidR="002305B1" w:rsidRPr="00CC0598">
              <w:rPr>
                <w:rFonts w:cs="B Lotus" w:hint="cs"/>
                <w:sz w:val="28"/>
                <w:szCs w:val="28"/>
                <w:rtl/>
                <w:lang w:bidi="fa-IR"/>
              </w:rPr>
              <w:t>های چرب در میوه گردو( اسید پالمیتیک، اولئک، لینولئیک، پالمتیک و استئاریک).....</w:t>
            </w:r>
            <w:r w:rsidR="00F0687C">
              <w:rPr>
                <w:rFonts w:cs="B Lotus" w:hint="cs"/>
                <w:sz w:val="28"/>
                <w:szCs w:val="28"/>
                <w:rtl/>
                <w:lang w:bidi="fa-IR"/>
              </w:rPr>
              <w:t>...............................................................................................................................................</w:t>
            </w:r>
            <w:r w:rsidR="002305B1" w:rsidRPr="00CC0598">
              <w:rPr>
                <w:rFonts w:cs="B Lotus" w:hint="cs"/>
                <w:sz w:val="28"/>
                <w:szCs w:val="28"/>
                <w:rtl/>
                <w:lang w:bidi="fa-IR"/>
              </w:rPr>
              <w:t>.....</w:t>
            </w:r>
          </w:p>
        </w:tc>
        <w:tc>
          <w:tcPr>
            <w:tcW w:w="579" w:type="dxa"/>
            <w:tcBorders>
              <w:top w:val="nil"/>
              <w:left w:val="nil"/>
              <w:bottom w:val="nil"/>
              <w:right w:val="nil"/>
            </w:tcBorders>
            <w:shd w:val="clear" w:color="auto" w:fill="auto"/>
          </w:tcPr>
          <w:p w14:paraId="48E80151" w14:textId="77777777" w:rsidR="00F0687C" w:rsidRDefault="00F0687C" w:rsidP="00F0687C">
            <w:pPr>
              <w:bidi/>
              <w:spacing w:before="240" w:after="0" w:line="360" w:lineRule="auto"/>
              <w:jc w:val="center"/>
              <w:rPr>
                <w:rFonts w:cs="B Lotus"/>
                <w:sz w:val="28"/>
                <w:szCs w:val="28"/>
                <w:rtl/>
                <w:lang w:bidi="fa-IR"/>
              </w:rPr>
            </w:pPr>
          </w:p>
          <w:p w14:paraId="07876C7A" w14:textId="77777777" w:rsidR="00F0687C" w:rsidRPr="00CC0598" w:rsidRDefault="00F0687C" w:rsidP="00F0687C">
            <w:pPr>
              <w:bidi/>
              <w:spacing w:before="240" w:after="0" w:line="360" w:lineRule="auto"/>
              <w:jc w:val="center"/>
              <w:rPr>
                <w:rFonts w:cs="B Lotus"/>
                <w:sz w:val="28"/>
                <w:szCs w:val="28"/>
                <w:rtl/>
                <w:lang w:bidi="fa-IR"/>
              </w:rPr>
            </w:pPr>
            <w:r>
              <w:rPr>
                <w:rFonts w:cs="B Lotus" w:hint="cs"/>
                <w:sz w:val="28"/>
                <w:szCs w:val="28"/>
                <w:rtl/>
                <w:lang w:bidi="fa-IR"/>
              </w:rPr>
              <w:t>75</w:t>
            </w:r>
          </w:p>
        </w:tc>
      </w:tr>
      <w:tr w:rsidR="00F82FCF" w:rsidRPr="00CC0598" w14:paraId="5052CAE1" w14:textId="77777777" w:rsidTr="00CC0598">
        <w:trPr>
          <w:trHeight w:val="733"/>
        </w:trPr>
        <w:tc>
          <w:tcPr>
            <w:tcW w:w="8923" w:type="dxa"/>
            <w:tcBorders>
              <w:top w:val="nil"/>
              <w:left w:val="nil"/>
              <w:bottom w:val="nil"/>
              <w:right w:val="nil"/>
            </w:tcBorders>
            <w:shd w:val="clear" w:color="auto" w:fill="auto"/>
          </w:tcPr>
          <w:p w14:paraId="065123B3" w14:textId="77777777" w:rsidR="00F82FCF" w:rsidRPr="00CC0598" w:rsidRDefault="002305B1" w:rsidP="00CC0598">
            <w:pPr>
              <w:bidi/>
              <w:spacing w:before="240" w:after="0" w:line="360" w:lineRule="auto"/>
              <w:jc w:val="both"/>
              <w:rPr>
                <w:rFonts w:cs="B Lotus"/>
                <w:sz w:val="28"/>
                <w:szCs w:val="28"/>
                <w:rtl/>
                <w:lang w:bidi="fa-IR"/>
              </w:rPr>
            </w:pPr>
            <w:r w:rsidRPr="00CC0598">
              <w:rPr>
                <w:rFonts w:cs="B Lotus" w:hint="cs"/>
                <w:sz w:val="28"/>
                <w:szCs w:val="28"/>
                <w:rtl/>
                <w:lang w:bidi="fa-IR"/>
              </w:rPr>
              <w:lastRenderedPageBreak/>
              <w:t>5</w:t>
            </w:r>
            <w:r w:rsidR="00F82FCF" w:rsidRPr="00CC0598">
              <w:rPr>
                <w:rFonts w:cs="B Lotus" w:hint="cs"/>
                <w:sz w:val="28"/>
                <w:szCs w:val="28"/>
                <w:rtl/>
                <w:lang w:bidi="fa-IR"/>
              </w:rPr>
              <w:t>-4- نتیجه</w:t>
            </w:r>
            <w:r w:rsidR="00F82FCF" w:rsidRPr="00CC0598">
              <w:rPr>
                <w:rFonts w:cs="B Lotus"/>
                <w:sz w:val="28"/>
                <w:szCs w:val="28"/>
                <w:rtl/>
                <w:lang w:bidi="fa-IR"/>
              </w:rPr>
              <w:softHyphen/>
            </w:r>
            <w:r w:rsidR="00F82FCF" w:rsidRPr="00CC0598">
              <w:rPr>
                <w:rFonts w:cs="B Lotus" w:hint="cs"/>
                <w:sz w:val="28"/>
                <w:szCs w:val="28"/>
                <w:rtl/>
                <w:lang w:bidi="fa-IR"/>
              </w:rPr>
              <w:t>گیری ...................................</w:t>
            </w:r>
            <w:r w:rsidRPr="00CC0598">
              <w:rPr>
                <w:rFonts w:cs="B Lotus" w:hint="cs"/>
                <w:sz w:val="28"/>
                <w:szCs w:val="28"/>
                <w:rtl/>
                <w:lang w:bidi="fa-IR"/>
              </w:rPr>
              <w:t>...</w:t>
            </w:r>
            <w:r w:rsidR="00F82FCF" w:rsidRPr="00CC0598">
              <w:rPr>
                <w:rFonts w:cs="B Lotus" w:hint="cs"/>
                <w:sz w:val="28"/>
                <w:szCs w:val="28"/>
                <w:rtl/>
                <w:lang w:bidi="fa-IR"/>
              </w:rPr>
              <w:t>..........................................................</w:t>
            </w:r>
            <w:r w:rsidR="00F0687C">
              <w:rPr>
                <w:rFonts w:cs="B Lotus" w:hint="cs"/>
                <w:sz w:val="28"/>
                <w:szCs w:val="28"/>
                <w:rtl/>
                <w:lang w:bidi="fa-IR"/>
              </w:rPr>
              <w:t>.....</w:t>
            </w:r>
            <w:r w:rsidR="00F82FCF" w:rsidRPr="00CC0598">
              <w:rPr>
                <w:rFonts w:cs="B Lotus" w:hint="cs"/>
                <w:sz w:val="28"/>
                <w:szCs w:val="28"/>
                <w:rtl/>
                <w:lang w:bidi="fa-IR"/>
              </w:rPr>
              <w:t>......................................</w:t>
            </w:r>
          </w:p>
        </w:tc>
        <w:tc>
          <w:tcPr>
            <w:tcW w:w="579" w:type="dxa"/>
            <w:tcBorders>
              <w:top w:val="nil"/>
              <w:left w:val="nil"/>
              <w:bottom w:val="nil"/>
              <w:right w:val="nil"/>
            </w:tcBorders>
            <w:shd w:val="clear" w:color="auto" w:fill="auto"/>
          </w:tcPr>
          <w:p w14:paraId="71D34033" w14:textId="77777777" w:rsidR="00F82FCF" w:rsidRPr="00CC0598" w:rsidRDefault="00F82FCF" w:rsidP="00CC0598">
            <w:pPr>
              <w:bidi/>
              <w:spacing w:before="240" w:after="0" w:line="360" w:lineRule="auto"/>
              <w:jc w:val="center"/>
              <w:rPr>
                <w:rFonts w:cs="B Lotus"/>
                <w:sz w:val="28"/>
                <w:szCs w:val="28"/>
                <w:rtl/>
                <w:lang w:bidi="fa-IR"/>
              </w:rPr>
            </w:pPr>
            <w:r w:rsidRPr="00CC0598">
              <w:rPr>
                <w:rFonts w:cs="B Lotus" w:hint="cs"/>
                <w:sz w:val="28"/>
                <w:szCs w:val="28"/>
                <w:rtl/>
                <w:lang w:bidi="fa-IR"/>
              </w:rPr>
              <w:t>7</w:t>
            </w:r>
            <w:r w:rsidR="002305B1" w:rsidRPr="00CC0598">
              <w:rPr>
                <w:rFonts w:cs="B Lotus" w:hint="cs"/>
                <w:sz w:val="28"/>
                <w:szCs w:val="28"/>
                <w:rtl/>
                <w:lang w:bidi="fa-IR"/>
              </w:rPr>
              <w:t>9</w:t>
            </w:r>
          </w:p>
        </w:tc>
      </w:tr>
      <w:tr w:rsidR="00F82FCF" w:rsidRPr="00CC0598" w14:paraId="5F538914" w14:textId="77777777" w:rsidTr="00CC0598">
        <w:trPr>
          <w:trHeight w:val="733"/>
        </w:trPr>
        <w:tc>
          <w:tcPr>
            <w:tcW w:w="8923" w:type="dxa"/>
            <w:tcBorders>
              <w:top w:val="nil"/>
              <w:left w:val="nil"/>
              <w:bottom w:val="nil"/>
              <w:right w:val="nil"/>
            </w:tcBorders>
            <w:shd w:val="clear" w:color="auto" w:fill="auto"/>
          </w:tcPr>
          <w:p w14:paraId="133DF860" w14:textId="77777777" w:rsidR="00F82FCF" w:rsidRPr="00CC0598" w:rsidRDefault="002305B1" w:rsidP="00CC0598">
            <w:pPr>
              <w:bidi/>
              <w:spacing w:before="240" w:after="0" w:line="360" w:lineRule="auto"/>
              <w:jc w:val="both"/>
              <w:rPr>
                <w:rFonts w:cs="B Lotus"/>
                <w:sz w:val="28"/>
                <w:szCs w:val="28"/>
                <w:rtl/>
                <w:lang w:bidi="fa-IR"/>
              </w:rPr>
            </w:pPr>
            <w:r w:rsidRPr="00CC0598">
              <w:rPr>
                <w:rFonts w:cs="B Lotus" w:hint="cs"/>
                <w:sz w:val="28"/>
                <w:szCs w:val="28"/>
                <w:rtl/>
                <w:lang w:bidi="fa-IR"/>
              </w:rPr>
              <w:t>6</w:t>
            </w:r>
            <w:r w:rsidR="00F82FCF" w:rsidRPr="00CC0598">
              <w:rPr>
                <w:rFonts w:cs="B Lotus" w:hint="cs"/>
                <w:sz w:val="28"/>
                <w:szCs w:val="28"/>
                <w:rtl/>
                <w:lang w:bidi="fa-IR"/>
              </w:rPr>
              <w:t xml:space="preserve">-4- </w:t>
            </w:r>
            <w:r w:rsidR="00F57249" w:rsidRPr="00CC0598">
              <w:rPr>
                <w:rFonts w:cs="B Lotus" w:hint="cs"/>
                <w:sz w:val="28"/>
                <w:szCs w:val="28"/>
                <w:rtl/>
                <w:lang w:bidi="fa-IR"/>
              </w:rPr>
              <w:t>پیشنهاد</w:t>
            </w:r>
            <w:r w:rsidR="00F57249" w:rsidRPr="00CC0598">
              <w:rPr>
                <w:rFonts w:cs="B Lotus"/>
                <w:sz w:val="28"/>
                <w:szCs w:val="28"/>
                <w:rtl/>
                <w:lang w:bidi="fa-IR"/>
              </w:rPr>
              <w:softHyphen/>
            </w:r>
            <w:r w:rsidR="00F57249" w:rsidRPr="00CC0598">
              <w:rPr>
                <w:rFonts w:cs="B Lotus" w:hint="cs"/>
                <w:sz w:val="28"/>
                <w:szCs w:val="28"/>
                <w:rtl/>
                <w:lang w:bidi="fa-IR"/>
              </w:rPr>
              <w:t xml:space="preserve">ها </w:t>
            </w:r>
            <w:r w:rsidR="00F82FCF" w:rsidRPr="00CC0598">
              <w:rPr>
                <w:rFonts w:cs="B Lotus" w:hint="cs"/>
                <w:sz w:val="28"/>
                <w:szCs w:val="28"/>
                <w:rtl/>
                <w:lang w:bidi="fa-IR"/>
              </w:rPr>
              <w:t>.........................</w:t>
            </w:r>
            <w:r w:rsidRPr="00CC0598">
              <w:rPr>
                <w:rFonts w:cs="B Lotus" w:hint="cs"/>
                <w:sz w:val="28"/>
                <w:szCs w:val="28"/>
                <w:rtl/>
                <w:lang w:bidi="fa-IR"/>
              </w:rPr>
              <w:t>....</w:t>
            </w:r>
            <w:r w:rsidR="00F82FCF" w:rsidRPr="00CC0598">
              <w:rPr>
                <w:rFonts w:cs="B Lotus" w:hint="cs"/>
                <w:sz w:val="28"/>
                <w:szCs w:val="28"/>
                <w:rtl/>
                <w:lang w:bidi="fa-IR"/>
              </w:rPr>
              <w:t>.....................................................</w:t>
            </w:r>
            <w:r w:rsidR="00F0687C">
              <w:rPr>
                <w:rFonts w:cs="B Lotus" w:hint="cs"/>
                <w:sz w:val="28"/>
                <w:szCs w:val="28"/>
                <w:rtl/>
                <w:lang w:bidi="fa-IR"/>
              </w:rPr>
              <w:t>......</w:t>
            </w:r>
            <w:r w:rsidR="00F82FCF" w:rsidRPr="00CC0598">
              <w:rPr>
                <w:rFonts w:cs="B Lotus" w:hint="cs"/>
                <w:sz w:val="28"/>
                <w:szCs w:val="28"/>
                <w:rtl/>
                <w:lang w:bidi="fa-IR"/>
              </w:rPr>
              <w:t>......................................................</w:t>
            </w:r>
          </w:p>
        </w:tc>
        <w:tc>
          <w:tcPr>
            <w:tcW w:w="579" w:type="dxa"/>
            <w:tcBorders>
              <w:top w:val="nil"/>
              <w:left w:val="nil"/>
              <w:bottom w:val="nil"/>
              <w:right w:val="nil"/>
            </w:tcBorders>
            <w:shd w:val="clear" w:color="auto" w:fill="auto"/>
          </w:tcPr>
          <w:p w14:paraId="4B6E3E29" w14:textId="77777777" w:rsidR="00F82FCF" w:rsidRPr="00CC0598" w:rsidRDefault="00F82FCF" w:rsidP="00CC0598">
            <w:pPr>
              <w:bidi/>
              <w:spacing w:before="240" w:after="0" w:line="360" w:lineRule="auto"/>
              <w:jc w:val="center"/>
              <w:rPr>
                <w:rFonts w:cs="B Lotus"/>
                <w:sz w:val="28"/>
                <w:szCs w:val="28"/>
                <w:rtl/>
                <w:lang w:bidi="fa-IR"/>
              </w:rPr>
            </w:pPr>
            <w:r w:rsidRPr="00CC0598">
              <w:rPr>
                <w:rFonts w:cs="B Lotus" w:hint="cs"/>
                <w:sz w:val="28"/>
                <w:szCs w:val="28"/>
                <w:rtl/>
                <w:lang w:bidi="fa-IR"/>
              </w:rPr>
              <w:t>7</w:t>
            </w:r>
            <w:r w:rsidR="002305B1" w:rsidRPr="00CC0598">
              <w:rPr>
                <w:rFonts w:cs="B Lotus" w:hint="cs"/>
                <w:sz w:val="28"/>
                <w:szCs w:val="28"/>
                <w:rtl/>
                <w:lang w:bidi="fa-IR"/>
              </w:rPr>
              <w:t>9</w:t>
            </w:r>
          </w:p>
        </w:tc>
      </w:tr>
    </w:tbl>
    <w:p w14:paraId="22BEAA78" w14:textId="77777777" w:rsidR="000261F0" w:rsidRDefault="000261F0">
      <w:pPr>
        <w:rPr>
          <w:rFonts w:ascii="Times New Roman" w:hAnsi="Times New Roman" w:cs="B Nazanin"/>
          <w:b/>
          <w:bCs/>
          <w:sz w:val="32"/>
          <w:szCs w:val="32"/>
          <w:rtl/>
          <w:lang w:bidi="fa-IR"/>
        </w:rPr>
      </w:pPr>
      <w:r>
        <w:rPr>
          <w:rFonts w:ascii="Times New Roman" w:hAnsi="Times New Roman" w:cs="B Nazanin"/>
          <w:b/>
          <w:bCs/>
          <w:sz w:val="32"/>
          <w:szCs w:val="32"/>
          <w:rtl/>
          <w:lang w:bidi="fa-IR"/>
        </w:rPr>
        <w:br w:type="page"/>
      </w:r>
    </w:p>
    <w:p w14:paraId="079E8E25" w14:textId="77777777" w:rsidR="000261F0" w:rsidRPr="000261F0" w:rsidRDefault="000261F0" w:rsidP="000261F0">
      <w:pPr>
        <w:jc w:val="center"/>
        <w:rPr>
          <w:rFonts w:ascii="Times New Roman" w:hAnsi="Times New Roman" w:cs="B Lotus"/>
          <w:b/>
          <w:bCs/>
          <w:sz w:val="32"/>
          <w:szCs w:val="32"/>
          <w:rtl/>
          <w:lang w:bidi="fa-IR"/>
        </w:rPr>
      </w:pPr>
      <w:r w:rsidRPr="000261F0">
        <w:rPr>
          <w:rFonts w:ascii="Times New Roman" w:hAnsi="Times New Roman" w:cs="B Lotus" w:hint="cs"/>
          <w:b/>
          <w:bCs/>
          <w:sz w:val="32"/>
          <w:szCs w:val="32"/>
          <w:rtl/>
          <w:lang w:bidi="fa-IR"/>
        </w:rPr>
        <w:lastRenderedPageBreak/>
        <w:t>فهرست شکل</w:t>
      </w:r>
      <w:r w:rsidRPr="000261F0">
        <w:rPr>
          <w:rFonts w:ascii="Times New Roman" w:hAnsi="Times New Roman" w:cs="B Lotus"/>
          <w:b/>
          <w:bCs/>
          <w:sz w:val="32"/>
          <w:szCs w:val="32"/>
          <w:rtl/>
          <w:lang w:bidi="fa-IR"/>
        </w:rPr>
        <w:softHyphen/>
      </w:r>
      <w:r w:rsidRPr="000261F0">
        <w:rPr>
          <w:rFonts w:ascii="Times New Roman" w:hAnsi="Times New Roman" w:cs="B Lotus" w:hint="cs"/>
          <w:b/>
          <w:bCs/>
          <w:sz w:val="32"/>
          <w:szCs w:val="32"/>
          <w:rtl/>
          <w:lang w:bidi="fa-IR"/>
        </w:rPr>
        <w:t>ها</w:t>
      </w:r>
    </w:p>
    <w:p w14:paraId="68BFDF08" w14:textId="5F9DF19C" w:rsidR="000261F0" w:rsidRPr="000261F0" w:rsidRDefault="00560359" w:rsidP="000261F0">
      <w:pPr>
        <w:bidi/>
        <w:spacing w:after="0" w:line="360" w:lineRule="auto"/>
        <w:rPr>
          <w:rFonts w:ascii="Times New Roman" w:hAnsi="Times New Roman" w:cs="B Lotus"/>
          <w:b/>
          <w:bCs/>
          <w:sz w:val="32"/>
          <w:szCs w:val="32"/>
          <w:rtl/>
          <w:lang w:bidi="fa-IR"/>
        </w:rPr>
      </w:pPr>
      <w:r>
        <w:rPr>
          <w:noProof/>
        </w:rPr>
        <mc:AlternateContent>
          <mc:Choice Requires="wps">
            <w:drawing>
              <wp:anchor distT="0" distB="0" distL="114300" distR="114300" simplePos="0" relativeHeight="251659776" behindDoc="0" locked="0" layoutInCell="1" allowOverlap="1" wp14:anchorId="2BB6155C" wp14:editId="23286456">
                <wp:simplePos x="0" y="0"/>
                <wp:positionH relativeFrom="margin">
                  <wp:posOffset>-131445</wp:posOffset>
                </wp:positionH>
                <wp:positionV relativeFrom="paragraph">
                  <wp:posOffset>509270</wp:posOffset>
                </wp:positionV>
                <wp:extent cx="6562725" cy="9525"/>
                <wp:effectExtent l="0" t="0" r="9525" b="9525"/>
                <wp:wrapNone/>
                <wp:docPr id="582220855"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62725" cy="9525"/>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C90D8E8" id="Straight Connector 9" o:spid="_x0000_s1026" style="position:absolute;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35pt,40.1pt" to="506.4pt,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" strokecolor="windowText" strokeweight="1.5pt">
                <v:stroke joinstyle="miter"/>
                <o:lock v:ext="edit" shapetype="f"/>
                <w10:wrap anchorx="margin"/>
              </v:line>
            </w:pict>
          </mc:Fallback>
        </mc:AlternateContent>
      </w:r>
      <w:r w:rsidR="000261F0" w:rsidRPr="000261F0">
        <w:rPr>
          <w:rFonts w:ascii="Times New Roman" w:hAnsi="Times New Roman" w:cs="B Lotus" w:hint="cs"/>
          <w:b/>
          <w:bCs/>
          <w:sz w:val="32"/>
          <w:szCs w:val="32"/>
          <w:rtl/>
          <w:lang w:bidi="fa-IR"/>
        </w:rPr>
        <w:t>عناوین                                                                                                      صفحه</w:t>
      </w:r>
    </w:p>
    <w:p w14:paraId="23DC1B96" w14:textId="77777777" w:rsidR="000261F0" w:rsidRPr="000261F0" w:rsidRDefault="000261F0" w:rsidP="000261F0">
      <w:pPr>
        <w:bidi/>
        <w:spacing w:after="0" w:line="360" w:lineRule="auto"/>
        <w:rPr>
          <w:rFonts w:ascii="Times New Roman" w:hAnsi="Times New Roman" w:cs="B Lotus"/>
          <w:b/>
          <w:bCs/>
          <w:sz w:val="32"/>
          <w:szCs w:val="32"/>
          <w:lang w:bidi="fa-IR"/>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3"/>
        <w:gridCol w:w="560"/>
      </w:tblGrid>
      <w:tr w:rsidR="000261F0" w:rsidRPr="00CC0598" w14:paraId="6D4D425E" w14:textId="77777777" w:rsidTr="00CC0598">
        <w:trPr>
          <w:trHeight w:val="346"/>
        </w:trPr>
        <w:tc>
          <w:tcPr>
            <w:tcW w:w="9213" w:type="dxa"/>
            <w:tcBorders>
              <w:top w:val="nil"/>
              <w:left w:val="nil"/>
              <w:bottom w:val="nil"/>
              <w:right w:val="nil"/>
            </w:tcBorders>
            <w:shd w:val="clear" w:color="auto" w:fill="auto"/>
          </w:tcPr>
          <w:p w14:paraId="4E1B0FA0" w14:textId="77777777" w:rsidR="000261F0" w:rsidRPr="00CC0598" w:rsidRDefault="000261F0"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 xml:space="preserve">شکل </w:t>
            </w:r>
            <w:r w:rsidR="00A33183" w:rsidRPr="00CC0598">
              <w:rPr>
                <w:rFonts w:ascii="Times New Roman" w:hAnsi="Times New Roman" w:cs="B Lotus" w:hint="cs"/>
                <w:sz w:val="28"/>
                <w:szCs w:val="28"/>
                <w:rtl/>
                <w:lang w:bidi="fa-IR"/>
              </w:rPr>
              <w:t>1-1- بافت</w:t>
            </w:r>
            <w:r w:rsidR="00A33183" w:rsidRPr="00CC0598">
              <w:rPr>
                <w:rFonts w:ascii="Times New Roman" w:hAnsi="Times New Roman" w:cs="B Lotus"/>
                <w:sz w:val="28"/>
                <w:szCs w:val="28"/>
                <w:rtl/>
                <w:lang w:bidi="fa-IR"/>
              </w:rPr>
              <w:softHyphen/>
            </w:r>
            <w:r w:rsidR="00A33183" w:rsidRPr="00CC0598">
              <w:rPr>
                <w:rFonts w:ascii="Times New Roman" w:hAnsi="Times New Roman" w:cs="B Lotus" w:hint="cs"/>
                <w:sz w:val="28"/>
                <w:szCs w:val="28"/>
                <w:rtl/>
                <w:lang w:bidi="fa-IR"/>
              </w:rPr>
              <w:t>های مختلف درختان گردو ................................................................................................</w:t>
            </w:r>
          </w:p>
        </w:tc>
        <w:tc>
          <w:tcPr>
            <w:tcW w:w="560" w:type="dxa"/>
            <w:tcBorders>
              <w:top w:val="nil"/>
              <w:left w:val="nil"/>
              <w:bottom w:val="nil"/>
              <w:right w:val="nil"/>
            </w:tcBorders>
            <w:shd w:val="clear" w:color="auto" w:fill="auto"/>
          </w:tcPr>
          <w:p w14:paraId="7F33478F" w14:textId="77777777" w:rsidR="000261F0" w:rsidRPr="00CC0598" w:rsidRDefault="00A33183" w:rsidP="00CC0598">
            <w:pPr>
              <w:bidi/>
              <w:spacing w:after="0" w:line="360" w:lineRule="auto"/>
              <w:jc w:val="center"/>
              <w:rPr>
                <w:rFonts w:ascii="Times New Roman" w:hAnsi="Times New Roman" w:cs="B Lotus"/>
                <w:sz w:val="28"/>
                <w:szCs w:val="28"/>
                <w:rtl/>
                <w:lang w:bidi="fa-IR"/>
              </w:rPr>
            </w:pPr>
            <w:r w:rsidRPr="00CC0598">
              <w:rPr>
                <w:rFonts w:ascii="Times New Roman" w:hAnsi="Times New Roman" w:cs="B Lotus" w:hint="cs"/>
                <w:sz w:val="28"/>
                <w:szCs w:val="28"/>
                <w:rtl/>
                <w:lang w:bidi="fa-IR"/>
              </w:rPr>
              <w:t>6</w:t>
            </w:r>
          </w:p>
        </w:tc>
      </w:tr>
      <w:tr w:rsidR="00A33183" w:rsidRPr="00CC0598" w14:paraId="2EB50DF5" w14:textId="77777777" w:rsidTr="00CC0598">
        <w:trPr>
          <w:trHeight w:val="346"/>
        </w:trPr>
        <w:tc>
          <w:tcPr>
            <w:tcW w:w="9213" w:type="dxa"/>
            <w:tcBorders>
              <w:top w:val="nil"/>
              <w:left w:val="nil"/>
              <w:bottom w:val="nil"/>
              <w:right w:val="nil"/>
            </w:tcBorders>
            <w:shd w:val="clear" w:color="auto" w:fill="auto"/>
          </w:tcPr>
          <w:p w14:paraId="47F7EF15" w14:textId="77777777" w:rsidR="00A33183" w:rsidRPr="00CC0598" w:rsidRDefault="00A33183"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شکل1-2- مقطع طولی و اجزای مختلف گل ماده در گردو .........................................................................</w:t>
            </w:r>
          </w:p>
        </w:tc>
        <w:tc>
          <w:tcPr>
            <w:tcW w:w="560" w:type="dxa"/>
            <w:tcBorders>
              <w:top w:val="nil"/>
              <w:left w:val="nil"/>
              <w:bottom w:val="nil"/>
              <w:right w:val="nil"/>
            </w:tcBorders>
            <w:shd w:val="clear" w:color="auto" w:fill="auto"/>
          </w:tcPr>
          <w:p w14:paraId="0D9BD7DE" w14:textId="77777777" w:rsidR="00A33183" w:rsidRPr="00CC0598" w:rsidRDefault="00A33183" w:rsidP="00CC0598">
            <w:pPr>
              <w:bidi/>
              <w:spacing w:after="0" w:line="360" w:lineRule="auto"/>
              <w:jc w:val="center"/>
              <w:rPr>
                <w:rFonts w:ascii="Times New Roman" w:hAnsi="Times New Roman" w:cs="B Lotus"/>
                <w:sz w:val="28"/>
                <w:szCs w:val="28"/>
                <w:rtl/>
                <w:lang w:bidi="fa-IR"/>
              </w:rPr>
            </w:pPr>
            <w:r w:rsidRPr="00CC0598">
              <w:rPr>
                <w:rFonts w:ascii="Times New Roman" w:hAnsi="Times New Roman" w:cs="B Lotus" w:hint="cs"/>
                <w:sz w:val="28"/>
                <w:szCs w:val="28"/>
                <w:rtl/>
                <w:lang w:bidi="fa-IR"/>
              </w:rPr>
              <w:t>7</w:t>
            </w:r>
          </w:p>
        </w:tc>
      </w:tr>
      <w:tr w:rsidR="00A33183" w:rsidRPr="00CC0598" w14:paraId="1675FD3D" w14:textId="77777777" w:rsidTr="00CC0598">
        <w:trPr>
          <w:trHeight w:val="346"/>
        </w:trPr>
        <w:tc>
          <w:tcPr>
            <w:tcW w:w="9213" w:type="dxa"/>
            <w:tcBorders>
              <w:top w:val="nil"/>
              <w:left w:val="nil"/>
              <w:bottom w:val="nil"/>
              <w:right w:val="nil"/>
            </w:tcBorders>
            <w:shd w:val="clear" w:color="auto" w:fill="auto"/>
          </w:tcPr>
          <w:p w14:paraId="72E52D38" w14:textId="77777777" w:rsidR="00A33183" w:rsidRPr="00CC0598" w:rsidRDefault="00A33183"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شکل 1-3- بهترین زمان پذیرش دانه گرده توسط مادگی در گل ماده گردو ................................................</w:t>
            </w:r>
          </w:p>
        </w:tc>
        <w:tc>
          <w:tcPr>
            <w:tcW w:w="560" w:type="dxa"/>
            <w:tcBorders>
              <w:top w:val="nil"/>
              <w:left w:val="nil"/>
              <w:bottom w:val="nil"/>
              <w:right w:val="nil"/>
            </w:tcBorders>
            <w:shd w:val="clear" w:color="auto" w:fill="auto"/>
          </w:tcPr>
          <w:p w14:paraId="5D04A68B" w14:textId="77777777" w:rsidR="00A33183" w:rsidRPr="00CC0598" w:rsidRDefault="00A33183" w:rsidP="00CC0598">
            <w:pPr>
              <w:bidi/>
              <w:spacing w:after="0" w:line="360" w:lineRule="auto"/>
              <w:jc w:val="center"/>
              <w:rPr>
                <w:rFonts w:ascii="Times New Roman" w:hAnsi="Times New Roman" w:cs="B Lotus"/>
                <w:sz w:val="28"/>
                <w:szCs w:val="28"/>
                <w:rtl/>
                <w:lang w:bidi="fa-IR"/>
              </w:rPr>
            </w:pPr>
            <w:r w:rsidRPr="00CC0598">
              <w:rPr>
                <w:rFonts w:ascii="Times New Roman" w:hAnsi="Times New Roman" w:cs="B Lotus" w:hint="cs"/>
                <w:sz w:val="28"/>
                <w:szCs w:val="28"/>
                <w:rtl/>
                <w:lang w:bidi="fa-IR"/>
              </w:rPr>
              <w:t>11</w:t>
            </w:r>
          </w:p>
        </w:tc>
      </w:tr>
      <w:tr w:rsidR="00A33183" w:rsidRPr="00CC0598" w14:paraId="1E141BB7" w14:textId="77777777" w:rsidTr="00CC0598">
        <w:trPr>
          <w:trHeight w:val="346"/>
        </w:trPr>
        <w:tc>
          <w:tcPr>
            <w:tcW w:w="9213" w:type="dxa"/>
            <w:tcBorders>
              <w:top w:val="nil"/>
              <w:left w:val="nil"/>
              <w:bottom w:val="nil"/>
              <w:right w:val="nil"/>
            </w:tcBorders>
            <w:shd w:val="clear" w:color="auto" w:fill="auto"/>
          </w:tcPr>
          <w:p w14:paraId="4780BF5D" w14:textId="77777777" w:rsidR="00A33183" w:rsidRPr="00CC0598" w:rsidRDefault="00A33183"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 xml:space="preserve">شکل شکل 3-1- نمای کلی درختان گردو کشت و صنعت خرمدره </w:t>
            </w:r>
            <w:r w:rsidR="00095E7D" w:rsidRPr="00CC0598">
              <w:rPr>
                <w:rFonts w:ascii="Times New Roman" w:hAnsi="Times New Roman" w:cs="B Lotus" w:hint="cs"/>
                <w:sz w:val="28"/>
                <w:szCs w:val="28"/>
                <w:rtl/>
                <w:lang w:bidi="fa-IR"/>
              </w:rPr>
              <w:t>...........................................................</w:t>
            </w:r>
          </w:p>
        </w:tc>
        <w:tc>
          <w:tcPr>
            <w:tcW w:w="560" w:type="dxa"/>
            <w:tcBorders>
              <w:top w:val="nil"/>
              <w:left w:val="nil"/>
              <w:bottom w:val="nil"/>
              <w:right w:val="nil"/>
            </w:tcBorders>
            <w:shd w:val="clear" w:color="auto" w:fill="auto"/>
          </w:tcPr>
          <w:p w14:paraId="313A2116" w14:textId="77777777" w:rsidR="00A33183" w:rsidRPr="00CC0598" w:rsidRDefault="00095E7D" w:rsidP="00CC0598">
            <w:pPr>
              <w:bidi/>
              <w:spacing w:after="0" w:line="360" w:lineRule="auto"/>
              <w:jc w:val="center"/>
              <w:rPr>
                <w:rFonts w:ascii="Times New Roman" w:hAnsi="Times New Roman" w:cs="B Lotus"/>
                <w:sz w:val="28"/>
                <w:szCs w:val="28"/>
                <w:rtl/>
                <w:lang w:bidi="fa-IR"/>
              </w:rPr>
            </w:pPr>
            <w:r w:rsidRPr="00CC0598">
              <w:rPr>
                <w:rFonts w:ascii="Times New Roman" w:hAnsi="Times New Roman" w:cs="B Lotus" w:hint="cs"/>
                <w:sz w:val="28"/>
                <w:szCs w:val="28"/>
                <w:rtl/>
                <w:lang w:bidi="fa-IR"/>
              </w:rPr>
              <w:t>28</w:t>
            </w:r>
          </w:p>
        </w:tc>
      </w:tr>
      <w:tr w:rsidR="00095E7D" w:rsidRPr="00CC0598" w14:paraId="20058E80" w14:textId="77777777" w:rsidTr="00CC0598">
        <w:trPr>
          <w:trHeight w:val="346"/>
        </w:trPr>
        <w:tc>
          <w:tcPr>
            <w:tcW w:w="9213" w:type="dxa"/>
            <w:tcBorders>
              <w:top w:val="nil"/>
              <w:left w:val="nil"/>
              <w:bottom w:val="nil"/>
              <w:right w:val="nil"/>
            </w:tcBorders>
            <w:shd w:val="clear" w:color="auto" w:fill="auto"/>
          </w:tcPr>
          <w:p w14:paraId="04780357" w14:textId="77777777" w:rsidR="00095E7D" w:rsidRPr="00CC0598" w:rsidRDefault="00095E7D"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شکل 3-2- سیستم آبیاری کشت و صنعت خرمدره .....................................................................................</w:t>
            </w:r>
          </w:p>
        </w:tc>
        <w:tc>
          <w:tcPr>
            <w:tcW w:w="560" w:type="dxa"/>
            <w:tcBorders>
              <w:top w:val="nil"/>
              <w:left w:val="nil"/>
              <w:bottom w:val="nil"/>
              <w:right w:val="nil"/>
            </w:tcBorders>
            <w:shd w:val="clear" w:color="auto" w:fill="auto"/>
          </w:tcPr>
          <w:p w14:paraId="0B24DB81" w14:textId="77777777" w:rsidR="00095E7D" w:rsidRPr="00CC0598" w:rsidRDefault="00095E7D" w:rsidP="00CC0598">
            <w:pPr>
              <w:bidi/>
              <w:spacing w:after="0" w:line="360" w:lineRule="auto"/>
              <w:jc w:val="center"/>
              <w:rPr>
                <w:rFonts w:ascii="Times New Roman" w:hAnsi="Times New Roman" w:cs="B Lotus"/>
                <w:sz w:val="28"/>
                <w:szCs w:val="28"/>
                <w:rtl/>
                <w:lang w:bidi="fa-IR"/>
              </w:rPr>
            </w:pPr>
            <w:r w:rsidRPr="00CC0598">
              <w:rPr>
                <w:rFonts w:ascii="Times New Roman" w:hAnsi="Times New Roman" w:cs="B Lotus" w:hint="cs"/>
                <w:sz w:val="28"/>
                <w:szCs w:val="28"/>
                <w:rtl/>
                <w:lang w:bidi="fa-IR"/>
              </w:rPr>
              <w:t>29</w:t>
            </w:r>
          </w:p>
        </w:tc>
      </w:tr>
      <w:tr w:rsidR="0014201A" w:rsidRPr="00CC0598" w14:paraId="200D3060" w14:textId="77777777" w:rsidTr="00CC0598">
        <w:trPr>
          <w:trHeight w:val="346"/>
        </w:trPr>
        <w:tc>
          <w:tcPr>
            <w:tcW w:w="9213" w:type="dxa"/>
            <w:tcBorders>
              <w:top w:val="nil"/>
              <w:left w:val="nil"/>
              <w:bottom w:val="nil"/>
              <w:right w:val="nil"/>
            </w:tcBorders>
            <w:shd w:val="clear" w:color="auto" w:fill="auto"/>
          </w:tcPr>
          <w:p w14:paraId="1038858A" w14:textId="77777777" w:rsidR="0014201A" w:rsidRPr="00CC0598" w:rsidRDefault="0014201A"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شکل 3-3- جدول آزمایش خاک .................................................................................................................</w:t>
            </w:r>
          </w:p>
        </w:tc>
        <w:tc>
          <w:tcPr>
            <w:tcW w:w="560" w:type="dxa"/>
            <w:tcBorders>
              <w:top w:val="nil"/>
              <w:left w:val="nil"/>
              <w:bottom w:val="nil"/>
              <w:right w:val="nil"/>
            </w:tcBorders>
            <w:shd w:val="clear" w:color="auto" w:fill="auto"/>
          </w:tcPr>
          <w:p w14:paraId="6367CC15" w14:textId="77777777" w:rsidR="0014201A" w:rsidRPr="00CC0598" w:rsidRDefault="000F4E1C" w:rsidP="00CC0598">
            <w:pPr>
              <w:bidi/>
              <w:spacing w:after="0" w:line="360" w:lineRule="auto"/>
              <w:jc w:val="center"/>
              <w:rPr>
                <w:rFonts w:ascii="Times New Roman" w:hAnsi="Times New Roman" w:cs="B Lotus"/>
                <w:sz w:val="28"/>
                <w:szCs w:val="28"/>
                <w:rtl/>
                <w:lang w:bidi="fa-IR"/>
              </w:rPr>
            </w:pPr>
            <w:r w:rsidRPr="00CC0598">
              <w:rPr>
                <w:rFonts w:ascii="Times New Roman" w:hAnsi="Times New Roman" w:cs="B Lotus" w:hint="cs"/>
                <w:sz w:val="28"/>
                <w:szCs w:val="28"/>
                <w:rtl/>
                <w:lang w:bidi="fa-IR"/>
              </w:rPr>
              <w:t>30</w:t>
            </w:r>
          </w:p>
        </w:tc>
      </w:tr>
      <w:tr w:rsidR="0014201A" w:rsidRPr="00CC0598" w14:paraId="0FF7ED85" w14:textId="77777777" w:rsidTr="00CC0598">
        <w:trPr>
          <w:trHeight w:val="346"/>
        </w:trPr>
        <w:tc>
          <w:tcPr>
            <w:tcW w:w="9213" w:type="dxa"/>
            <w:tcBorders>
              <w:top w:val="nil"/>
              <w:left w:val="nil"/>
              <w:bottom w:val="nil"/>
              <w:right w:val="nil"/>
            </w:tcBorders>
            <w:shd w:val="clear" w:color="auto" w:fill="auto"/>
          </w:tcPr>
          <w:p w14:paraId="3505982F" w14:textId="77777777" w:rsidR="0014201A" w:rsidRPr="00CC0598" w:rsidRDefault="0014201A"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شکل 3-4- مقطع طولی و عزضی شکمی و جانبی گردو .............................................................................</w:t>
            </w:r>
          </w:p>
        </w:tc>
        <w:tc>
          <w:tcPr>
            <w:tcW w:w="560" w:type="dxa"/>
            <w:tcBorders>
              <w:top w:val="nil"/>
              <w:left w:val="nil"/>
              <w:bottom w:val="nil"/>
              <w:right w:val="nil"/>
            </w:tcBorders>
            <w:shd w:val="clear" w:color="auto" w:fill="auto"/>
          </w:tcPr>
          <w:p w14:paraId="32AC1D97" w14:textId="77777777" w:rsidR="0014201A" w:rsidRPr="00CC0598" w:rsidRDefault="000F4E1C" w:rsidP="00CC0598">
            <w:pPr>
              <w:bidi/>
              <w:spacing w:after="0" w:line="360" w:lineRule="auto"/>
              <w:jc w:val="center"/>
              <w:rPr>
                <w:rFonts w:ascii="Times New Roman" w:hAnsi="Times New Roman" w:cs="B Lotus"/>
                <w:sz w:val="28"/>
                <w:szCs w:val="28"/>
                <w:rtl/>
                <w:lang w:bidi="fa-IR"/>
              </w:rPr>
            </w:pPr>
            <w:r w:rsidRPr="00CC0598">
              <w:rPr>
                <w:rFonts w:ascii="Times New Roman" w:hAnsi="Times New Roman" w:cs="B Lotus" w:hint="cs"/>
                <w:sz w:val="28"/>
                <w:szCs w:val="28"/>
                <w:rtl/>
                <w:lang w:bidi="fa-IR"/>
              </w:rPr>
              <w:t>35</w:t>
            </w:r>
          </w:p>
        </w:tc>
      </w:tr>
      <w:tr w:rsidR="00095E7D" w:rsidRPr="00CC0598" w14:paraId="7C61A20E" w14:textId="77777777" w:rsidTr="00CC0598">
        <w:trPr>
          <w:trHeight w:val="346"/>
        </w:trPr>
        <w:tc>
          <w:tcPr>
            <w:tcW w:w="9213" w:type="dxa"/>
            <w:tcBorders>
              <w:top w:val="nil"/>
              <w:left w:val="nil"/>
              <w:bottom w:val="nil"/>
              <w:right w:val="nil"/>
            </w:tcBorders>
            <w:shd w:val="clear" w:color="auto" w:fill="auto"/>
          </w:tcPr>
          <w:p w14:paraId="355FBB9E" w14:textId="77777777" w:rsidR="00095E7D" w:rsidRPr="00CC0598" w:rsidRDefault="00095E7D"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شکل 3-</w:t>
            </w:r>
            <w:r w:rsidR="0014201A" w:rsidRPr="00CC0598">
              <w:rPr>
                <w:rFonts w:ascii="Times New Roman" w:hAnsi="Times New Roman" w:cs="B Lotus" w:hint="cs"/>
                <w:sz w:val="28"/>
                <w:szCs w:val="28"/>
                <w:rtl/>
                <w:lang w:bidi="fa-IR"/>
              </w:rPr>
              <w:t>5</w:t>
            </w:r>
            <w:r w:rsidRPr="00CC0598">
              <w:rPr>
                <w:rFonts w:ascii="Times New Roman" w:hAnsi="Times New Roman" w:cs="B Lotus" w:hint="cs"/>
                <w:sz w:val="28"/>
                <w:szCs w:val="28"/>
                <w:rtl/>
                <w:lang w:bidi="fa-IR"/>
              </w:rPr>
              <w:t>- معادله خطی جذب غلظت</w:t>
            </w:r>
            <w:r w:rsidRPr="00CC0598">
              <w:rPr>
                <w:rFonts w:ascii="Times New Roman" w:hAnsi="Times New Roman" w:cs="B Lotus"/>
                <w:sz w:val="28"/>
                <w:szCs w:val="28"/>
                <w:rtl/>
                <w:lang w:bidi="fa-IR"/>
              </w:rPr>
              <w:softHyphen/>
            </w:r>
            <w:r w:rsidRPr="00CC0598">
              <w:rPr>
                <w:rFonts w:ascii="Times New Roman" w:hAnsi="Times New Roman" w:cs="B Lotus" w:hint="cs"/>
                <w:sz w:val="28"/>
                <w:szCs w:val="28"/>
                <w:rtl/>
                <w:lang w:bidi="fa-IR"/>
              </w:rPr>
              <w:t>های مختلف محلول استاندارد گالیک اسید ......................................</w:t>
            </w:r>
          </w:p>
        </w:tc>
        <w:tc>
          <w:tcPr>
            <w:tcW w:w="560" w:type="dxa"/>
            <w:tcBorders>
              <w:top w:val="nil"/>
              <w:left w:val="nil"/>
              <w:bottom w:val="nil"/>
              <w:right w:val="nil"/>
            </w:tcBorders>
            <w:shd w:val="clear" w:color="auto" w:fill="auto"/>
          </w:tcPr>
          <w:p w14:paraId="34AD6DFF" w14:textId="77777777" w:rsidR="00095E7D" w:rsidRPr="00CC0598" w:rsidRDefault="00095E7D" w:rsidP="00CC0598">
            <w:pPr>
              <w:bidi/>
              <w:spacing w:after="0" w:line="360" w:lineRule="auto"/>
              <w:jc w:val="center"/>
              <w:rPr>
                <w:rFonts w:ascii="Times New Roman" w:hAnsi="Times New Roman" w:cs="B Lotus"/>
                <w:sz w:val="28"/>
                <w:szCs w:val="28"/>
                <w:rtl/>
                <w:lang w:bidi="fa-IR"/>
              </w:rPr>
            </w:pPr>
            <w:r w:rsidRPr="00CC0598">
              <w:rPr>
                <w:rFonts w:ascii="Times New Roman" w:hAnsi="Times New Roman" w:cs="B Lotus" w:hint="cs"/>
                <w:sz w:val="28"/>
                <w:szCs w:val="28"/>
                <w:rtl/>
                <w:lang w:bidi="fa-IR"/>
              </w:rPr>
              <w:t>3</w:t>
            </w:r>
            <w:r w:rsidR="000F4E1C" w:rsidRPr="00CC0598">
              <w:rPr>
                <w:rFonts w:ascii="Times New Roman" w:hAnsi="Times New Roman" w:cs="B Lotus" w:hint="cs"/>
                <w:sz w:val="28"/>
                <w:szCs w:val="28"/>
                <w:rtl/>
                <w:lang w:bidi="fa-IR"/>
              </w:rPr>
              <w:t>8</w:t>
            </w:r>
          </w:p>
        </w:tc>
      </w:tr>
      <w:tr w:rsidR="00095E7D" w:rsidRPr="00CC0598" w14:paraId="318AB6C8" w14:textId="77777777" w:rsidTr="00CC0598">
        <w:trPr>
          <w:trHeight w:val="346"/>
        </w:trPr>
        <w:tc>
          <w:tcPr>
            <w:tcW w:w="9213" w:type="dxa"/>
            <w:tcBorders>
              <w:top w:val="nil"/>
              <w:left w:val="nil"/>
              <w:bottom w:val="nil"/>
              <w:right w:val="nil"/>
            </w:tcBorders>
            <w:shd w:val="clear" w:color="auto" w:fill="auto"/>
          </w:tcPr>
          <w:p w14:paraId="4892EBCC" w14:textId="77777777" w:rsidR="00095E7D" w:rsidRPr="00CC0598" w:rsidRDefault="00095E7D"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شکل 3-</w:t>
            </w:r>
            <w:r w:rsidR="0014201A" w:rsidRPr="00CC0598">
              <w:rPr>
                <w:rFonts w:ascii="Times New Roman" w:hAnsi="Times New Roman" w:cs="B Lotus" w:hint="cs"/>
                <w:sz w:val="28"/>
                <w:szCs w:val="28"/>
                <w:rtl/>
                <w:lang w:bidi="fa-IR"/>
              </w:rPr>
              <w:t>6</w:t>
            </w:r>
            <w:r w:rsidRPr="00CC0598">
              <w:rPr>
                <w:rFonts w:ascii="Times New Roman" w:hAnsi="Times New Roman" w:cs="B Lotus" w:hint="cs"/>
                <w:sz w:val="28"/>
                <w:szCs w:val="28"/>
                <w:rtl/>
                <w:lang w:bidi="fa-IR"/>
              </w:rPr>
              <w:t>- معادله خطی جذب غلظت</w:t>
            </w:r>
            <w:r w:rsidRPr="00CC0598">
              <w:rPr>
                <w:rFonts w:ascii="Times New Roman" w:hAnsi="Times New Roman" w:cs="B Lotus"/>
                <w:sz w:val="28"/>
                <w:szCs w:val="28"/>
                <w:rtl/>
                <w:lang w:bidi="fa-IR"/>
              </w:rPr>
              <w:softHyphen/>
            </w:r>
            <w:r w:rsidRPr="00CC0598">
              <w:rPr>
                <w:rFonts w:ascii="Times New Roman" w:hAnsi="Times New Roman" w:cs="B Lotus" w:hint="cs"/>
                <w:sz w:val="28"/>
                <w:szCs w:val="28"/>
                <w:rtl/>
                <w:lang w:bidi="fa-IR"/>
              </w:rPr>
              <w:t xml:space="preserve">های مختلف محلول استاندارد </w:t>
            </w:r>
            <w:r w:rsidRPr="00CC0598">
              <w:rPr>
                <w:rFonts w:ascii="Times New Roman" w:hAnsi="Times New Roman" w:cs="B Lotus"/>
                <w:color w:val="000000"/>
                <w:sz w:val="24"/>
                <w:szCs w:val="28"/>
                <w:rtl/>
                <w:lang w:bidi="fa-IR"/>
              </w:rPr>
              <w:t>کوئرس</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ت</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ن</w:t>
            </w:r>
            <w:r w:rsidRPr="00CC0598">
              <w:rPr>
                <w:rFonts w:ascii="Times New Roman" w:hAnsi="Times New Roman" w:cs="B Lotus" w:hint="cs"/>
                <w:color w:val="000000"/>
                <w:sz w:val="24"/>
                <w:szCs w:val="28"/>
                <w:rtl/>
                <w:lang w:bidi="fa-IR"/>
              </w:rPr>
              <w:t xml:space="preserve"> ........................................</w:t>
            </w:r>
          </w:p>
        </w:tc>
        <w:tc>
          <w:tcPr>
            <w:tcW w:w="560" w:type="dxa"/>
            <w:tcBorders>
              <w:top w:val="nil"/>
              <w:left w:val="nil"/>
              <w:bottom w:val="nil"/>
              <w:right w:val="nil"/>
            </w:tcBorders>
            <w:shd w:val="clear" w:color="auto" w:fill="auto"/>
          </w:tcPr>
          <w:p w14:paraId="476CBC90" w14:textId="77777777" w:rsidR="00095E7D" w:rsidRPr="00CC0598" w:rsidRDefault="00095E7D" w:rsidP="00CC0598">
            <w:pPr>
              <w:bidi/>
              <w:spacing w:after="0" w:line="360" w:lineRule="auto"/>
              <w:jc w:val="center"/>
              <w:rPr>
                <w:rFonts w:ascii="Times New Roman" w:hAnsi="Times New Roman" w:cs="B Lotus"/>
                <w:sz w:val="28"/>
                <w:szCs w:val="28"/>
                <w:rtl/>
                <w:lang w:bidi="fa-IR"/>
              </w:rPr>
            </w:pPr>
            <w:r w:rsidRPr="00CC0598">
              <w:rPr>
                <w:rFonts w:ascii="Times New Roman" w:hAnsi="Times New Roman" w:cs="B Lotus" w:hint="cs"/>
                <w:sz w:val="28"/>
                <w:szCs w:val="28"/>
                <w:rtl/>
                <w:lang w:bidi="fa-IR"/>
              </w:rPr>
              <w:t>3</w:t>
            </w:r>
            <w:r w:rsidR="000F4E1C" w:rsidRPr="00CC0598">
              <w:rPr>
                <w:rFonts w:ascii="Times New Roman" w:hAnsi="Times New Roman" w:cs="B Lotus" w:hint="cs"/>
                <w:sz w:val="28"/>
                <w:szCs w:val="28"/>
                <w:rtl/>
                <w:lang w:bidi="fa-IR"/>
              </w:rPr>
              <w:t>9</w:t>
            </w:r>
          </w:p>
        </w:tc>
      </w:tr>
      <w:tr w:rsidR="00095E7D" w:rsidRPr="00CC0598" w14:paraId="39961E02" w14:textId="77777777" w:rsidTr="00CC0598">
        <w:trPr>
          <w:trHeight w:val="346"/>
        </w:trPr>
        <w:tc>
          <w:tcPr>
            <w:tcW w:w="9213" w:type="dxa"/>
            <w:tcBorders>
              <w:top w:val="nil"/>
              <w:left w:val="nil"/>
              <w:bottom w:val="nil"/>
              <w:right w:val="nil"/>
            </w:tcBorders>
            <w:shd w:val="clear" w:color="auto" w:fill="auto"/>
          </w:tcPr>
          <w:p w14:paraId="3192E1A9" w14:textId="0F3393DB" w:rsidR="00095E7D" w:rsidRPr="00CC0598" w:rsidRDefault="00095E7D"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شکل 4-1- اثر تیمار تیو سولفات کلسیم، تیو سولفات پتاسیم و ترکیب تیو سولفات کلسیم و پتاسیم بر</w:t>
            </w:r>
            <w:r w:rsidR="0014201A" w:rsidRPr="00CC0598">
              <w:rPr>
                <w:rFonts w:ascii="Times New Roman" w:hAnsi="Times New Roman" w:cs="B Lotus" w:hint="cs"/>
                <w:sz w:val="28"/>
                <w:szCs w:val="28"/>
                <w:rtl/>
                <w:lang w:bidi="fa-IR"/>
              </w:rPr>
              <w:t xml:space="preserve"> آهن </w:t>
            </w:r>
            <w:r w:rsidRPr="00CC0598">
              <w:rPr>
                <w:rFonts w:ascii="Times New Roman" w:hAnsi="Times New Roman" w:cs="B Lotus" w:hint="cs"/>
                <w:sz w:val="28"/>
                <w:szCs w:val="28"/>
                <w:rtl/>
                <w:lang w:bidi="fa-IR"/>
              </w:rPr>
              <w:t>میوه گردو رقم چندلر .........................</w:t>
            </w:r>
            <w:r w:rsidR="0014201A" w:rsidRPr="00CC0598">
              <w:rPr>
                <w:rFonts w:ascii="Times New Roman" w:hAnsi="Times New Roman" w:cs="B Lotus" w:hint="cs"/>
                <w:sz w:val="28"/>
                <w:szCs w:val="28"/>
                <w:rtl/>
                <w:lang w:bidi="fa-IR"/>
              </w:rPr>
              <w:t>......................</w:t>
            </w:r>
            <w:r w:rsidR="00D11970">
              <w:rPr>
                <w:rFonts w:ascii="Times New Roman" w:hAnsi="Times New Roman" w:cs="B Lotus" w:hint="cs"/>
                <w:sz w:val="28"/>
                <w:szCs w:val="28"/>
                <w:rtl/>
                <w:lang w:bidi="fa-IR"/>
              </w:rPr>
              <w:t>..............................</w:t>
            </w:r>
            <w:r w:rsidR="0014201A" w:rsidRPr="00CC0598">
              <w:rPr>
                <w:rFonts w:ascii="Times New Roman" w:hAnsi="Times New Roman" w:cs="B Lotus" w:hint="cs"/>
                <w:sz w:val="28"/>
                <w:szCs w:val="28"/>
                <w:rtl/>
                <w:lang w:bidi="fa-IR"/>
              </w:rPr>
              <w:t>..</w:t>
            </w:r>
            <w:r w:rsidRPr="00CC0598">
              <w:rPr>
                <w:rFonts w:ascii="Times New Roman" w:hAnsi="Times New Roman" w:cs="B Lotus" w:hint="cs"/>
                <w:sz w:val="28"/>
                <w:szCs w:val="28"/>
                <w:rtl/>
                <w:lang w:bidi="fa-IR"/>
              </w:rPr>
              <w:t>..............................................</w:t>
            </w:r>
          </w:p>
        </w:tc>
        <w:tc>
          <w:tcPr>
            <w:tcW w:w="560" w:type="dxa"/>
            <w:tcBorders>
              <w:top w:val="nil"/>
              <w:left w:val="nil"/>
              <w:bottom w:val="nil"/>
              <w:right w:val="nil"/>
            </w:tcBorders>
            <w:shd w:val="clear" w:color="auto" w:fill="auto"/>
          </w:tcPr>
          <w:p w14:paraId="6AE7E36A" w14:textId="77777777" w:rsidR="00095E7D" w:rsidRPr="00CC0598" w:rsidRDefault="00095E7D" w:rsidP="00CC0598">
            <w:pPr>
              <w:bidi/>
              <w:spacing w:after="0" w:line="360" w:lineRule="auto"/>
              <w:jc w:val="center"/>
              <w:rPr>
                <w:rFonts w:ascii="Times New Roman" w:hAnsi="Times New Roman" w:cs="B Lotus"/>
                <w:sz w:val="28"/>
                <w:szCs w:val="28"/>
                <w:rtl/>
                <w:lang w:bidi="fa-IR"/>
              </w:rPr>
            </w:pPr>
          </w:p>
          <w:p w14:paraId="5D0C3D3C" w14:textId="77777777" w:rsidR="002B2155" w:rsidRPr="00CC0598" w:rsidRDefault="002B2155" w:rsidP="00CC0598">
            <w:pPr>
              <w:bidi/>
              <w:spacing w:after="0" w:line="360" w:lineRule="auto"/>
              <w:jc w:val="center"/>
              <w:rPr>
                <w:rFonts w:ascii="Times New Roman" w:hAnsi="Times New Roman" w:cs="B Lotus"/>
                <w:sz w:val="28"/>
                <w:szCs w:val="28"/>
                <w:rtl/>
                <w:lang w:bidi="fa-IR"/>
              </w:rPr>
            </w:pPr>
            <w:r w:rsidRPr="00CC0598">
              <w:rPr>
                <w:rFonts w:ascii="Times New Roman" w:hAnsi="Times New Roman" w:cs="B Lotus" w:hint="cs"/>
                <w:sz w:val="28"/>
                <w:szCs w:val="28"/>
                <w:rtl/>
                <w:lang w:bidi="fa-IR"/>
              </w:rPr>
              <w:t>5</w:t>
            </w:r>
            <w:r w:rsidR="000F4E1C" w:rsidRPr="00CC0598">
              <w:rPr>
                <w:rFonts w:ascii="Times New Roman" w:hAnsi="Times New Roman" w:cs="B Lotus" w:hint="cs"/>
                <w:sz w:val="28"/>
                <w:szCs w:val="28"/>
                <w:rtl/>
                <w:lang w:bidi="fa-IR"/>
              </w:rPr>
              <w:t>3</w:t>
            </w:r>
          </w:p>
        </w:tc>
      </w:tr>
      <w:tr w:rsidR="002B2155" w:rsidRPr="00CC0598" w14:paraId="5236316B" w14:textId="77777777" w:rsidTr="00CC0598">
        <w:trPr>
          <w:trHeight w:val="346"/>
        </w:trPr>
        <w:tc>
          <w:tcPr>
            <w:tcW w:w="9213" w:type="dxa"/>
            <w:tcBorders>
              <w:top w:val="nil"/>
              <w:left w:val="nil"/>
              <w:bottom w:val="nil"/>
              <w:right w:val="nil"/>
            </w:tcBorders>
            <w:shd w:val="clear" w:color="auto" w:fill="auto"/>
          </w:tcPr>
          <w:p w14:paraId="4F0A0C31" w14:textId="61A8B7F9" w:rsidR="002B2155" w:rsidRPr="00CC0598" w:rsidRDefault="002B2155"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شکل 4-2- اثر تیمار تیو سولفات کلسیم، تیو سولفات پتاسیم و ترکیب تیو سولفات کلسیم و پتاسیم بر</w:t>
            </w:r>
            <w:r w:rsidR="000F4E1C" w:rsidRPr="00CC0598">
              <w:rPr>
                <w:rFonts w:ascii="Times New Roman" w:hAnsi="Times New Roman" w:cs="B Lotus" w:hint="cs"/>
                <w:sz w:val="28"/>
                <w:szCs w:val="28"/>
                <w:rtl/>
                <w:lang w:bidi="fa-IR"/>
              </w:rPr>
              <w:t xml:space="preserve"> </w:t>
            </w:r>
            <w:r w:rsidR="0014201A" w:rsidRPr="00CC0598">
              <w:rPr>
                <w:rFonts w:ascii="Times New Roman" w:hAnsi="Times New Roman" w:cs="B Lotus" w:hint="cs"/>
                <w:sz w:val="28"/>
                <w:szCs w:val="28"/>
                <w:rtl/>
                <w:lang w:bidi="fa-IR"/>
              </w:rPr>
              <w:t>طول، عرض شکمی و جانبی میوه گردو رقم چندلر ...............</w:t>
            </w:r>
            <w:r w:rsidR="00D11970">
              <w:rPr>
                <w:rFonts w:ascii="Times New Roman" w:hAnsi="Times New Roman" w:cs="B Lotus" w:hint="cs"/>
                <w:sz w:val="28"/>
                <w:szCs w:val="28"/>
                <w:rtl/>
                <w:lang w:bidi="fa-IR"/>
              </w:rPr>
              <w:t>..............................</w:t>
            </w:r>
            <w:r w:rsidR="0014201A" w:rsidRPr="00CC0598">
              <w:rPr>
                <w:rFonts w:ascii="Times New Roman" w:hAnsi="Times New Roman" w:cs="B Lotus" w:hint="cs"/>
                <w:sz w:val="28"/>
                <w:szCs w:val="28"/>
                <w:rtl/>
                <w:lang w:bidi="fa-IR"/>
              </w:rPr>
              <w:t>.........................................</w:t>
            </w:r>
          </w:p>
        </w:tc>
        <w:tc>
          <w:tcPr>
            <w:tcW w:w="560" w:type="dxa"/>
            <w:tcBorders>
              <w:top w:val="nil"/>
              <w:left w:val="nil"/>
              <w:bottom w:val="nil"/>
              <w:right w:val="nil"/>
            </w:tcBorders>
            <w:shd w:val="clear" w:color="auto" w:fill="auto"/>
          </w:tcPr>
          <w:p w14:paraId="4F8288FE" w14:textId="77777777" w:rsidR="002B2155" w:rsidRPr="00CC0598" w:rsidRDefault="002B2155" w:rsidP="00CC0598">
            <w:pPr>
              <w:bidi/>
              <w:spacing w:after="0" w:line="360" w:lineRule="auto"/>
              <w:jc w:val="center"/>
              <w:rPr>
                <w:rFonts w:ascii="Times New Roman" w:hAnsi="Times New Roman" w:cs="B Lotus"/>
                <w:sz w:val="28"/>
                <w:szCs w:val="28"/>
                <w:rtl/>
                <w:lang w:bidi="fa-IR"/>
              </w:rPr>
            </w:pPr>
          </w:p>
          <w:p w14:paraId="5DCE6644" w14:textId="77777777" w:rsidR="002B2155" w:rsidRPr="00CC0598" w:rsidRDefault="002B2155" w:rsidP="00CC0598">
            <w:pPr>
              <w:bidi/>
              <w:spacing w:after="0" w:line="360" w:lineRule="auto"/>
              <w:jc w:val="center"/>
              <w:rPr>
                <w:rFonts w:ascii="Times New Roman" w:hAnsi="Times New Roman" w:cs="B Lotus"/>
                <w:sz w:val="28"/>
                <w:szCs w:val="28"/>
                <w:rtl/>
                <w:lang w:bidi="fa-IR"/>
              </w:rPr>
            </w:pPr>
            <w:r w:rsidRPr="00CC0598">
              <w:rPr>
                <w:rFonts w:ascii="Times New Roman" w:hAnsi="Times New Roman" w:cs="B Lotus" w:hint="cs"/>
                <w:sz w:val="28"/>
                <w:szCs w:val="28"/>
                <w:rtl/>
                <w:lang w:bidi="fa-IR"/>
              </w:rPr>
              <w:t>5</w:t>
            </w:r>
            <w:r w:rsidR="000F4E1C" w:rsidRPr="00CC0598">
              <w:rPr>
                <w:rFonts w:ascii="Times New Roman" w:hAnsi="Times New Roman" w:cs="B Lotus" w:hint="cs"/>
                <w:sz w:val="28"/>
                <w:szCs w:val="28"/>
                <w:rtl/>
                <w:lang w:bidi="fa-IR"/>
              </w:rPr>
              <w:t>5</w:t>
            </w:r>
          </w:p>
        </w:tc>
      </w:tr>
      <w:tr w:rsidR="002B2155" w:rsidRPr="00CC0598" w14:paraId="79D593AF" w14:textId="77777777" w:rsidTr="00CC0598">
        <w:trPr>
          <w:trHeight w:val="346"/>
        </w:trPr>
        <w:tc>
          <w:tcPr>
            <w:tcW w:w="9213" w:type="dxa"/>
            <w:tcBorders>
              <w:top w:val="nil"/>
              <w:left w:val="nil"/>
              <w:bottom w:val="nil"/>
              <w:right w:val="nil"/>
            </w:tcBorders>
            <w:shd w:val="clear" w:color="auto" w:fill="auto"/>
          </w:tcPr>
          <w:p w14:paraId="0412B33C" w14:textId="3A1B9A5B" w:rsidR="002B2155" w:rsidRPr="00CC0598" w:rsidRDefault="002B2155"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 xml:space="preserve">شکل 4-3- اثر تیمار تیو سولفات کلسیم، تیو سولفات پتاسیم و ترکیب تیو سولفات کلسیم و پتاسیم بر </w:t>
            </w:r>
            <w:r w:rsidR="0014201A" w:rsidRPr="00CC0598">
              <w:rPr>
                <w:rFonts w:ascii="Times New Roman" w:hAnsi="Times New Roman" w:cs="B Lotus" w:hint="cs"/>
                <w:sz w:val="28"/>
                <w:szCs w:val="28"/>
                <w:rtl/>
                <w:lang w:bidi="fa-IR"/>
              </w:rPr>
              <w:t xml:space="preserve">وزن تر </w:t>
            </w:r>
            <w:r w:rsidRPr="00CC0598">
              <w:rPr>
                <w:rFonts w:ascii="Times New Roman" w:hAnsi="Times New Roman" w:cs="B Lotus" w:hint="cs"/>
                <w:sz w:val="28"/>
                <w:szCs w:val="28"/>
                <w:rtl/>
                <w:lang w:bidi="fa-IR"/>
              </w:rPr>
              <w:t>میوه گردو رقم چندلر ..............................</w:t>
            </w:r>
            <w:r w:rsidR="0014201A" w:rsidRPr="00CC0598">
              <w:rPr>
                <w:rFonts w:ascii="Times New Roman" w:hAnsi="Times New Roman" w:cs="B Lotus" w:hint="cs"/>
                <w:sz w:val="28"/>
                <w:szCs w:val="28"/>
                <w:rtl/>
                <w:lang w:bidi="fa-IR"/>
              </w:rPr>
              <w:t>.........</w:t>
            </w:r>
            <w:r w:rsidR="00D11970">
              <w:rPr>
                <w:rFonts w:ascii="Times New Roman" w:hAnsi="Times New Roman" w:cs="B Lotus" w:hint="cs"/>
                <w:sz w:val="28"/>
                <w:szCs w:val="28"/>
                <w:rtl/>
                <w:lang w:bidi="fa-IR"/>
              </w:rPr>
              <w:t>..............................</w:t>
            </w:r>
            <w:r w:rsidR="0014201A" w:rsidRPr="00CC0598">
              <w:rPr>
                <w:rFonts w:ascii="Times New Roman" w:hAnsi="Times New Roman" w:cs="B Lotus" w:hint="cs"/>
                <w:sz w:val="28"/>
                <w:szCs w:val="28"/>
                <w:rtl/>
                <w:lang w:bidi="fa-IR"/>
              </w:rPr>
              <w:t>...........................................</w:t>
            </w:r>
            <w:r w:rsidRPr="00CC0598">
              <w:rPr>
                <w:rFonts w:ascii="Times New Roman" w:hAnsi="Times New Roman" w:cs="B Lotus" w:hint="cs"/>
                <w:sz w:val="28"/>
                <w:szCs w:val="28"/>
                <w:rtl/>
                <w:lang w:bidi="fa-IR"/>
              </w:rPr>
              <w:t xml:space="preserve">......... </w:t>
            </w:r>
          </w:p>
        </w:tc>
        <w:tc>
          <w:tcPr>
            <w:tcW w:w="560" w:type="dxa"/>
            <w:tcBorders>
              <w:top w:val="nil"/>
              <w:left w:val="nil"/>
              <w:bottom w:val="nil"/>
              <w:right w:val="nil"/>
            </w:tcBorders>
            <w:shd w:val="clear" w:color="auto" w:fill="auto"/>
          </w:tcPr>
          <w:p w14:paraId="5C72C4B6" w14:textId="77777777" w:rsidR="002B2155" w:rsidRPr="00CC0598" w:rsidRDefault="002B2155" w:rsidP="00CC0598">
            <w:pPr>
              <w:bidi/>
              <w:spacing w:after="0" w:line="360" w:lineRule="auto"/>
              <w:jc w:val="center"/>
              <w:rPr>
                <w:rFonts w:ascii="Times New Roman" w:hAnsi="Times New Roman" w:cs="B Lotus"/>
                <w:sz w:val="28"/>
                <w:szCs w:val="28"/>
                <w:rtl/>
                <w:lang w:bidi="fa-IR"/>
              </w:rPr>
            </w:pPr>
          </w:p>
          <w:p w14:paraId="39F151A2" w14:textId="77777777" w:rsidR="002B2155" w:rsidRPr="00CC0598" w:rsidRDefault="000F4E1C" w:rsidP="00CC0598">
            <w:pPr>
              <w:bidi/>
              <w:spacing w:after="0" w:line="360" w:lineRule="auto"/>
              <w:jc w:val="center"/>
              <w:rPr>
                <w:rFonts w:ascii="Times New Roman" w:hAnsi="Times New Roman" w:cs="B Lotus"/>
                <w:sz w:val="28"/>
                <w:szCs w:val="28"/>
                <w:rtl/>
                <w:lang w:bidi="fa-IR"/>
              </w:rPr>
            </w:pPr>
            <w:r w:rsidRPr="00CC0598">
              <w:rPr>
                <w:rFonts w:ascii="Times New Roman" w:hAnsi="Times New Roman" w:cs="B Lotus" w:hint="cs"/>
                <w:sz w:val="28"/>
                <w:szCs w:val="28"/>
                <w:rtl/>
                <w:lang w:bidi="fa-IR"/>
              </w:rPr>
              <w:t>59</w:t>
            </w:r>
          </w:p>
        </w:tc>
      </w:tr>
      <w:tr w:rsidR="002B2155" w:rsidRPr="00CC0598" w14:paraId="191F5481" w14:textId="77777777" w:rsidTr="00CC0598">
        <w:trPr>
          <w:trHeight w:val="346"/>
        </w:trPr>
        <w:tc>
          <w:tcPr>
            <w:tcW w:w="9213" w:type="dxa"/>
            <w:tcBorders>
              <w:top w:val="nil"/>
              <w:left w:val="nil"/>
              <w:bottom w:val="nil"/>
              <w:right w:val="nil"/>
            </w:tcBorders>
            <w:shd w:val="clear" w:color="auto" w:fill="auto"/>
          </w:tcPr>
          <w:p w14:paraId="118F86A1" w14:textId="2D5AB1B9" w:rsidR="002B2155" w:rsidRPr="00CC0598" w:rsidRDefault="002B2155"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lastRenderedPageBreak/>
              <w:t xml:space="preserve">شکل 4-4- اثر تیمار تیو سولفات کلسیم، تیو سولفات پتاسیم و ترکیب تیو سولفات کلسیم و پتاسیم بر </w:t>
            </w:r>
            <w:r w:rsidR="0014201A" w:rsidRPr="00CC0598">
              <w:rPr>
                <w:rFonts w:ascii="Times New Roman" w:hAnsi="Times New Roman" w:cs="B Lotus" w:hint="cs"/>
                <w:sz w:val="28"/>
                <w:szCs w:val="28"/>
                <w:rtl/>
                <w:lang w:bidi="fa-IR"/>
              </w:rPr>
              <w:t xml:space="preserve">وزن خشک مغز </w:t>
            </w:r>
            <w:r w:rsidRPr="00CC0598">
              <w:rPr>
                <w:rFonts w:ascii="Times New Roman" w:hAnsi="Times New Roman" w:cs="B Lotus" w:hint="cs"/>
                <w:sz w:val="28"/>
                <w:szCs w:val="28"/>
                <w:rtl/>
                <w:lang w:bidi="fa-IR"/>
              </w:rPr>
              <w:t>گردو رقم چندلر ....................</w:t>
            </w:r>
            <w:r w:rsidR="0014201A" w:rsidRPr="00CC0598">
              <w:rPr>
                <w:rFonts w:ascii="Times New Roman" w:hAnsi="Times New Roman" w:cs="B Lotus" w:hint="cs"/>
                <w:sz w:val="28"/>
                <w:szCs w:val="28"/>
                <w:rtl/>
                <w:lang w:bidi="fa-IR"/>
              </w:rPr>
              <w:t>..............</w:t>
            </w:r>
            <w:r w:rsidR="00D11970">
              <w:rPr>
                <w:rFonts w:ascii="Times New Roman" w:hAnsi="Times New Roman" w:cs="B Lotus" w:hint="cs"/>
                <w:sz w:val="28"/>
                <w:szCs w:val="28"/>
                <w:rtl/>
                <w:lang w:bidi="fa-IR"/>
              </w:rPr>
              <w:t>..............................</w:t>
            </w:r>
            <w:r w:rsidR="0014201A" w:rsidRPr="00CC0598">
              <w:rPr>
                <w:rFonts w:ascii="Times New Roman" w:hAnsi="Times New Roman" w:cs="B Lotus" w:hint="cs"/>
                <w:sz w:val="28"/>
                <w:szCs w:val="28"/>
                <w:rtl/>
                <w:lang w:bidi="fa-IR"/>
              </w:rPr>
              <w:t>........</w:t>
            </w:r>
            <w:r w:rsidRPr="00CC0598">
              <w:rPr>
                <w:rFonts w:ascii="Times New Roman" w:hAnsi="Times New Roman" w:cs="B Lotus" w:hint="cs"/>
                <w:sz w:val="28"/>
                <w:szCs w:val="28"/>
                <w:rtl/>
                <w:lang w:bidi="fa-IR"/>
              </w:rPr>
              <w:t>..........................................</w:t>
            </w:r>
          </w:p>
        </w:tc>
        <w:tc>
          <w:tcPr>
            <w:tcW w:w="560" w:type="dxa"/>
            <w:tcBorders>
              <w:top w:val="nil"/>
              <w:left w:val="nil"/>
              <w:bottom w:val="nil"/>
              <w:right w:val="nil"/>
            </w:tcBorders>
            <w:shd w:val="clear" w:color="auto" w:fill="auto"/>
          </w:tcPr>
          <w:p w14:paraId="4A2C9140" w14:textId="77777777" w:rsidR="002B2155" w:rsidRPr="00CC0598" w:rsidRDefault="002B2155" w:rsidP="00CC0598">
            <w:pPr>
              <w:bidi/>
              <w:spacing w:after="0" w:line="360" w:lineRule="auto"/>
              <w:jc w:val="center"/>
              <w:rPr>
                <w:rFonts w:ascii="Times New Roman" w:hAnsi="Times New Roman" w:cs="B Lotus"/>
                <w:sz w:val="28"/>
                <w:szCs w:val="28"/>
                <w:rtl/>
                <w:lang w:bidi="fa-IR"/>
              </w:rPr>
            </w:pPr>
          </w:p>
          <w:p w14:paraId="2ACD1805" w14:textId="77777777" w:rsidR="002B2155" w:rsidRPr="00CC0598" w:rsidRDefault="002B2155" w:rsidP="00CC0598">
            <w:pPr>
              <w:bidi/>
              <w:spacing w:after="0" w:line="360" w:lineRule="auto"/>
              <w:jc w:val="center"/>
              <w:rPr>
                <w:rFonts w:ascii="Times New Roman" w:hAnsi="Times New Roman" w:cs="B Lotus"/>
                <w:sz w:val="28"/>
                <w:szCs w:val="28"/>
                <w:rtl/>
                <w:lang w:bidi="fa-IR"/>
              </w:rPr>
            </w:pPr>
            <w:r w:rsidRPr="00CC0598">
              <w:rPr>
                <w:rFonts w:ascii="Times New Roman" w:hAnsi="Times New Roman" w:cs="B Lotus" w:hint="cs"/>
                <w:sz w:val="28"/>
                <w:szCs w:val="28"/>
                <w:rtl/>
                <w:lang w:bidi="fa-IR"/>
              </w:rPr>
              <w:t>5</w:t>
            </w:r>
            <w:r w:rsidR="000F4E1C" w:rsidRPr="00CC0598">
              <w:rPr>
                <w:rFonts w:ascii="Times New Roman" w:hAnsi="Times New Roman" w:cs="B Lotus" w:hint="cs"/>
                <w:sz w:val="28"/>
                <w:szCs w:val="28"/>
                <w:rtl/>
                <w:lang w:bidi="fa-IR"/>
              </w:rPr>
              <w:t>9</w:t>
            </w:r>
          </w:p>
        </w:tc>
      </w:tr>
      <w:tr w:rsidR="002B2155" w:rsidRPr="00CC0598" w14:paraId="01A088E1" w14:textId="77777777" w:rsidTr="00CC0598">
        <w:trPr>
          <w:trHeight w:val="346"/>
        </w:trPr>
        <w:tc>
          <w:tcPr>
            <w:tcW w:w="9213" w:type="dxa"/>
            <w:tcBorders>
              <w:top w:val="nil"/>
              <w:left w:val="nil"/>
              <w:bottom w:val="nil"/>
              <w:right w:val="nil"/>
            </w:tcBorders>
            <w:shd w:val="clear" w:color="auto" w:fill="auto"/>
          </w:tcPr>
          <w:p w14:paraId="61F9A6C9" w14:textId="0B3C98DD" w:rsidR="002B2155" w:rsidRPr="00CC0598" w:rsidRDefault="002B2155"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 xml:space="preserve">شکل 4-5- اثر تیمار تیو سولفات کلسیم، تیو سولفات پتاسیم و ترکیب تیو سولفات کلسیم و پتاسیم </w:t>
            </w:r>
            <w:r w:rsidR="00475BB1" w:rsidRPr="00CC0598">
              <w:rPr>
                <w:rFonts w:ascii="Times New Roman" w:hAnsi="Times New Roman" w:cs="B Lotus" w:hint="cs"/>
                <w:sz w:val="28"/>
                <w:szCs w:val="28"/>
                <w:rtl/>
                <w:lang w:bidi="fa-IR"/>
              </w:rPr>
              <w:t>در مقایسه با شاهد بر وزن تر و خشک بدون پوست سبز میوه گردو رقم چندلر ........</w:t>
            </w:r>
            <w:r w:rsidR="00D11970">
              <w:rPr>
                <w:rFonts w:ascii="Times New Roman" w:hAnsi="Times New Roman" w:cs="B Lotus" w:hint="cs"/>
                <w:sz w:val="28"/>
                <w:szCs w:val="28"/>
                <w:rtl/>
                <w:lang w:bidi="fa-IR"/>
              </w:rPr>
              <w:t>...............................</w:t>
            </w:r>
            <w:r w:rsidR="00475BB1" w:rsidRPr="00CC0598">
              <w:rPr>
                <w:rFonts w:ascii="Times New Roman" w:hAnsi="Times New Roman" w:cs="B Lotus" w:hint="cs"/>
                <w:sz w:val="28"/>
                <w:szCs w:val="28"/>
                <w:rtl/>
                <w:lang w:bidi="fa-IR"/>
              </w:rPr>
              <w:t>.........</w:t>
            </w:r>
          </w:p>
        </w:tc>
        <w:tc>
          <w:tcPr>
            <w:tcW w:w="560" w:type="dxa"/>
            <w:tcBorders>
              <w:top w:val="nil"/>
              <w:left w:val="nil"/>
              <w:bottom w:val="nil"/>
              <w:right w:val="nil"/>
            </w:tcBorders>
            <w:shd w:val="clear" w:color="auto" w:fill="auto"/>
          </w:tcPr>
          <w:p w14:paraId="418069A0" w14:textId="77777777" w:rsidR="002B2155" w:rsidRPr="00CC0598" w:rsidRDefault="002B2155" w:rsidP="00CC0598">
            <w:pPr>
              <w:bidi/>
              <w:spacing w:after="0" w:line="360" w:lineRule="auto"/>
              <w:jc w:val="center"/>
              <w:rPr>
                <w:rFonts w:ascii="Times New Roman" w:hAnsi="Times New Roman" w:cs="B Lotus"/>
                <w:sz w:val="28"/>
                <w:szCs w:val="28"/>
                <w:rtl/>
                <w:lang w:bidi="fa-IR"/>
              </w:rPr>
            </w:pPr>
          </w:p>
          <w:p w14:paraId="7660FB95" w14:textId="77777777" w:rsidR="002B2155" w:rsidRPr="00CC0598" w:rsidRDefault="000F4E1C" w:rsidP="00CC0598">
            <w:pPr>
              <w:bidi/>
              <w:spacing w:after="0" w:line="360" w:lineRule="auto"/>
              <w:jc w:val="center"/>
              <w:rPr>
                <w:rFonts w:ascii="Times New Roman" w:hAnsi="Times New Roman" w:cs="B Lotus"/>
                <w:sz w:val="28"/>
                <w:szCs w:val="28"/>
                <w:rtl/>
                <w:lang w:bidi="fa-IR"/>
              </w:rPr>
            </w:pPr>
            <w:r w:rsidRPr="00CC0598">
              <w:rPr>
                <w:rFonts w:ascii="Times New Roman" w:hAnsi="Times New Roman" w:cs="B Lotus" w:hint="cs"/>
                <w:sz w:val="28"/>
                <w:szCs w:val="28"/>
                <w:rtl/>
                <w:lang w:bidi="fa-IR"/>
              </w:rPr>
              <w:t>62</w:t>
            </w:r>
          </w:p>
        </w:tc>
      </w:tr>
      <w:tr w:rsidR="002B2155" w:rsidRPr="00CC0598" w14:paraId="05DA87C1" w14:textId="77777777" w:rsidTr="00CC0598">
        <w:trPr>
          <w:trHeight w:val="346"/>
        </w:trPr>
        <w:tc>
          <w:tcPr>
            <w:tcW w:w="9213" w:type="dxa"/>
            <w:tcBorders>
              <w:top w:val="nil"/>
              <w:left w:val="nil"/>
              <w:bottom w:val="nil"/>
              <w:right w:val="nil"/>
            </w:tcBorders>
            <w:shd w:val="clear" w:color="auto" w:fill="auto"/>
          </w:tcPr>
          <w:p w14:paraId="06AFDC0F" w14:textId="405DA740" w:rsidR="002B2155" w:rsidRPr="00CC0598" w:rsidRDefault="002B2155"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 xml:space="preserve">شکل 4-6- اثر تیمار تیو سولفات کلسیم، تیو سولفات پتاسیم و ترکیب تیو سولفات کلسیم و پتاسیم بر </w:t>
            </w:r>
            <w:r w:rsidR="00475BB1" w:rsidRPr="00CC0598">
              <w:rPr>
                <w:rFonts w:ascii="Times New Roman" w:hAnsi="Times New Roman" w:cs="B Lotus" w:hint="cs"/>
                <w:sz w:val="28"/>
                <w:szCs w:val="28"/>
                <w:rtl/>
                <w:lang w:bidi="fa-IR"/>
              </w:rPr>
              <w:t xml:space="preserve">فنل و فلاونوئید کل </w:t>
            </w:r>
            <w:r w:rsidRPr="00CC0598">
              <w:rPr>
                <w:rFonts w:ascii="Times New Roman" w:hAnsi="Times New Roman" w:cs="B Lotus" w:hint="cs"/>
                <w:sz w:val="28"/>
                <w:szCs w:val="28"/>
                <w:rtl/>
                <w:lang w:bidi="fa-IR"/>
              </w:rPr>
              <w:t>میوه گردو رقم چندلر ......</w:t>
            </w:r>
            <w:r w:rsidR="00D11970">
              <w:rPr>
                <w:rFonts w:ascii="Times New Roman" w:hAnsi="Times New Roman" w:cs="B Lotus" w:hint="cs"/>
                <w:sz w:val="28"/>
                <w:szCs w:val="28"/>
                <w:rtl/>
                <w:lang w:bidi="fa-IR"/>
              </w:rPr>
              <w:t>..............................</w:t>
            </w:r>
            <w:r w:rsidR="00475BB1" w:rsidRPr="00CC0598">
              <w:rPr>
                <w:rFonts w:ascii="Times New Roman" w:hAnsi="Times New Roman" w:cs="B Lotus" w:hint="cs"/>
                <w:sz w:val="28"/>
                <w:szCs w:val="28"/>
                <w:rtl/>
                <w:lang w:bidi="fa-IR"/>
              </w:rPr>
              <w:t>........................</w:t>
            </w:r>
            <w:r w:rsidRPr="00CC0598">
              <w:rPr>
                <w:rFonts w:ascii="Times New Roman" w:hAnsi="Times New Roman" w:cs="B Lotus" w:hint="cs"/>
                <w:sz w:val="28"/>
                <w:szCs w:val="28"/>
                <w:rtl/>
                <w:lang w:bidi="fa-IR"/>
              </w:rPr>
              <w:t>.........................................</w:t>
            </w:r>
          </w:p>
        </w:tc>
        <w:tc>
          <w:tcPr>
            <w:tcW w:w="560" w:type="dxa"/>
            <w:tcBorders>
              <w:top w:val="nil"/>
              <w:left w:val="nil"/>
              <w:bottom w:val="nil"/>
              <w:right w:val="nil"/>
            </w:tcBorders>
            <w:shd w:val="clear" w:color="auto" w:fill="auto"/>
          </w:tcPr>
          <w:p w14:paraId="2399E765" w14:textId="77777777" w:rsidR="002B2155" w:rsidRPr="00CC0598" w:rsidRDefault="002B2155" w:rsidP="00CC0598">
            <w:pPr>
              <w:bidi/>
              <w:spacing w:after="0" w:line="360" w:lineRule="auto"/>
              <w:jc w:val="center"/>
              <w:rPr>
                <w:rFonts w:ascii="Times New Roman" w:hAnsi="Times New Roman" w:cs="B Lotus"/>
                <w:sz w:val="28"/>
                <w:szCs w:val="28"/>
                <w:rtl/>
                <w:lang w:bidi="fa-IR"/>
              </w:rPr>
            </w:pPr>
          </w:p>
          <w:p w14:paraId="624ED8A8" w14:textId="77777777" w:rsidR="002B2155" w:rsidRPr="00CC0598" w:rsidRDefault="002B2155" w:rsidP="00CC0598">
            <w:pPr>
              <w:bidi/>
              <w:spacing w:after="0" w:line="360" w:lineRule="auto"/>
              <w:jc w:val="center"/>
              <w:rPr>
                <w:rFonts w:ascii="Times New Roman" w:hAnsi="Times New Roman" w:cs="B Lotus"/>
                <w:sz w:val="28"/>
                <w:szCs w:val="28"/>
                <w:rtl/>
                <w:lang w:bidi="fa-IR"/>
              </w:rPr>
            </w:pPr>
            <w:r w:rsidRPr="00CC0598">
              <w:rPr>
                <w:rFonts w:ascii="Times New Roman" w:hAnsi="Times New Roman" w:cs="B Lotus" w:hint="cs"/>
                <w:sz w:val="28"/>
                <w:szCs w:val="28"/>
                <w:rtl/>
                <w:lang w:bidi="fa-IR"/>
              </w:rPr>
              <w:t>6</w:t>
            </w:r>
            <w:r w:rsidR="000F4E1C" w:rsidRPr="00CC0598">
              <w:rPr>
                <w:rFonts w:ascii="Times New Roman" w:hAnsi="Times New Roman" w:cs="B Lotus" w:hint="cs"/>
                <w:sz w:val="28"/>
                <w:szCs w:val="28"/>
                <w:rtl/>
                <w:lang w:bidi="fa-IR"/>
              </w:rPr>
              <w:t>5</w:t>
            </w:r>
          </w:p>
        </w:tc>
      </w:tr>
      <w:tr w:rsidR="002B2155" w:rsidRPr="00CC0598" w14:paraId="53EF24E1" w14:textId="77777777" w:rsidTr="00CC0598">
        <w:trPr>
          <w:trHeight w:val="346"/>
        </w:trPr>
        <w:tc>
          <w:tcPr>
            <w:tcW w:w="9213" w:type="dxa"/>
            <w:tcBorders>
              <w:top w:val="nil"/>
              <w:left w:val="nil"/>
              <w:bottom w:val="nil"/>
              <w:right w:val="nil"/>
            </w:tcBorders>
            <w:shd w:val="clear" w:color="auto" w:fill="auto"/>
          </w:tcPr>
          <w:p w14:paraId="2B96A353" w14:textId="3CFCE3D5" w:rsidR="002B2155" w:rsidRPr="00CC0598" w:rsidRDefault="002B2155"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 xml:space="preserve">شکل 4-7- اثر تیمار تیو سولفات کلسیم، تیو سولفات پتاسیم و ترکیب تیو سولفات کلسیم و پتاسیم بر </w:t>
            </w:r>
            <w:r w:rsidR="00475BB1" w:rsidRPr="00CC0598">
              <w:rPr>
                <w:rFonts w:ascii="Times New Roman" w:hAnsi="Times New Roman" w:cs="B Lotus" w:hint="cs"/>
                <w:sz w:val="28"/>
                <w:szCs w:val="28"/>
                <w:rtl/>
                <w:lang w:bidi="fa-IR"/>
              </w:rPr>
              <w:t xml:space="preserve">آنتی اکسیدان کل میوه </w:t>
            </w:r>
            <w:r w:rsidRPr="00CC0598">
              <w:rPr>
                <w:rFonts w:ascii="Times New Roman" w:hAnsi="Times New Roman" w:cs="B Lotus" w:hint="cs"/>
                <w:sz w:val="28"/>
                <w:szCs w:val="28"/>
                <w:rtl/>
                <w:lang w:bidi="fa-IR"/>
              </w:rPr>
              <w:t>گردو</w:t>
            </w:r>
            <w:r w:rsidR="00A51BC7" w:rsidRPr="00CC0598">
              <w:rPr>
                <w:rFonts w:ascii="Times New Roman" w:hAnsi="Times New Roman" w:cs="B Lotus" w:hint="cs"/>
                <w:sz w:val="28"/>
                <w:szCs w:val="28"/>
                <w:rtl/>
                <w:lang w:bidi="fa-IR"/>
              </w:rPr>
              <w:t xml:space="preserve"> رقم چندلر ............................</w:t>
            </w:r>
            <w:r w:rsidR="00475BB1" w:rsidRPr="00CC0598">
              <w:rPr>
                <w:rFonts w:ascii="Times New Roman" w:hAnsi="Times New Roman" w:cs="B Lotus" w:hint="cs"/>
                <w:sz w:val="28"/>
                <w:szCs w:val="28"/>
                <w:rtl/>
                <w:lang w:bidi="fa-IR"/>
              </w:rPr>
              <w:t>..........................</w:t>
            </w:r>
            <w:r w:rsidR="00A51BC7" w:rsidRPr="00CC0598">
              <w:rPr>
                <w:rFonts w:ascii="Times New Roman" w:hAnsi="Times New Roman" w:cs="B Lotus" w:hint="cs"/>
                <w:sz w:val="28"/>
                <w:szCs w:val="28"/>
                <w:rtl/>
                <w:lang w:bidi="fa-IR"/>
              </w:rPr>
              <w:t>........</w:t>
            </w:r>
            <w:r w:rsidR="00D11970">
              <w:rPr>
                <w:rFonts w:ascii="Times New Roman" w:hAnsi="Times New Roman" w:cs="B Lotus" w:hint="cs"/>
                <w:sz w:val="28"/>
                <w:szCs w:val="28"/>
                <w:rtl/>
                <w:lang w:bidi="fa-IR"/>
              </w:rPr>
              <w:t>..............................</w:t>
            </w:r>
            <w:r w:rsidR="00A51BC7" w:rsidRPr="00CC0598">
              <w:rPr>
                <w:rFonts w:ascii="Times New Roman" w:hAnsi="Times New Roman" w:cs="B Lotus" w:hint="cs"/>
                <w:sz w:val="28"/>
                <w:szCs w:val="28"/>
                <w:rtl/>
                <w:lang w:bidi="fa-IR"/>
              </w:rPr>
              <w:t>.............</w:t>
            </w:r>
          </w:p>
        </w:tc>
        <w:tc>
          <w:tcPr>
            <w:tcW w:w="560" w:type="dxa"/>
            <w:tcBorders>
              <w:top w:val="nil"/>
              <w:left w:val="nil"/>
              <w:bottom w:val="nil"/>
              <w:right w:val="nil"/>
            </w:tcBorders>
            <w:shd w:val="clear" w:color="auto" w:fill="auto"/>
          </w:tcPr>
          <w:p w14:paraId="4D046112" w14:textId="77777777" w:rsidR="002B2155" w:rsidRPr="00CC0598" w:rsidRDefault="002B2155" w:rsidP="00CC0598">
            <w:pPr>
              <w:bidi/>
              <w:spacing w:after="0" w:line="360" w:lineRule="auto"/>
              <w:jc w:val="center"/>
              <w:rPr>
                <w:rFonts w:ascii="Times New Roman" w:hAnsi="Times New Roman" w:cs="B Lotus"/>
                <w:sz w:val="28"/>
                <w:szCs w:val="28"/>
                <w:rtl/>
                <w:lang w:bidi="fa-IR"/>
              </w:rPr>
            </w:pPr>
          </w:p>
          <w:p w14:paraId="3C0CD90A" w14:textId="77777777" w:rsidR="00A51BC7" w:rsidRPr="00CC0598" w:rsidRDefault="00A51BC7" w:rsidP="00CC0598">
            <w:pPr>
              <w:bidi/>
              <w:spacing w:after="0" w:line="360" w:lineRule="auto"/>
              <w:jc w:val="center"/>
              <w:rPr>
                <w:rFonts w:ascii="Times New Roman" w:hAnsi="Times New Roman" w:cs="B Lotus"/>
                <w:sz w:val="28"/>
                <w:szCs w:val="28"/>
                <w:rtl/>
                <w:lang w:bidi="fa-IR"/>
              </w:rPr>
            </w:pPr>
            <w:r w:rsidRPr="00CC0598">
              <w:rPr>
                <w:rFonts w:ascii="Times New Roman" w:hAnsi="Times New Roman" w:cs="B Lotus" w:hint="cs"/>
                <w:sz w:val="28"/>
                <w:szCs w:val="28"/>
                <w:rtl/>
                <w:lang w:bidi="fa-IR"/>
              </w:rPr>
              <w:t>6</w:t>
            </w:r>
            <w:r w:rsidR="000F4E1C" w:rsidRPr="00CC0598">
              <w:rPr>
                <w:rFonts w:ascii="Times New Roman" w:hAnsi="Times New Roman" w:cs="B Lotus" w:hint="cs"/>
                <w:sz w:val="28"/>
                <w:szCs w:val="28"/>
                <w:rtl/>
                <w:lang w:bidi="fa-IR"/>
              </w:rPr>
              <w:t>6</w:t>
            </w:r>
          </w:p>
        </w:tc>
      </w:tr>
      <w:tr w:rsidR="00A51BC7" w:rsidRPr="00CC0598" w14:paraId="75803F40" w14:textId="77777777" w:rsidTr="00CC0598">
        <w:trPr>
          <w:trHeight w:val="346"/>
        </w:trPr>
        <w:tc>
          <w:tcPr>
            <w:tcW w:w="9213" w:type="dxa"/>
            <w:tcBorders>
              <w:top w:val="nil"/>
              <w:left w:val="nil"/>
              <w:bottom w:val="nil"/>
              <w:right w:val="nil"/>
            </w:tcBorders>
            <w:shd w:val="clear" w:color="auto" w:fill="auto"/>
          </w:tcPr>
          <w:p w14:paraId="1866BA2F" w14:textId="42F3F33F" w:rsidR="00A51BC7" w:rsidRPr="00CC0598" w:rsidRDefault="00A51BC7"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 xml:space="preserve">شکل 4-8- اثر تیمار تیو سولفات کلسیم، تیو سولفات پتاسیم و ترکیب تیو سولفات کلسیم و پتاسیم بر </w:t>
            </w:r>
            <w:r w:rsidR="00475BB1" w:rsidRPr="00CC0598">
              <w:rPr>
                <w:rFonts w:ascii="Times New Roman" w:hAnsi="Times New Roman" w:cs="B Lotus" w:hint="cs"/>
                <w:sz w:val="28"/>
                <w:szCs w:val="28"/>
                <w:rtl/>
                <w:lang w:bidi="fa-IR"/>
              </w:rPr>
              <w:t xml:space="preserve">چربی خام </w:t>
            </w:r>
            <w:r w:rsidRPr="00CC0598">
              <w:rPr>
                <w:rFonts w:ascii="Times New Roman" w:hAnsi="Times New Roman" w:cs="B Lotus" w:hint="cs"/>
                <w:sz w:val="28"/>
                <w:szCs w:val="28"/>
                <w:rtl/>
                <w:lang w:bidi="fa-IR"/>
              </w:rPr>
              <w:t>میوه گردو</w:t>
            </w:r>
            <w:r w:rsidR="00475BB1" w:rsidRPr="00CC0598">
              <w:rPr>
                <w:rFonts w:ascii="Times New Roman" w:hAnsi="Times New Roman" w:cs="B Lotus" w:hint="cs"/>
                <w:sz w:val="28"/>
                <w:szCs w:val="28"/>
                <w:rtl/>
                <w:lang w:bidi="fa-IR"/>
              </w:rPr>
              <w:t xml:space="preserve"> رقم چندلر .....................</w:t>
            </w:r>
            <w:r w:rsidR="00D11970">
              <w:rPr>
                <w:rFonts w:ascii="Times New Roman" w:hAnsi="Times New Roman" w:cs="B Lotus" w:hint="cs"/>
                <w:sz w:val="28"/>
                <w:szCs w:val="28"/>
                <w:rtl/>
                <w:lang w:bidi="fa-IR"/>
              </w:rPr>
              <w:t>..............................</w:t>
            </w:r>
            <w:r w:rsidR="00475BB1" w:rsidRPr="00CC0598">
              <w:rPr>
                <w:rFonts w:ascii="Times New Roman" w:hAnsi="Times New Roman" w:cs="B Lotus" w:hint="cs"/>
                <w:sz w:val="28"/>
                <w:szCs w:val="28"/>
                <w:rtl/>
                <w:lang w:bidi="fa-IR"/>
              </w:rPr>
              <w:t>................................................................</w:t>
            </w:r>
          </w:p>
        </w:tc>
        <w:tc>
          <w:tcPr>
            <w:tcW w:w="560" w:type="dxa"/>
            <w:tcBorders>
              <w:top w:val="nil"/>
              <w:left w:val="nil"/>
              <w:bottom w:val="nil"/>
              <w:right w:val="nil"/>
            </w:tcBorders>
            <w:shd w:val="clear" w:color="auto" w:fill="auto"/>
          </w:tcPr>
          <w:p w14:paraId="38016CE0" w14:textId="77777777" w:rsidR="00A51BC7" w:rsidRPr="00CC0598" w:rsidRDefault="00A51BC7" w:rsidP="00CC0598">
            <w:pPr>
              <w:bidi/>
              <w:spacing w:after="0" w:line="360" w:lineRule="auto"/>
              <w:jc w:val="center"/>
              <w:rPr>
                <w:rFonts w:ascii="Times New Roman" w:hAnsi="Times New Roman" w:cs="B Lotus"/>
                <w:sz w:val="28"/>
                <w:szCs w:val="28"/>
                <w:rtl/>
                <w:lang w:bidi="fa-IR"/>
              </w:rPr>
            </w:pPr>
          </w:p>
          <w:p w14:paraId="29BA9203" w14:textId="77777777" w:rsidR="00A51BC7" w:rsidRPr="00CC0598" w:rsidRDefault="00A51BC7" w:rsidP="00CC0598">
            <w:pPr>
              <w:bidi/>
              <w:spacing w:after="0" w:line="360" w:lineRule="auto"/>
              <w:jc w:val="center"/>
              <w:rPr>
                <w:rFonts w:ascii="Times New Roman" w:hAnsi="Times New Roman" w:cs="B Lotus"/>
                <w:sz w:val="28"/>
                <w:szCs w:val="28"/>
                <w:rtl/>
                <w:lang w:bidi="fa-IR"/>
              </w:rPr>
            </w:pPr>
            <w:r w:rsidRPr="00CC0598">
              <w:rPr>
                <w:rFonts w:ascii="Times New Roman" w:hAnsi="Times New Roman" w:cs="B Lotus" w:hint="cs"/>
                <w:sz w:val="28"/>
                <w:szCs w:val="28"/>
                <w:rtl/>
                <w:lang w:bidi="fa-IR"/>
              </w:rPr>
              <w:t>6</w:t>
            </w:r>
            <w:r w:rsidR="000F4E1C" w:rsidRPr="00CC0598">
              <w:rPr>
                <w:rFonts w:ascii="Times New Roman" w:hAnsi="Times New Roman" w:cs="B Lotus" w:hint="cs"/>
                <w:sz w:val="28"/>
                <w:szCs w:val="28"/>
                <w:rtl/>
                <w:lang w:bidi="fa-IR"/>
              </w:rPr>
              <w:t>9</w:t>
            </w:r>
          </w:p>
        </w:tc>
      </w:tr>
      <w:tr w:rsidR="00A51BC7" w:rsidRPr="00CC0598" w14:paraId="03D8042F" w14:textId="77777777" w:rsidTr="00CC0598">
        <w:trPr>
          <w:trHeight w:val="346"/>
        </w:trPr>
        <w:tc>
          <w:tcPr>
            <w:tcW w:w="9213" w:type="dxa"/>
            <w:tcBorders>
              <w:top w:val="nil"/>
              <w:left w:val="nil"/>
              <w:bottom w:val="nil"/>
              <w:right w:val="nil"/>
            </w:tcBorders>
            <w:shd w:val="clear" w:color="auto" w:fill="auto"/>
          </w:tcPr>
          <w:p w14:paraId="54076300" w14:textId="61F1222A" w:rsidR="00A51BC7" w:rsidRPr="00CC0598" w:rsidRDefault="00A51BC7"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 xml:space="preserve">شکل 4-9- اثر تیمار تیو سولفات کلسیم، تیو سولفات پتاسیم و ترکیب تیو سولفات کلسیم و پتاسیم </w:t>
            </w:r>
            <w:r w:rsidR="00475BB1" w:rsidRPr="00CC0598">
              <w:rPr>
                <w:rFonts w:ascii="Times New Roman" w:hAnsi="Times New Roman" w:cs="B Lotus" w:hint="cs"/>
                <w:sz w:val="28"/>
                <w:szCs w:val="28"/>
                <w:rtl/>
                <w:lang w:bidi="fa-IR"/>
              </w:rPr>
              <w:t xml:space="preserve">بر فیبر خام </w:t>
            </w:r>
            <w:r w:rsidRPr="00CC0598">
              <w:rPr>
                <w:rFonts w:ascii="Times New Roman" w:hAnsi="Times New Roman" w:cs="B Lotus" w:hint="cs"/>
                <w:sz w:val="28"/>
                <w:szCs w:val="28"/>
                <w:rtl/>
                <w:lang w:bidi="fa-IR"/>
              </w:rPr>
              <w:t>میوه گردو</w:t>
            </w:r>
            <w:r w:rsidR="00475BB1" w:rsidRPr="00CC0598">
              <w:rPr>
                <w:rFonts w:ascii="Times New Roman" w:hAnsi="Times New Roman" w:cs="B Lotus" w:hint="cs"/>
                <w:sz w:val="28"/>
                <w:szCs w:val="28"/>
                <w:rtl/>
                <w:lang w:bidi="fa-IR"/>
              </w:rPr>
              <w:t xml:space="preserve"> رقم چندلر </w:t>
            </w:r>
            <w:r w:rsidRPr="00CC0598">
              <w:rPr>
                <w:rFonts w:ascii="Times New Roman" w:hAnsi="Times New Roman" w:cs="B Lotus" w:hint="cs"/>
                <w:sz w:val="28"/>
                <w:szCs w:val="28"/>
                <w:rtl/>
                <w:lang w:bidi="fa-IR"/>
              </w:rPr>
              <w:t xml:space="preserve"> .......................</w:t>
            </w:r>
            <w:r w:rsidR="00D11970">
              <w:rPr>
                <w:rFonts w:ascii="Times New Roman" w:hAnsi="Times New Roman" w:cs="B Lotus" w:hint="cs"/>
                <w:sz w:val="28"/>
                <w:szCs w:val="28"/>
                <w:rtl/>
                <w:lang w:bidi="fa-IR"/>
              </w:rPr>
              <w:t>..............................</w:t>
            </w:r>
            <w:r w:rsidRPr="00CC0598">
              <w:rPr>
                <w:rFonts w:ascii="Times New Roman" w:hAnsi="Times New Roman" w:cs="B Lotus" w:hint="cs"/>
                <w:sz w:val="28"/>
                <w:szCs w:val="28"/>
                <w:rtl/>
                <w:lang w:bidi="fa-IR"/>
              </w:rPr>
              <w:t>..............................</w:t>
            </w:r>
            <w:r w:rsidR="00475BB1" w:rsidRPr="00CC0598">
              <w:rPr>
                <w:rFonts w:ascii="Times New Roman" w:hAnsi="Times New Roman" w:cs="B Lotus" w:hint="cs"/>
                <w:sz w:val="28"/>
                <w:szCs w:val="28"/>
                <w:rtl/>
                <w:lang w:bidi="fa-IR"/>
              </w:rPr>
              <w:t>...............</w:t>
            </w:r>
            <w:r w:rsidRPr="00CC0598">
              <w:rPr>
                <w:rFonts w:ascii="Times New Roman" w:hAnsi="Times New Roman" w:cs="B Lotus" w:hint="cs"/>
                <w:sz w:val="28"/>
                <w:szCs w:val="28"/>
                <w:rtl/>
                <w:lang w:bidi="fa-IR"/>
              </w:rPr>
              <w:t>...................</w:t>
            </w:r>
          </w:p>
        </w:tc>
        <w:tc>
          <w:tcPr>
            <w:tcW w:w="560" w:type="dxa"/>
            <w:tcBorders>
              <w:top w:val="nil"/>
              <w:left w:val="nil"/>
              <w:bottom w:val="nil"/>
              <w:right w:val="nil"/>
            </w:tcBorders>
            <w:shd w:val="clear" w:color="auto" w:fill="auto"/>
          </w:tcPr>
          <w:p w14:paraId="3A6DCE71" w14:textId="77777777" w:rsidR="00A51BC7" w:rsidRPr="00CC0598" w:rsidRDefault="00A51BC7" w:rsidP="00CC0598">
            <w:pPr>
              <w:bidi/>
              <w:spacing w:after="0" w:line="360" w:lineRule="auto"/>
              <w:jc w:val="center"/>
              <w:rPr>
                <w:rFonts w:ascii="Times New Roman" w:hAnsi="Times New Roman" w:cs="B Lotus"/>
                <w:sz w:val="28"/>
                <w:szCs w:val="28"/>
                <w:rtl/>
                <w:lang w:bidi="fa-IR"/>
              </w:rPr>
            </w:pPr>
          </w:p>
          <w:p w14:paraId="21959DEB" w14:textId="77777777" w:rsidR="00A51BC7" w:rsidRPr="00CC0598" w:rsidRDefault="000F4E1C" w:rsidP="00CC0598">
            <w:pPr>
              <w:bidi/>
              <w:spacing w:after="0" w:line="360" w:lineRule="auto"/>
              <w:jc w:val="center"/>
              <w:rPr>
                <w:rFonts w:ascii="Times New Roman" w:hAnsi="Times New Roman" w:cs="B Lotus"/>
                <w:sz w:val="28"/>
                <w:szCs w:val="28"/>
                <w:rtl/>
                <w:lang w:bidi="fa-IR"/>
              </w:rPr>
            </w:pPr>
            <w:r w:rsidRPr="00CC0598">
              <w:rPr>
                <w:rFonts w:ascii="Times New Roman" w:hAnsi="Times New Roman" w:cs="B Lotus" w:hint="cs"/>
                <w:sz w:val="28"/>
                <w:szCs w:val="28"/>
                <w:rtl/>
                <w:lang w:bidi="fa-IR"/>
              </w:rPr>
              <w:t>70</w:t>
            </w:r>
          </w:p>
        </w:tc>
      </w:tr>
      <w:tr w:rsidR="00A51BC7" w:rsidRPr="00CC0598" w14:paraId="0B56184D" w14:textId="77777777" w:rsidTr="00CC0598">
        <w:trPr>
          <w:trHeight w:val="346"/>
        </w:trPr>
        <w:tc>
          <w:tcPr>
            <w:tcW w:w="9213" w:type="dxa"/>
            <w:tcBorders>
              <w:top w:val="nil"/>
              <w:left w:val="nil"/>
              <w:bottom w:val="nil"/>
              <w:right w:val="nil"/>
            </w:tcBorders>
            <w:shd w:val="clear" w:color="auto" w:fill="auto"/>
          </w:tcPr>
          <w:p w14:paraId="11254150" w14:textId="530AF1FD" w:rsidR="00A51BC7" w:rsidRPr="00CC0598" w:rsidRDefault="00A51BC7"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 xml:space="preserve">شکل 4-10- اثر تیمار تیو سولفات کلسیم، تیو سولفات پتاسیم و ترکیب تیو سولفات کلسیم و پتاسیم بر </w:t>
            </w:r>
            <w:r w:rsidR="00B47ADE" w:rsidRPr="00CC0598">
              <w:rPr>
                <w:rFonts w:ascii="Times New Roman" w:hAnsi="Times New Roman" w:cs="B Lotus" w:hint="cs"/>
                <w:sz w:val="28"/>
                <w:szCs w:val="28"/>
                <w:rtl/>
                <w:lang w:bidi="fa-IR"/>
              </w:rPr>
              <w:t xml:space="preserve">پروتئین خام </w:t>
            </w:r>
            <w:r w:rsidRPr="00CC0598">
              <w:rPr>
                <w:rFonts w:ascii="Times New Roman" w:hAnsi="Times New Roman" w:cs="B Lotus" w:hint="cs"/>
                <w:sz w:val="28"/>
                <w:szCs w:val="28"/>
                <w:rtl/>
                <w:lang w:bidi="fa-IR"/>
              </w:rPr>
              <w:t xml:space="preserve">میوه گردو </w:t>
            </w:r>
            <w:r w:rsidR="00B47ADE" w:rsidRPr="00CC0598">
              <w:rPr>
                <w:rFonts w:ascii="Times New Roman" w:hAnsi="Times New Roman" w:cs="B Lotus" w:hint="cs"/>
                <w:sz w:val="28"/>
                <w:szCs w:val="28"/>
                <w:rtl/>
                <w:lang w:bidi="fa-IR"/>
              </w:rPr>
              <w:t xml:space="preserve">رقم چندلر </w:t>
            </w:r>
            <w:r w:rsidRPr="00CC0598">
              <w:rPr>
                <w:rFonts w:ascii="Times New Roman" w:hAnsi="Times New Roman" w:cs="B Lotus" w:hint="cs"/>
                <w:sz w:val="28"/>
                <w:szCs w:val="28"/>
                <w:rtl/>
                <w:lang w:bidi="fa-IR"/>
              </w:rPr>
              <w:t>........</w:t>
            </w:r>
            <w:r w:rsidR="00CB7F38">
              <w:rPr>
                <w:rFonts w:ascii="Times New Roman" w:hAnsi="Times New Roman" w:cs="B Lotus" w:hint="cs"/>
                <w:sz w:val="28"/>
                <w:szCs w:val="28"/>
                <w:rtl/>
                <w:lang w:bidi="fa-IR"/>
              </w:rPr>
              <w:t>.............................................</w:t>
            </w:r>
            <w:r w:rsidRPr="00CC0598">
              <w:rPr>
                <w:rFonts w:ascii="Times New Roman" w:hAnsi="Times New Roman" w:cs="B Lotus" w:hint="cs"/>
                <w:sz w:val="28"/>
                <w:szCs w:val="28"/>
                <w:rtl/>
                <w:lang w:bidi="fa-IR"/>
              </w:rPr>
              <w:t>...............................</w:t>
            </w:r>
            <w:r w:rsidR="00B47ADE" w:rsidRPr="00CC0598">
              <w:rPr>
                <w:rFonts w:ascii="Times New Roman" w:hAnsi="Times New Roman" w:cs="B Lotus" w:hint="cs"/>
                <w:sz w:val="28"/>
                <w:szCs w:val="28"/>
                <w:rtl/>
                <w:lang w:bidi="fa-IR"/>
              </w:rPr>
              <w:t>...............</w:t>
            </w:r>
            <w:r w:rsidRPr="00CC0598">
              <w:rPr>
                <w:rFonts w:ascii="Times New Roman" w:hAnsi="Times New Roman" w:cs="B Lotus" w:hint="cs"/>
                <w:sz w:val="28"/>
                <w:szCs w:val="28"/>
                <w:rtl/>
                <w:lang w:bidi="fa-IR"/>
              </w:rPr>
              <w:t>..............</w:t>
            </w:r>
          </w:p>
        </w:tc>
        <w:tc>
          <w:tcPr>
            <w:tcW w:w="560" w:type="dxa"/>
            <w:tcBorders>
              <w:top w:val="nil"/>
              <w:left w:val="nil"/>
              <w:bottom w:val="nil"/>
              <w:right w:val="nil"/>
            </w:tcBorders>
            <w:shd w:val="clear" w:color="auto" w:fill="auto"/>
          </w:tcPr>
          <w:p w14:paraId="5D47636A" w14:textId="77777777" w:rsidR="00A51BC7" w:rsidRPr="00CC0598" w:rsidRDefault="00A51BC7" w:rsidP="00CC0598">
            <w:pPr>
              <w:bidi/>
              <w:spacing w:after="0" w:line="360" w:lineRule="auto"/>
              <w:jc w:val="center"/>
              <w:rPr>
                <w:rFonts w:ascii="Times New Roman" w:hAnsi="Times New Roman" w:cs="B Lotus"/>
                <w:sz w:val="28"/>
                <w:szCs w:val="28"/>
                <w:rtl/>
                <w:lang w:bidi="fa-IR"/>
              </w:rPr>
            </w:pPr>
          </w:p>
          <w:p w14:paraId="16BDD30B" w14:textId="77777777" w:rsidR="00A51BC7" w:rsidRPr="00CC0598" w:rsidRDefault="000F4E1C" w:rsidP="00CC0598">
            <w:pPr>
              <w:bidi/>
              <w:spacing w:after="0" w:line="360" w:lineRule="auto"/>
              <w:jc w:val="center"/>
              <w:rPr>
                <w:rFonts w:ascii="Times New Roman" w:hAnsi="Times New Roman" w:cs="B Lotus"/>
                <w:sz w:val="28"/>
                <w:szCs w:val="28"/>
                <w:rtl/>
                <w:lang w:bidi="fa-IR"/>
              </w:rPr>
            </w:pPr>
            <w:r w:rsidRPr="00CC0598">
              <w:rPr>
                <w:rFonts w:ascii="Times New Roman" w:hAnsi="Times New Roman" w:cs="B Lotus" w:hint="cs"/>
                <w:sz w:val="28"/>
                <w:szCs w:val="28"/>
                <w:rtl/>
                <w:lang w:bidi="fa-IR"/>
              </w:rPr>
              <w:t>72</w:t>
            </w:r>
          </w:p>
        </w:tc>
      </w:tr>
      <w:tr w:rsidR="00B47ADE" w:rsidRPr="00CC0598" w14:paraId="5B26F35C" w14:textId="77777777" w:rsidTr="00CC0598">
        <w:trPr>
          <w:trHeight w:val="346"/>
        </w:trPr>
        <w:tc>
          <w:tcPr>
            <w:tcW w:w="9213" w:type="dxa"/>
            <w:tcBorders>
              <w:top w:val="nil"/>
              <w:left w:val="nil"/>
              <w:bottom w:val="nil"/>
              <w:right w:val="nil"/>
            </w:tcBorders>
            <w:shd w:val="clear" w:color="auto" w:fill="auto"/>
          </w:tcPr>
          <w:p w14:paraId="00EF0A82" w14:textId="2F47DA6F" w:rsidR="00B47ADE" w:rsidRPr="00CC0598" w:rsidRDefault="00B47ADE"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شکل 4-11- اثر تیمار تیو سولفات کلسیم، تیو سولفات پتاسیم و ترکیب تیو سولفات کلسیم و پتاسیم بر ماده خشک میوه گردو رقم چندلر....................................</w:t>
            </w:r>
            <w:r w:rsidR="00CB7F38">
              <w:rPr>
                <w:rFonts w:ascii="Times New Roman" w:hAnsi="Times New Roman" w:cs="B Lotus" w:hint="cs"/>
                <w:sz w:val="28"/>
                <w:szCs w:val="28"/>
                <w:rtl/>
                <w:lang w:bidi="fa-IR"/>
              </w:rPr>
              <w:t>............................................</w:t>
            </w:r>
            <w:r w:rsidRPr="00CC0598">
              <w:rPr>
                <w:rFonts w:ascii="Times New Roman" w:hAnsi="Times New Roman" w:cs="B Lotus" w:hint="cs"/>
                <w:sz w:val="28"/>
                <w:szCs w:val="28"/>
                <w:rtl/>
                <w:lang w:bidi="fa-IR"/>
              </w:rPr>
              <w:t>...................................</w:t>
            </w:r>
          </w:p>
        </w:tc>
        <w:tc>
          <w:tcPr>
            <w:tcW w:w="560" w:type="dxa"/>
            <w:tcBorders>
              <w:top w:val="nil"/>
              <w:left w:val="nil"/>
              <w:bottom w:val="nil"/>
              <w:right w:val="nil"/>
            </w:tcBorders>
            <w:shd w:val="clear" w:color="auto" w:fill="auto"/>
          </w:tcPr>
          <w:p w14:paraId="6D72CA1B" w14:textId="77777777" w:rsidR="00B47ADE" w:rsidRPr="00CC0598" w:rsidRDefault="00B47ADE" w:rsidP="00CC0598">
            <w:pPr>
              <w:bidi/>
              <w:spacing w:after="0" w:line="360" w:lineRule="auto"/>
              <w:jc w:val="center"/>
              <w:rPr>
                <w:rFonts w:ascii="Times New Roman" w:hAnsi="Times New Roman" w:cs="B Lotus"/>
                <w:sz w:val="28"/>
                <w:szCs w:val="28"/>
                <w:rtl/>
                <w:lang w:bidi="fa-IR"/>
              </w:rPr>
            </w:pPr>
          </w:p>
          <w:p w14:paraId="67C06671" w14:textId="77777777" w:rsidR="00B47ADE" w:rsidRPr="00CC0598" w:rsidRDefault="00B47ADE" w:rsidP="00CC0598">
            <w:pPr>
              <w:bidi/>
              <w:spacing w:after="0" w:line="360" w:lineRule="auto"/>
              <w:jc w:val="center"/>
              <w:rPr>
                <w:rFonts w:ascii="Times New Roman" w:hAnsi="Times New Roman" w:cs="B Lotus"/>
                <w:sz w:val="28"/>
                <w:szCs w:val="28"/>
                <w:rtl/>
                <w:lang w:bidi="fa-IR"/>
              </w:rPr>
            </w:pPr>
            <w:r w:rsidRPr="00CC0598">
              <w:rPr>
                <w:rFonts w:ascii="Times New Roman" w:hAnsi="Times New Roman" w:cs="B Lotus" w:hint="cs"/>
                <w:sz w:val="28"/>
                <w:szCs w:val="28"/>
                <w:rtl/>
                <w:lang w:bidi="fa-IR"/>
              </w:rPr>
              <w:t>74</w:t>
            </w:r>
          </w:p>
        </w:tc>
      </w:tr>
      <w:tr w:rsidR="00A51BC7" w:rsidRPr="00CC0598" w14:paraId="30BF396F" w14:textId="77777777" w:rsidTr="00CC0598">
        <w:trPr>
          <w:trHeight w:val="346"/>
        </w:trPr>
        <w:tc>
          <w:tcPr>
            <w:tcW w:w="9213" w:type="dxa"/>
            <w:tcBorders>
              <w:top w:val="nil"/>
              <w:left w:val="nil"/>
              <w:bottom w:val="nil"/>
              <w:right w:val="nil"/>
            </w:tcBorders>
            <w:shd w:val="clear" w:color="auto" w:fill="auto"/>
          </w:tcPr>
          <w:p w14:paraId="0053095C" w14:textId="3151BB1E" w:rsidR="00A51BC7" w:rsidRPr="00CC0598" w:rsidRDefault="00A51BC7" w:rsidP="00CC0598">
            <w:pPr>
              <w:bidi/>
              <w:spacing w:after="0" w:line="360" w:lineRule="auto"/>
              <w:rPr>
                <w:rFonts w:ascii="Times New Roman" w:hAnsi="Times New Roman" w:cs="B Lotus"/>
                <w:sz w:val="28"/>
                <w:szCs w:val="28"/>
                <w:rtl/>
                <w:lang w:bidi="fa-IR"/>
              </w:rPr>
            </w:pPr>
            <w:r w:rsidRPr="00CC0598">
              <w:rPr>
                <w:rFonts w:ascii="Times New Roman" w:hAnsi="Times New Roman" w:cs="B Lotus" w:hint="cs"/>
                <w:sz w:val="28"/>
                <w:szCs w:val="28"/>
                <w:rtl/>
                <w:lang w:bidi="fa-IR"/>
              </w:rPr>
              <w:t>شکل 4-1</w:t>
            </w:r>
            <w:r w:rsidR="00B47ADE" w:rsidRPr="00CC0598">
              <w:rPr>
                <w:rFonts w:ascii="Times New Roman" w:hAnsi="Times New Roman" w:cs="B Lotus" w:hint="cs"/>
                <w:sz w:val="28"/>
                <w:szCs w:val="28"/>
                <w:rtl/>
                <w:lang w:bidi="fa-IR"/>
              </w:rPr>
              <w:t>2</w:t>
            </w:r>
            <w:r w:rsidRPr="00CC0598">
              <w:rPr>
                <w:rFonts w:ascii="Times New Roman" w:hAnsi="Times New Roman" w:cs="B Lotus" w:hint="cs"/>
                <w:sz w:val="28"/>
                <w:szCs w:val="28"/>
                <w:rtl/>
                <w:lang w:bidi="fa-IR"/>
              </w:rPr>
              <w:t xml:space="preserve">- اثر تیمار تیو سولفات کلسیم، تیو سولفات پتاسیم و ترکیب تیو سولفات کلسیم و پتاسیم بر </w:t>
            </w:r>
            <w:r w:rsidRPr="00CC0598">
              <w:rPr>
                <w:rFonts w:ascii="Times New Roman" w:hAnsi="Times New Roman" w:cs="B Lotus" w:hint="cs"/>
                <w:color w:val="000000"/>
                <w:sz w:val="28"/>
                <w:szCs w:val="28"/>
                <w:rtl/>
                <w:lang w:bidi="fa-IR"/>
              </w:rPr>
              <w:t>اولئیک و لینولئیک اسید میوه گردو ..........................................................</w:t>
            </w:r>
            <w:r w:rsidR="00CB7F38">
              <w:rPr>
                <w:rFonts w:ascii="Times New Roman" w:hAnsi="Times New Roman" w:cs="B Lotus" w:hint="cs"/>
                <w:color w:val="000000"/>
                <w:sz w:val="28"/>
                <w:szCs w:val="28"/>
                <w:rtl/>
                <w:lang w:bidi="fa-IR"/>
              </w:rPr>
              <w:t>.............................................</w:t>
            </w:r>
            <w:r w:rsidRPr="00CC0598">
              <w:rPr>
                <w:rFonts w:ascii="Times New Roman" w:hAnsi="Times New Roman" w:cs="B Lotus" w:hint="cs"/>
                <w:color w:val="000000"/>
                <w:sz w:val="28"/>
                <w:szCs w:val="28"/>
                <w:rtl/>
                <w:lang w:bidi="fa-IR"/>
              </w:rPr>
              <w:t>..........</w:t>
            </w:r>
          </w:p>
        </w:tc>
        <w:tc>
          <w:tcPr>
            <w:tcW w:w="560" w:type="dxa"/>
            <w:tcBorders>
              <w:top w:val="nil"/>
              <w:left w:val="nil"/>
              <w:bottom w:val="nil"/>
              <w:right w:val="nil"/>
            </w:tcBorders>
            <w:shd w:val="clear" w:color="auto" w:fill="auto"/>
          </w:tcPr>
          <w:p w14:paraId="0C9AC858" w14:textId="77777777" w:rsidR="00A51BC7" w:rsidRPr="00CC0598" w:rsidRDefault="00A51BC7" w:rsidP="00CC0598">
            <w:pPr>
              <w:bidi/>
              <w:spacing w:after="0" w:line="360" w:lineRule="auto"/>
              <w:jc w:val="center"/>
              <w:rPr>
                <w:rFonts w:ascii="Times New Roman" w:hAnsi="Times New Roman" w:cs="B Lotus"/>
                <w:sz w:val="28"/>
                <w:szCs w:val="28"/>
                <w:rtl/>
                <w:lang w:bidi="fa-IR"/>
              </w:rPr>
            </w:pPr>
          </w:p>
          <w:p w14:paraId="29049B1C" w14:textId="77777777" w:rsidR="00A51BC7" w:rsidRPr="00CC0598" w:rsidRDefault="00A51BC7" w:rsidP="00CC0598">
            <w:pPr>
              <w:bidi/>
              <w:spacing w:after="0" w:line="360" w:lineRule="auto"/>
              <w:jc w:val="center"/>
              <w:rPr>
                <w:rFonts w:ascii="Times New Roman" w:hAnsi="Times New Roman" w:cs="B Lotus"/>
                <w:sz w:val="28"/>
                <w:szCs w:val="28"/>
                <w:rtl/>
                <w:lang w:bidi="fa-IR"/>
              </w:rPr>
            </w:pPr>
            <w:r w:rsidRPr="00CC0598">
              <w:rPr>
                <w:rFonts w:ascii="Times New Roman" w:hAnsi="Times New Roman" w:cs="B Lotus" w:hint="cs"/>
                <w:sz w:val="28"/>
                <w:szCs w:val="28"/>
                <w:rtl/>
                <w:lang w:bidi="fa-IR"/>
              </w:rPr>
              <w:t>7</w:t>
            </w:r>
            <w:r w:rsidR="00B47ADE" w:rsidRPr="00CC0598">
              <w:rPr>
                <w:rFonts w:ascii="Times New Roman" w:hAnsi="Times New Roman" w:cs="B Lotus" w:hint="cs"/>
                <w:sz w:val="28"/>
                <w:szCs w:val="28"/>
                <w:rtl/>
                <w:lang w:bidi="fa-IR"/>
              </w:rPr>
              <w:t>6</w:t>
            </w:r>
          </w:p>
        </w:tc>
      </w:tr>
    </w:tbl>
    <w:p w14:paraId="330B31BA" w14:textId="77777777" w:rsidR="00FC079C" w:rsidRDefault="00FC079C" w:rsidP="00FC079C">
      <w:pPr>
        <w:bidi/>
        <w:spacing w:after="0" w:line="360" w:lineRule="auto"/>
        <w:jc w:val="center"/>
        <w:rPr>
          <w:rFonts w:ascii="Times New Roman" w:hAnsi="Times New Roman" w:cs="B Nazanin"/>
          <w:b/>
          <w:bCs/>
          <w:sz w:val="32"/>
          <w:szCs w:val="32"/>
          <w:rtl/>
          <w:lang w:bidi="fa-IR"/>
        </w:rPr>
      </w:pPr>
    </w:p>
    <w:p w14:paraId="4F7F78F6" w14:textId="77777777" w:rsidR="00FC079C" w:rsidRDefault="00FC079C">
      <w:pPr>
        <w:rPr>
          <w:rFonts w:ascii="Times New Roman" w:hAnsi="Times New Roman" w:cs="B Nazanin"/>
          <w:b/>
          <w:bCs/>
          <w:sz w:val="32"/>
          <w:szCs w:val="32"/>
          <w:rtl/>
          <w:lang w:bidi="fa-IR"/>
        </w:rPr>
      </w:pPr>
      <w:r>
        <w:rPr>
          <w:rFonts w:ascii="Times New Roman" w:hAnsi="Times New Roman" w:cs="B Nazanin"/>
          <w:b/>
          <w:bCs/>
          <w:sz w:val="32"/>
          <w:szCs w:val="32"/>
          <w:rtl/>
          <w:lang w:bidi="fa-IR"/>
        </w:rPr>
        <w:br w:type="page"/>
      </w:r>
    </w:p>
    <w:p w14:paraId="68504307" w14:textId="77777777" w:rsidR="00FC079C" w:rsidRPr="008E503A" w:rsidRDefault="00FC079C" w:rsidP="00FC079C">
      <w:pPr>
        <w:bidi/>
        <w:spacing w:after="0" w:line="360" w:lineRule="auto"/>
        <w:jc w:val="center"/>
        <w:rPr>
          <w:rFonts w:ascii="Times New Roman" w:hAnsi="Times New Roman" w:cs="B Lotus"/>
          <w:b/>
          <w:bCs/>
          <w:sz w:val="32"/>
          <w:szCs w:val="32"/>
          <w:rtl/>
          <w:lang w:bidi="fa-IR"/>
        </w:rPr>
      </w:pPr>
      <w:r w:rsidRPr="008E503A">
        <w:rPr>
          <w:rFonts w:ascii="Times New Roman" w:hAnsi="Times New Roman" w:cs="B Lotus" w:hint="cs"/>
          <w:b/>
          <w:bCs/>
          <w:sz w:val="32"/>
          <w:szCs w:val="32"/>
          <w:rtl/>
          <w:lang w:bidi="fa-IR"/>
        </w:rPr>
        <w:lastRenderedPageBreak/>
        <w:t>فهرست جداول</w:t>
      </w:r>
    </w:p>
    <w:p w14:paraId="6A285AFA" w14:textId="77777777" w:rsidR="00FC079C" w:rsidRPr="008E503A" w:rsidRDefault="00FC079C" w:rsidP="00FC079C">
      <w:pPr>
        <w:bidi/>
        <w:spacing w:after="0" w:line="360" w:lineRule="auto"/>
        <w:rPr>
          <w:rFonts w:ascii="Times New Roman" w:hAnsi="Times New Roman" w:cs="B Lotus"/>
          <w:b/>
          <w:bCs/>
          <w:sz w:val="32"/>
          <w:szCs w:val="32"/>
          <w:rtl/>
          <w:lang w:bidi="fa-IR"/>
        </w:rPr>
      </w:pPr>
      <w:r w:rsidRPr="008E503A">
        <w:rPr>
          <w:rFonts w:ascii="Times New Roman" w:hAnsi="Times New Roman" w:cs="B Lotus" w:hint="cs"/>
          <w:b/>
          <w:bCs/>
          <w:sz w:val="32"/>
          <w:szCs w:val="32"/>
          <w:rtl/>
          <w:lang w:bidi="fa-IR"/>
        </w:rPr>
        <w:t>عناوین                                                                                                  صفحه</w:t>
      </w:r>
    </w:p>
    <w:p w14:paraId="29371731" w14:textId="1661AE1E" w:rsidR="00FC079C" w:rsidRPr="00CC0598" w:rsidRDefault="00560359" w:rsidP="00FC079C">
      <w:pPr>
        <w:bidi/>
        <w:spacing w:after="0" w:line="360" w:lineRule="auto"/>
        <w:ind w:firstLine="454"/>
        <w:jc w:val="both"/>
        <w:rPr>
          <w:rFonts w:ascii="Times New Roman" w:hAnsi="Times New Roman" w:cs="B Lotus"/>
          <w:sz w:val="28"/>
          <w:szCs w:val="28"/>
          <w:rtl/>
        </w:rPr>
      </w:pPr>
      <w:r>
        <w:rPr>
          <w:noProof/>
        </w:rPr>
        <mc:AlternateContent>
          <mc:Choice Requires="wps">
            <w:drawing>
              <wp:anchor distT="0" distB="0" distL="114300" distR="114300" simplePos="0" relativeHeight="251660800" behindDoc="0" locked="0" layoutInCell="1" allowOverlap="1" wp14:anchorId="035E47DD" wp14:editId="7170FB32">
                <wp:simplePos x="0" y="0"/>
                <wp:positionH relativeFrom="margin">
                  <wp:posOffset>-161925</wp:posOffset>
                </wp:positionH>
                <wp:positionV relativeFrom="paragraph">
                  <wp:posOffset>54610</wp:posOffset>
                </wp:positionV>
                <wp:extent cx="6438900" cy="38100"/>
                <wp:effectExtent l="0" t="0" r="0" b="0"/>
                <wp:wrapNone/>
                <wp:docPr id="1843122200"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438900" cy="3810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74DE274" id="Straight Connector 7" o:spid="_x0000_s1026" style="position:absolute;flip:y;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75pt,4.3pt" to="494.2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" strokecolor="windowText" strokeweight="1.5pt">
                <v:stroke joinstyle="miter"/>
                <o:lock v:ext="edit" shapetype="f"/>
                <w10:wrap anchorx="margin"/>
              </v:line>
            </w:pict>
          </mc:Fallback>
        </mc:AlternateContent>
      </w:r>
    </w:p>
    <w:tbl>
      <w:tblPr>
        <w:tblW w:w="0" w:type="auto"/>
        <w:tblLook w:val="04A0" w:firstRow="1" w:lastRow="0" w:firstColumn="1" w:lastColumn="0" w:noHBand="0" w:noVBand="1"/>
      </w:tblPr>
      <w:tblGrid>
        <w:gridCol w:w="709"/>
        <w:gridCol w:w="9072"/>
      </w:tblGrid>
      <w:tr w:rsidR="00FC079C" w:rsidRPr="00CC0598" w14:paraId="208F23D4" w14:textId="77777777" w:rsidTr="00CC0598">
        <w:trPr>
          <w:trHeight w:val="1267"/>
        </w:trPr>
        <w:tc>
          <w:tcPr>
            <w:tcW w:w="709" w:type="dxa"/>
            <w:shd w:val="clear" w:color="auto" w:fill="auto"/>
          </w:tcPr>
          <w:p w14:paraId="41817BA2" w14:textId="77777777" w:rsidR="00FC079C" w:rsidRPr="00CC0598" w:rsidRDefault="00FC079C" w:rsidP="00CC0598">
            <w:pPr>
              <w:spacing w:after="0" w:line="240" w:lineRule="auto"/>
              <w:jc w:val="center"/>
              <w:rPr>
                <w:rFonts w:cs="B Lotus"/>
                <w:sz w:val="28"/>
                <w:szCs w:val="28"/>
                <w:rtl/>
                <w:lang w:bidi="fa-IR"/>
              </w:rPr>
            </w:pPr>
          </w:p>
          <w:p w14:paraId="1F70BE9C" w14:textId="77777777" w:rsidR="008E503A" w:rsidRPr="00CC0598" w:rsidRDefault="00681138" w:rsidP="00CC0598">
            <w:pPr>
              <w:spacing w:after="0" w:line="240" w:lineRule="auto"/>
              <w:jc w:val="center"/>
              <w:rPr>
                <w:rFonts w:cs="B Lotus"/>
                <w:sz w:val="28"/>
                <w:szCs w:val="28"/>
                <w:lang w:bidi="fa-IR"/>
              </w:rPr>
            </w:pPr>
            <w:r w:rsidRPr="00CC0598">
              <w:rPr>
                <w:rFonts w:cs="B Lotus" w:hint="cs"/>
                <w:sz w:val="28"/>
                <w:szCs w:val="28"/>
                <w:rtl/>
                <w:lang w:bidi="fa-IR"/>
              </w:rPr>
              <w:t>50</w:t>
            </w:r>
          </w:p>
        </w:tc>
        <w:tc>
          <w:tcPr>
            <w:tcW w:w="9072" w:type="dxa"/>
            <w:shd w:val="clear" w:color="auto" w:fill="auto"/>
          </w:tcPr>
          <w:p w14:paraId="434D2876" w14:textId="77777777" w:rsidR="008E503A" w:rsidRPr="00CC0598" w:rsidRDefault="008E503A" w:rsidP="00CC0598">
            <w:pPr>
              <w:bidi/>
              <w:spacing w:after="0"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جدول 4-1-نتایج تجزیه واریانس</w:t>
            </w:r>
            <w:r w:rsidRPr="00CC0598">
              <w:rPr>
                <w:rFonts w:ascii="Times New Roman" w:hAnsi="Times New Roman" w:cs="B Lotus"/>
                <w:color w:val="000000"/>
                <w:sz w:val="24"/>
                <w:szCs w:val="28"/>
                <w:rtl/>
                <w:lang w:bidi="fa-IR"/>
              </w:rPr>
              <w:t xml:space="preserve"> اثر </w:t>
            </w:r>
            <w:r w:rsidRPr="00CC0598">
              <w:rPr>
                <w:rFonts w:ascii="Times New Roman" w:hAnsi="Times New Roman" w:cs="B Lotus" w:hint="cs"/>
                <w:color w:val="000000"/>
                <w:sz w:val="24"/>
                <w:szCs w:val="28"/>
                <w:rtl/>
                <w:lang w:bidi="fa-IR"/>
              </w:rPr>
              <w:t>تیمار تیوسولفات کلسیم، تیوسولفات پتاسیم و ترکیب تیوسولفات کلسیم و پتاسیم</w:t>
            </w:r>
            <w:r w:rsidRPr="00CC0598">
              <w:rPr>
                <w:rFonts w:ascii="Times New Roman" w:hAnsi="Times New Roman" w:cs="B Lotus"/>
                <w:color w:val="000000"/>
                <w:sz w:val="24"/>
                <w:szCs w:val="28"/>
                <w:rtl/>
                <w:lang w:bidi="fa-IR"/>
              </w:rPr>
              <w:t xml:space="preserve"> بر برخ</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w:t>
            </w:r>
            <w:r w:rsidR="00681138" w:rsidRPr="00CC0598">
              <w:rPr>
                <w:rFonts w:ascii="Times New Roman" w:hAnsi="Times New Roman" w:cs="B Lotus" w:hint="cs"/>
                <w:color w:val="000000"/>
                <w:sz w:val="24"/>
                <w:szCs w:val="28"/>
                <w:rtl/>
                <w:lang w:bidi="fa-IR"/>
              </w:rPr>
              <w:t xml:space="preserve">عناصر برگ </w:t>
            </w:r>
            <w:r w:rsidRPr="00CC0598">
              <w:rPr>
                <w:rFonts w:ascii="Times New Roman" w:hAnsi="Times New Roman" w:cs="B Lotus" w:hint="cs"/>
                <w:color w:val="000000"/>
                <w:sz w:val="24"/>
                <w:szCs w:val="28"/>
                <w:rtl/>
                <w:lang w:bidi="fa-IR"/>
              </w:rPr>
              <w:t>گردو رقم چندلر ............................</w:t>
            </w:r>
            <w:r w:rsidR="00F0687C">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w:t>
            </w:r>
            <w:r w:rsidR="00681138"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w:t>
            </w:r>
          </w:p>
          <w:p w14:paraId="0215FCC8" w14:textId="77777777" w:rsidR="00FC079C" w:rsidRPr="00CC0598" w:rsidRDefault="00FC079C" w:rsidP="00CC0598">
            <w:pPr>
              <w:spacing w:after="0" w:line="240" w:lineRule="auto"/>
              <w:jc w:val="right"/>
              <w:rPr>
                <w:rFonts w:cs="B Lotus"/>
                <w:sz w:val="28"/>
                <w:szCs w:val="28"/>
                <w:lang w:bidi="fa-IR"/>
              </w:rPr>
            </w:pPr>
          </w:p>
        </w:tc>
      </w:tr>
      <w:tr w:rsidR="00845AEC" w:rsidRPr="00CC0598" w14:paraId="5443CFE4" w14:textId="77777777" w:rsidTr="00CC0598">
        <w:trPr>
          <w:trHeight w:val="850"/>
        </w:trPr>
        <w:tc>
          <w:tcPr>
            <w:tcW w:w="709" w:type="dxa"/>
            <w:shd w:val="clear" w:color="auto" w:fill="auto"/>
          </w:tcPr>
          <w:p w14:paraId="2E5E4513" w14:textId="77777777" w:rsidR="00845AEC" w:rsidRPr="00CC0598" w:rsidRDefault="00845AEC" w:rsidP="00CC0598">
            <w:pPr>
              <w:spacing w:after="0" w:line="240" w:lineRule="auto"/>
              <w:jc w:val="center"/>
              <w:rPr>
                <w:rFonts w:cs="B Lotus"/>
                <w:sz w:val="28"/>
                <w:szCs w:val="28"/>
                <w:rtl/>
                <w:lang w:bidi="fa-IR"/>
              </w:rPr>
            </w:pPr>
          </w:p>
          <w:p w14:paraId="718CB833" w14:textId="77777777" w:rsidR="006A2CEC" w:rsidRPr="00CC0598" w:rsidRDefault="00681138" w:rsidP="00CC0598">
            <w:pPr>
              <w:spacing w:after="0" w:line="240" w:lineRule="auto"/>
              <w:jc w:val="center"/>
              <w:rPr>
                <w:rFonts w:cs="B Lotus"/>
                <w:sz w:val="28"/>
                <w:szCs w:val="28"/>
                <w:rtl/>
                <w:lang w:bidi="fa-IR"/>
              </w:rPr>
            </w:pPr>
            <w:r w:rsidRPr="00CC0598">
              <w:rPr>
                <w:rFonts w:cs="B Lotus" w:hint="cs"/>
                <w:sz w:val="28"/>
                <w:szCs w:val="28"/>
                <w:rtl/>
                <w:lang w:bidi="fa-IR"/>
              </w:rPr>
              <w:t>51</w:t>
            </w:r>
          </w:p>
        </w:tc>
        <w:tc>
          <w:tcPr>
            <w:tcW w:w="9072" w:type="dxa"/>
            <w:shd w:val="clear" w:color="auto" w:fill="auto"/>
          </w:tcPr>
          <w:p w14:paraId="3E83759D" w14:textId="77777777" w:rsidR="00845AEC" w:rsidRPr="00CC0598" w:rsidRDefault="00845AEC" w:rsidP="00CC0598">
            <w:pPr>
              <w:bidi/>
              <w:spacing w:after="0"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جدول 4-</w:t>
            </w:r>
            <w:r w:rsidR="00681138" w:rsidRPr="00CC0598">
              <w:rPr>
                <w:rFonts w:ascii="Times New Roman" w:hAnsi="Times New Roman" w:cs="B Lotus" w:hint="cs"/>
                <w:color w:val="000000"/>
                <w:sz w:val="24"/>
                <w:szCs w:val="28"/>
                <w:rtl/>
                <w:lang w:bidi="fa-IR"/>
              </w:rPr>
              <w:t>2</w:t>
            </w:r>
            <w:r w:rsidRPr="00CC0598">
              <w:rPr>
                <w:rFonts w:ascii="Times New Roman" w:hAnsi="Times New Roman" w:cs="B Lotus" w:hint="cs"/>
                <w:color w:val="000000"/>
                <w:sz w:val="24"/>
                <w:szCs w:val="28"/>
                <w:rtl/>
                <w:lang w:bidi="fa-IR"/>
              </w:rPr>
              <w:t xml:space="preserve">-نتایج </w:t>
            </w:r>
            <w:r w:rsidR="00681138" w:rsidRPr="00CC0598">
              <w:rPr>
                <w:rFonts w:ascii="Times New Roman" w:hAnsi="Times New Roman" w:cs="B Lotus" w:hint="cs"/>
                <w:color w:val="000000"/>
                <w:sz w:val="24"/>
                <w:szCs w:val="28"/>
                <w:rtl/>
                <w:lang w:bidi="fa-IR"/>
              </w:rPr>
              <w:t>مقایسه میانگین</w:t>
            </w:r>
            <w:r w:rsidRPr="00CC0598">
              <w:rPr>
                <w:rFonts w:ascii="Times New Roman" w:hAnsi="Times New Roman" w:cs="B Lotus"/>
                <w:color w:val="000000"/>
                <w:sz w:val="24"/>
                <w:szCs w:val="28"/>
                <w:rtl/>
                <w:lang w:bidi="fa-IR"/>
              </w:rPr>
              <w:t xml:space="preserve"> اثر </w:t>
            </w:r>
            <w:r w:rsidRPr="00CC0598">
              <w:rPr>
                <w:rFonts w:ascii="Times New Roman" w:hAnsi="Times New Roman" w:cs="B Lotus" w:hint="cs"/>
                <w:color w:val="000000"/>
                <w:sz w:val="24"/>
                <w:szCs w:val="28"/>
                <w:rtl/>
                <w:lang w:bidi="fa-IR"/>
              </w:rPr>
              <w:t>تیمار تیوسولفات کلسیم، تیوسولفات پتاسیم و ترکیب تیوسولفات کلسیم و پتاسیم</w:t>
            </w:r>
            <w:r w:rsidRPr="00CC0598">
              <w:rPr>
                <w:rFonts w:ascii="Times New Roman" w:hAnsi="Times New Roman" w:cs="B Lotus"/>
                <w:color w:val="000000"/>
                <w:sz w:val="24"/>
                <w:szCs w:val="28"/>
                <w:rtl/>
                <w:lang w:bidi="fa-IR"/>
              </w:rPr>
              <w:t xml:space="preserve"> بر برخ</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w:t>
            </w:r>
            <w:r w:rsidR="00681138" w:rsidRPr="00CC0598">
              <w:rPr>
                <w:rFonts w:ascii="Times New Roman" w:hAnsi="Times New Roman" w:cs="B Lotus" w:hint="cs"/>
                <w:color w:val="000000"/>
                <w:sz w:val="24"/>
                <w:szCs w:val="28"/>
                <w:rtl/>
                <w:lang w:bidi="fa-IR"/>
              </w:rPr>
              <w:t xml:space="preserve">عناصر برگ گردو </w:t>
            </w:r>
            <w:r w:rsidRPr="00CC0598">
              <w:rPr>
                <w:rFonts w:ascii="Times New Roman" w:hAnsi="Times New Roman" w:cs="B Lotus" w:hint="cs"/>
                <w:color w:val="000000"/>
                <w:sz w:val="24"/>
                <w:szCs w:val="28"/>
                <w:rtl/>
                <w:lang w:bidi="fa-IR"/>
              </w:rPr>
              <w:t>رقم چندلر .......</w:t>
            </w:r>
            <w:r w:rsidR="00681138"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w:t>
            </w:r>
            <w:r w:rsidR="00F0687C">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w:t>
            </w:r>
          </w:p>
        </w:tc>
      </w:tr>
      <w:tr w:rsidR="00845AEC" w:rsidRPr="00CC0598" w14:paraId="30D6EE04" w14:textId="77777777" w:rsidTr="00CC0598">
        <w:trPr>
          <w:trHeight w:val="850"/>
        </w:trPr>
        <w:tc>
          <w:tcPr>
            <w:tcW w:w="709" w:type="dxa"/>
            <w:shd w:val="clear" w:color="auto" w:fill="auto"/>
          </w:tcPr>
          <w:p w14:paraId="488B3F16" w14:textId="77777777" w:rsidR="00845AEC" w:rsidRPr="00CC0598" w:rsidRDefault="00845AEC" w:rsidP="00CC0598">
            <w:pPr>
              <w:spacing w:after="0" w:line="240" w:lineRule="auto"/>
              <w:jc w:val="center"/>
              <w:rPr>
                <w:rFonts w:cs="B Lotus"/>
                <w:sz w:val="28"/>
                <w:szCs w:val="28"/>
                <w:rtl/>
                <w:lang w:bidi="fa-IR"/>
              </w:rPr>
            </w:pPr>
          </w:p>
          <w:p w14:paraId="20FFFFFE" w14:textId="77777777" w:rsidR="006A2CEC" w:rsidRPr="00CC0598" w:rsidRDefault="00681138" w:rsidP="00CC0598">
            <w:pPr>
              <w:spacing w:after="0" w:line="240" w:lineRule="auto"/>
              <w:jc w:val="center"/>
              <w:rPr>
                <w:rFonts w:cs="B Lotus"/>
                <w:sz w:val="28"/>
                <w:szCs w:val="28"/>
                <w:rtl/>
                <w:lang w:bidi="fa-IR"/>
              </w:rPr>
            </w:pPr>
            <w:r w:rsidRPr="00CC0598">
              <w:rPr>
                <w:rFonts w:cs="B Lotus" w:hint="cs"/>
                <w:sz w:val="28"/>
                <w:szCs w:val="28"/>
                <w:rtl/>
                <w:lang w:bidi="fa-IR"/>
              </w:rPr>
              <w:t>52</w:t>
            </w:r>
          </w:p>
        </w:tc>
        <w:tc>
          <w:tcPr>
            <w:tcW w:w="9072" w:type="dxa"/>
            <w:shd w:val="clear" w:color="auto" w:fill="auto"/>
          </w:tcPr>
          <w:p w14:paraId="180C7450" w14:textId="77777777" w:rsidR="00845AEC" w:rsidRPr="00CC0598" w:rsidRDefault="00845AEC" w:rsidP="00CC0598">
            <w:pPr>
              <w:bidi/>
              <w:spacing w:after="0"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جدول 4-</w:t>
            </w:r>
            <w:r w:rsidR="00681138" w:rsidRPr="00CC0598">
              <w:rPr>
                <w:rFonts w:ascii="Times New Roman" w:hAnsi="Times New Roman" w:cs="B Lotus" w:hint="cs"/>
                <w:color w:val="000000"/>
                <w:sz w:val="24"/>
                <w:szCs w:val="28"/>
                <w:rtl/>
                <w:lang w:bidi="fa-IR"/>
              </w:rPr>
              <w:t>3</w:t>
            </w:r>
            <w:r w:rsidRPr="00CC0598">
              <w:rPr>
                <w:rFonts w:ascii="Times New Roman" w:hAnsi="Times New Roman" w:cs="B Lotus" w:hint="cs"/>
                <w:color w:val="000000"/>
                <w:sz w:val="24"/>
                <w:szCs w:val="28"/>
                <w:rtl/>
                <w:lang w:bidi="fa-IR"/>
              </w:rPr>
              <w:t>-نتایج تجزیه واریانس</w:t>
            </w:r>
            <w:r w:rsidRPr="00CC0598">
              <w:rPr>
                <w:rFonts w:ascii="Times New Roman" w:hAnsi="Times New Roman" w:cs="B Lotus"/>
                <w:color w:val="000000"/>
                <w:sz w:val="24"/>
                <w:szCs w:val="28"/>
                <w:rtl/>
                <w:lang w:bidi="fa-IR"/>
              </w:rPr>
              <w:t xml:space="preserve"> اثر </w:t>
            </w:r>
            <w:r w:rsidRPr="00CC0598">
              <w:rPr>
                <w:rFonts w:ascii="Times New Roman" w:hAnsi="Times New Roman" w:cs="B Lotus" w:hint="cs"/>
                <w:color w:val="000000"/>
                <w:sz w:val="24"/>
                <w:szCs w:val="28"/>
                <w:rtl/>
                <w:lang w:bidi="fa-IR"/>
              </w:rPr>
              <w:t>تیمار تیوسولفات کلسیم، تیوسولفات پتاسیم و ترکیب تیوسولفات کلسیم و پتاسیم</w:t>
            </w:r>
            <w:r w:rsidRPr="00CC0598">
              <w:rPr>
                <w:rFonts w:ascii="Times New Roman" w:hAnsi="Times New Roman" w:cs="B Lotus"/>
                <w:color w:val="000000"/>
                <w:sz w:val="24"/>
                <w:szCs w:val="28"/>
                <w:rtl/>
                <w:lang w:bidi="fa-IR"/>
              </w:rPr>
              <w:t xml:space="preserve"> بر برخ</w:t>
            </w:r>
            <w:r w:rsidRPr="00CC0598">
              <w:rPr>
                <w:rFonts w:ascii="Times New Roman" w:hAnsi="Times New Roman" w:cs="B Lotus" w:hint="cs"/>
                <w:color w:val="000000"/>
                <w:sz w:val="24"/>
                <w:szCs w:val="28"/>
                <w:rtl/>
                <w:lang w:bidi="fa-IR"/>
              </w:rPr>
              <w:t>ی</w:t>
            </w:r>
            <w:r w:rsidR="00681138" w:rsidRPr="00CC0598">
              <w:rPr>
                <w:rFonts w:ascii="Times New Roman" w:hAnsi="Times New Roman" w:cs="B Lotus" w:hint="cs"/>
                <w:color w:val="000000"/>
                <w:sz w:val="24"/>
                <w:szCs w:val="28"/>
                <w:rtl/>
                <w:lang w:bidi="fa-IR"/>
              </w:rPr>
              <w:t xml:space="preserve"> عناصر میوه گردو رقم چندلر</w:t>
            </w:r>
            <w:r w:rsidRPr="00CC0598">
              <w:rPr>
                <w:rFonts w:ascii="Times New Roman" w:hAnsi="Times New Roman" w:cs="B Lotus" w:hint="cs"/>
                <w:color w:val="000000"/>
                <w:sz w:val="24"/>
                <w:szCs w:val="28"/>
                <w:rtl/>
                <w:lang w:bidi="fa-IR"/>
              </w:rPr>
              <w:t>..............................</w:t>
            </w:r>
            <w:r w:rsidR="00681138" w:rsidRPr="00CC0598">
              <w:rPr>
                <w:rFonts w:ascii="Times New Roman" w:hAnsi="Times New Roman" w:cs="B Lotus" w:hint="cs"/>
                <w:color w:val="000000"/>
                <w:sz w:val="24"/>
                <w:szCs w:val="28"/>
                <w:rtl/>
                <w:lang w:bidi="fa-IR"/>
              </w:rPr>
              <w:t>......................</w:t>
            </w:r>
            <w:r w:rsidR="00F0687C">
              <w:rPr>
                <w:rFonts w:ascii="Times New Roman" w:hAnsi="Times New Roman" w:cs="B Lotus" w:hint="cs"/>
                <w:color w:val="000000"/>
                <w:sz w:val="24"/>
                <w:szCs w:val="28"/>
                <w:rtl/>
                <w:lang w:bidi="fa-IR"/>
              </w:rPr>
              <w:t>..................</w:t>
            </w:r>
            <w:r w:rsidR="00681138"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w:t>
            </w:r>
          </w:p>
        </w:tc>
      </w:tr>
      <w:tr w:rsidR="00845AEC" w:rsidRPr="00CC0598" w14:paraId="031962D3" w14:textId="77777777" w:rsidTr="00CC0598">
        <w:trPr>
          <w:trHeight w:val="850"/>
        </w:trPr>
        <w:tc>
          <w:tcPr>
            <w:tcW w:w="709" w:type="dxa"/>
            <w:shd w:val="clear" w:color="auto" w:fill="auto"/>
          </w:tcPr>
          <w:p w14:paraId="4075D7D6" w14:textId="77777777" w:rsidR="00845AEC" w:rsidRPr="00CC0598" w:rsidRDefault="00845AEC" w:rsidP="00CC0598">
            <w:pPr>
              <w:spacing w:after="0" w:line="240" w:lineRule="auto"/>
              <w:jc w:val="center"/>
              <w:rPr>
                <w:rFonts w:cs="B Lotus"/>
                <w:sz w:val="28"/>
                <w:szCs w:val="28"/>
                <w:rtl/>
                <w:lang w:bidi="fa-IR"/>
              </w:rPr>
            </w:pPr>
          </w:p>
          <w:p w14:paraId="03E5F20E" w14:textId="77777777" w:rsidR="006A2CEC" w:rsidRPr="00CC0598" w:rsidRDefault="006A2CEC" w:rsidP="00CC0598">
            <w:pPr>
              <w:spacing w:after="0" w:line="240" w:lineRule="auto"/>
              <w:jc w:val="center"/>
              <w:rPr>
                <w:rFonts w:cs="B Lotus"/>
                <w:sz w:val="28"/>
                <w:szCs w:val="28"/>
                <w:rtl/>
                <w:lang w:bidi="fa-IR"/>
              </w:rPr>
            </w:pPr>
            <w:r w:rsidRPr="00CC0598">
              <w:rPr>
                <w:rFonts w:cs="B Lotus" w:hint="cs"/>
                <w:sz w:val="28"/>
                <w:szCs w:val="28"/>
                <w:rtl/>
                <w:lang w:bidi="fa-IR"/>
              </w:rPr>
              <w:t>5</w:t>
            </w:r>
            <w:r w:rsidR="00FC4C99" w:rsidRPr="00CC0598">
              <w:rPr>
                <w:rFonts w:cs="B Lotus" w:hint="cs"/>
                <w:sz w:val="28"/>
                <w:szCs w:val="28"/>
                <w:rtl/>
                <w:lang w:bidi="fa-IR"/>
              </w:rPr>
              <w:t>7</w:t>
            </w:r>
          </w:p>
        </w:tc>
        <w:tc>
          <w:tcPr>
            <w:tcW w:w="9072" w:type="dxa"/>
            <w:shd w:val="clear" w:color="auto" w:fill="auto"/>
          </w:tcPr>
          <w:p w14:paraId="2783B73D" w14:textId="77777777" w:rsidR="00845AEC" w:rsidRPr="00CC0598" w:rsidRDefault="00845AEC" w:rsidP="00CC0598">
            <w:pPr>
              <w:bidi/>
              <w:spacing w:after="0"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جدول 4-</w:t>
            </w:r>
            <w:r w:rsidR="00681138" w:rsidRPr="00CC0598">
              <w:rPr>
                <w:rFonts w:ascii="Times New Roman" w:hAnsi="Times New Roman" w:cs="B Lotus" w:hint="cs"/>
                <w:color w:val="000000"/>
                <w:sz w:val="24"/>
                <w:szCs w:val="28"/>
                <w:rtl/>
                <w:lang w:bidi="fa-IR"/>
              </w:rPr>
              <w:t>4</w:t>
            </w:r>
            <w:r w:rsidRPr="00CC0598">
              <w:rPr>
                <w:rFonts w:ascii="Times New Roman" w:hAnsi="Times New Roman" w:cs="B Lotus" w:hint="cs"/>
                <w:color w:val="000000"/>
                <w:sz w:val="24"/>
                <w:szCs w:val="28"/>
                <w:rtl/>
                <w:lang w:bidi="fa-IR"/>
              </w:rPr>
              <w:t>-نتایج تجزیه واریانس</w:t>
            </w:r>
            <w:r w:rsidRPr="00CC0598">
              <w:rPr>
                <w:rFonts w:ascii="Times New Roman" w:hAnsi="Times New Roman" w:cs="B Lotus"/>
                <w:color w:val="000000"/>
                <w:sz w:val="24"/>
                <w:szCs w:val="28"/>
                <w:rtl/>
                <w:lang w:bidi="fa-IR"/>
              </w:rPr>
              <w:t xml:space="preserve"> اثر </w:t>
            </w:r>
            <w:r w:rsidRPr="00CC0598">
              <w:rPr>
                <w:rFonts w:ascii="Times New Roman" w:hAnsi="Times New Roman" w:cs="B Lotus" w:hint="cs"/>
                <w:color w:val="000000"/>
                <w:sz w:val="24"/>
                <w:szCs w:val="28"/>
                <w:rtl/>
                <w:lang w:bidi="fa-IR"/>
              </w:rPr>
              <w:t>تیمار تیوسولفات کلسیم، تیوسولفات پتاسیم و ترکیب تیوسولفات کلسیم و پتاسیم</w:t>
            </w:r>
            <w:r w:rsidRPr="00CC0598">
              <w:rPr>
                <w:rFonts w:ascii="Times New Roman" w:hAnsi="Times New Roman" w:cs="B Lotus"/>
                <w:color w:val="000000"/>
                <w:sz w:val="24"/>
                <w:szCs w:val="28"/>
                <w:rtl/>
                <w:lang w:bidi="fa-IR"/>
              </w:rPr>
              <w:t xml:space="preserve"> بر برخ</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صفات فیزیک</w:t>
            </w:r>
            <w:r w:rsidRPr="00CC0598">
              <w:rPr>
                <w:rFonts w:ascii="Times New Roman" w:hAnsi="Times New Roman" w:cs="B Lotus" w:hint="cs"/>
                <w:color w:val="000000"/>
                <w:sz w:val="24"/>
                <w:szCs w:val="28"/>
                <w:rtl/>
                <w:lang w:bidi="fa-IR"/>
              </w:rPr>
              <w:t xml:space="preserve">ی </w:t>
            </w:r>
            <w:r w:rsidRPr="00CC0598">
              <w:rPr>
                <w:rFonts w:ascii="Times New Roman" w:hAnsi="Times New Roman" w:cs="B Lotus"/>
                <w:color w:val="000000"/>
                <w:sz w:val="24"/>
                <w:szCs w:val="28"/>
                <w:rtl/>
                <w:lang w:bidi="fa-IR"/>
              </w:rPr>
              <w:t>و</w:t>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rtl/>
                <w:lang w:bidi="fa-IR"/>
              </w:rPr>
              <w:t>شیمیایی</w:t>
            </w:r>
            <w:r w:rsidRPr="00CC0598">
              <w:rPr>
                <w:rFonts w:ascii="Times New Roman" w:hAnsi="Times New Roman" w:cs="B Lotus" w:hint="cs"/>
                <w:color w:val="000000"/>
                <w:sz w:val="24"/>
                <w:szCs w:val="28"/>
                <w:rtl/>
                <w:lang w:bidi="fa-IR"/>
              </w:rPr>
              <w:t xml:space="preserve"> </w:t>
            </w:r>
            <w:r w:rsidR="00FC4C99" w:rsidRPr="00CC0598">
              <w:rPr>
                <w:rFonts w:ascii="Times New Roman" w:hAnsi="Times New Roman" w:cs="B Lotus" w:hint="cs"/>
                <w:color w:val="000000"/>
                <w:sz w:val="24"/>
                <w:szCs w:val="28"/>
                <w:rtl/>
                <w:lang w:bidi="fa-IR"/>
              </w:rPr>
              <w:t xml:space="preserve">میوه و درخت </w:t>
            </w:r>
            <w:r w:rsidRPr="00CC0598">
              <w:rPr>
                <w:rFonts w:ascii="Times New Roman" w:hAnsi="Times New Roman" w:cs="B Lotus" w:hint="cs"/>
                <w:color w:val="000000"/>
                <w:sz w:val="24"/>
                <w:szCs w:val="28"/>
                <w:rtl/>
                <w:lang w:bidi="fa-IR"/>
              </w:rPr>
              <w:t>گردو رقم چندلر .......</w:t>
            </w:r>
            <w:r w:rsidR="00F0687C">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w:t>
            </w:r>
          </w:p>
        </w:tc>
      </w:tr>
      <w:tr w:rsidR="00845AEC" w:rsidRPr="00CC0598" w14:paraId="61488AC5" w14:textId="77777777" w:rsidTr="00CC0598">
        <w:trPr>
          <w:trHeight w:val="850"/>
        </w:trPr>
        <w:tc>
          <w:tcPr>
            <w:tcW w:w="709" w:type="dxa"/>
            <w:shd w:val="clear" w:color="auto" w:fill="auto"/>
          </w:tcPr>
          <w:p w14:paraId="7FF0ECF3" w14:textId="77777777" w:rsidR="00845AEC" w:rsidRPr="00CC0598" w:rsidRDefault="00845AEC" w:rsidP="00CC0598">
            <w:pPr>
              <w:spacing w:after="0" w:line="240" w:lineRule="auto"/>
              <w:jc w:val="center"/>
              <w:rPr>
                <w:rFonts w:cs="B Lotus"/>
                <w:sz w:val="28"/>
                <w:szCs w:val="28"/>
                <w:rtl/>
                <w:lang w:bidi="fa-IR"/>
              </w:rPr>
            </w:pPr>
          </w:p>
          <w:p w14:paraId="58BF1E3D" w14:textId="77777777" w:rsidR="006A2CEC" w:rsidRPr="00CC0598" w:rsidRDefault="00FC4C99" w:rsidP="00CC0598">
            <w:pPr>
              <w:spacing w:after="0" w:line="240" w:lineRule="auto"/>
              <w:jc w:val="center"/>
              <w:rPr>
                <w:rFonts w:cs="B Lotus"/>
                <w:sz w:val="28"/>
                <w:szCs w:val="28"/>
                <w:rtl/>
                <w:lang w:bidi="fa-IR"/>
              </w:rPr>
            </w:pPr>
            <w:r w:rsidRPr="00CC0598">
              <w:rPr>
                <w:rFonts w:cs="B Lotus" w:hint="cs"/>
                <w:sz w:val="28"/>
                <w:szCs w:val="28"/>
                <w:rtl/>
                <w:lang w:bidi="fa-IR"/>
              </w:rPr>
              <w:t>60</w:t>
            </w:r>
          </w:p>
        </w:tc>
        <w:tc>
          <w:tcPr>
            <w:tcW w:w="9072" w:type="dxa"/>
            <w:shd w:val="clear" w:color="auto" w:fill="auto"/>
          </w:tcPr>
          <w:p w14:paraId="36F7F396" w14:textId="77777777" w:rsidR="00845AEC" w:rsidRPr="00CC0598" w:rsidRDefault="00845AEC" w:rsidP="00CC0598">
            <w:pPr>
              <w:bidi/>
              <w:spacing w:after="0"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جدول 4-</w:t>
            </w:r>
            <w:r w:rsidR="00FC4C99" w:rsidRPr="00CC0598">
              <w:rPr>
                <w:rFonts w:ascii="Times New Roman" w:hAnsi="Times New Roman" w:cs="B Lotus" w:hint="cs"/>
                <w:color w:val="000000"/>
                <w:sz w:val="24"/>
                <w:szCs w:val="28"/>
                <w:rtl/>
                <w:lang w:bidi="fa-IR"/>
              </w:rPr>
              <w:t>5</w:t>
            </w:r>
            <w:r w:rsidRPr="00CC0598">
              <w:rPr>
                <w:rFonts w:ascii="Times New Roman" w:hAnsi="Times New Roman" w:cs="B Lotus" w:hint="cs"/>
                <w:color w:val="000000"/>
                <w:sz w:val="24"/>
                <w:szCs w:val="28"/>
                <w:rtl/>
                <w:lang w:bidi="fa-IR"/>
              </w:rPr>
              <w:t>-نتایج تجزیه واریانس</w:t>
            </w:r>
            <w:r w:rsidRPr="00CC0598">
              <w:rPr>
                <w:rFonts w:ascii="Times New Roman" w:hAnsi="Times New Roman" w:cs="B Lotus"/>
                <w:color w:val="000000"/>
                <w:sz w:val="24"/>
                <w:szCs w:val="28"/>
                <w:rtl/>
                <w:lang w:bidi="fa-IR"/>
              </w:rPr>
              <w:t xml:space="preserve"> اثر </w:t>
            </w:r>
            <w:r w:rsidRPr="00CC0598">
              <w:rPr>
                <w:rFonts w:ascii="Times New Roman" w:hAnsi="Times New Roman" w:cs="B Lotus" w:hint="cs"/>
                <w:color w:val="000000"/>
                <w:sz w:val="24"/>
                <w:szCs w:val="28"/>
                <w:rtl/>
                <w:lang w:bidi="fa-IR"/>
              </w:rPr>
              <w:t>تیمار تیوسولفات کلسیم، تیوسولفات پتاسیم و ترکیب تیوسولفات کلسیم و پتاسیم</w:t>
            </w:r>
            <w:r w:rsidRPr="00CC0598">
              <w:rPr>
                <w:rFonts w:ascii="Times New Roman" w:hAnsi="Times New Roman" w:cs="B Lotus"/>
                <w:color w:val="000000"/>
                <w:sz w:val="24"/>
                <w:szCs w:val="28"/>
                <w:rtl/>
                <w:lang w:bidi="fa-IR"/>
              </w:rPr>
              <w:t xml:space="preserve"> بر برخ</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صفات فیزیک</w:t>
            </w:r>
            <w:r w:rsidRPr="00CC0598">
              <w:rPr>
                <w:rFonts w:ascii="Times New Roman" w:hAnsi="Times New Roman" w:cs="B Lotus" w:hint="cs"/>
                <w:color w:val="000000"/>
                <w:sz w:val="24"/>
                <w:szCs w:val="28"/>
                <w:rtl/>
                <w:lang w:bidi="fa-IR"/>
              </w:rPr>
              <w:t xml:space="preserve">ی </w:t>
            </w:r>
            <w:r w:rsidRPr="00CC0598">
              <w:rPr>
                <w:rFonts w:ascii="Times New Roman" w:hAnsi="Times New Roman" w:cs="B Lotus"/>
                <w:color w:val="000000"/>
                <w:sz w:val="24"/>
                <w:szCs w:val="28"/>
                <w:rtl/>
                <w:lang w:bidi="fa-IR"/>
              </w:rPr>
              <w:t>و</w:t>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rtl/>
                <w:lang w:bidi="fa-IR"/>
              </w:rPr>
              <w:t>شیمیایی</w:t>
            </w:r>
            <w:r w:rsidRPr="00CC0598">
              <w:rPr>
                <w:rFonts w:ascii="Times New Roman" w:hAnsi="Times New Roman" w:cs="B Lotus" w:hint="cs"/>
                <w:color w:val="000000"/>
                <w:sz w:val="24"/>
                <w:szCs w:val="28"/>
                <w:rtl/>
                <w:lang w:bidi="fa-IR"/>
              </w:rPr>
              <w:t xml:space="preserve"> </w:t>
            </w:r>
            <w:r w:rsidR="00FC4C99" w:rsidRPr="00CC0598">
              <w:rPr>
                <w:rFonts w:ascii="Times New Roman" w:hAnsi="Times New Roman" w:cs="B Lotus" w:hint="cs"/>
                <w:color w:val="000000"/>
                <w:sz w:val="24"/>
                <w:szCs w:val="28"/>
                <w:rtl/>
                <w:lang w:bidi="fa-IR"/>
              </w:rPr>
              <w:t xml:space="preserve">میوه </w:t>
            </w:r>
            <w:r w:rsidRPr="00CC0598">
              <w:rPr>
                <w:rFonts w:ascii="Times New Roman" w:hAnsi="Times New Roman" w:cs="B Lotus" w:hint="cs"/>
                <w:color w:val="000000"/>
                <w:sz w:val="24"/>
                <w:szCs w:val="28"/>
                <w:rtl/>
                <w:lang w:bidi="fa-IR"/>
              </w:rPr>
              <w:t>گردو رقم چندلر .................</w:t>
            </w:r>
            <w:r w:rsidR="00FC4C99" w:rsidRPr="00CC0598">
              <w:rPr>
                <w:rFonts w:ascii="Times New Roman" w:hAnsi="Times New Roman" w:cs="B Lotus" w:hint="cs"/>
                <w:color w:val="000000"/>
                <w:sz w:val="24"/>
                <w:szCs w:val="28"/>
                <w:rtl/>
                <w:lang w:bidi="fa-IR"/>
              </w:rPr>
              <w:t>....</w:t>
            </w:r>
            <w:r w:rsidR="00F0687C">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w:t>
            </w:r>
          </w:p>
        </w:tc>
      </w:tr>
      <w:tr w:rsidR="006A2CEC" w:rsidRPr="00CC0598" w14:paraId="1760658C" w14:textId="77777777" w:rsidTr="00CC0598">
        <w:trPr>
          <w:trHeight w:val="850"/>
        </w:trPr>
        <w:tc>
          <w:tcPr>
            <w:tcW w:w="709" w:type="dxa"/>
            <w:shd w:val="clear" w:color="auto" w:fill="auto"/>
          </w:tcPr>
          <w:p w14:paraId="37009A22" w14:textId="77777777" w:rsidR="006A2CEC" w:rsidRPr="00CC0598" w:rsidRDefault="006A2CEC" w:rsidP="00CC0598">
            <w:pPr>
              <w:spacing w:after="0" w:line="240" w:lineRule="auto"/>
              <w:jc w:val="center"/>
              <w:rPr>
                <w:rFonts w:cs="B Lotus"/>
                <w:sz w:val="28"/>
                <w:szCs w:val="28"/>
                <w:rtl/>
                <w:lang w:bidi="fa-IR"/>
              </w:rPr>
            </w:pPr>
          </w:p>
          <w:p w14:paraId="2D25D9C7" w14:textId="77777777" w:rsidR="006A2CEC" w:rsidRPr="00CC0598" w:rsidRDefault="00FC4C99" w:rsidP="00CC0598">
            <w:pPr>
              <w:spacing w:after="0" w:line="240" w:lineRule="auto"/>
              <w:jc w:val="center"/>
              <w:rPr>
                <w:rFonts w:cs="B Lotus"/>
                <w:sz w:val="28"/>
                <w:szCs w:val="28"/>
                <w:rtl/>
                <w:lang w:bidi="fa-IR"/>
              </w:rPr>
            </w:pPr>
            <w:r w:rsidRPr="00CC0598">
              <w:rPr>
                <w:rFonts w:cs="B Lotus" w:hint="cs"/>
                <w:sz w:val="28"/>
                <w:szCs w:val="28"/>
                <w:rtl/>
                <w:lang w:bidi="fa-IR"/>
              </w:rPr>
              <w:t>6</w:t>
            </w:r>
            <w:r w:rsidR="006A2CEC" w:rsidRPr="00CC0598">
              <w:rPr>
                <w:rFonts w:cs="B Lotus" w:hint="cs"/>
                <w:sz w:val="28"/>
                <w:szCs w:val="28"/>
                <w:rtl/>
                <w:lang w:bidi="fa-IR"/>
              </w:rPr>
              <w:t>4</w:t>
            </w:r>
          </w:p>
        </w:tc>
        <w:tc>
          <w:tcPr>
            <w:tcW w:w="9072" w:type="dxa"/>
            <w:shd w:val="clear" w:color="auto" w:fill="auto"/>
          </w:tcPr>
          <w:p w14:paraId="20206F74" w14:textId="77777777" w:rsidR="006A2CEC" w:rsidRPr="00CC0598" w:rsidRDefault="006A2CEC" w:rsidP="00CC0598">
            <w:pPr>
              <w:bidi/>
              <w:spacing w:after="0" w:line="360" w:lineRule="auto"/>
              <w:jc w:val="both"/>
              <w:rPr>
                <w:rFonts w:ascii="Times New Roman" w:hAnsi="Times New Roman" w:cs="B Lotus"/>
                <w:color w:val="000000"/>
                <w:sz w:val="28"/>
                <w:szCs w:val="28"/>
                <w:rtl/>
                <w:lang w:bidi="fa-IR"/>
              </w:rPr>
            </w:pPr>
            <w:r w:rsidRPr="00CC0598">
              <w:rPr>
                <w:rFonts w:ascii="Times New Roman" w:hAnsi="Times New Roman" w:cs="B Lotus" w:hint="cs"/>
                <w:color w:val="000000"/>
                <w:sz w:val="28"/>
                <w:szCs w:val="28"/>
                <w:rtl/>
                <w:lang w:bidi="fa-IR"/>
              </w:rPr>
              <w:t>جدول 4-</w:t>
            </w:r>
            <w:r w:rsidR="00FC4C99" w:rsidRPr="00CC0598">
              <w:rPr>
                <w:rFonts w:ascii="Times New Roman" w:hAnsi="Times New Roman" w:cs="B Lotus" w:hint="cs"/>
                <w:color w:val="000000"/>
                <w:sz w:val="28"/>
                <w:szCs w:val="28"/>
                <w:rtl/>
                <w:lang w:bidi="fa-IR"/>
              </w:rPr>
              <w:t>6</w:t>
            </w:r>
            <w:r w:rsidRPr="00CC0598">
              <w:rPr>
                <w:rFonts w:ascii="Times New Roman" w:hAnsi="Times New Roman" w:cs="B Lotus" w:hint="cs"/>
                <w:color w:val="000000"/>
                <w:sz w:val="28"/>
                <w:szCs w:val="28"/>
                <w:rtl/>
                <w:lang w:bidi="fa-IR"/>
              </w:rPr>
              <w:t>- نتایج تجزیه واریانس</w:t>
            </w:r>
            <w:r w:rsidRPr="00CC0598">
              <w:rPr>
                <w:rFonts w:ascii="Times New Roman" w:hAnsi="Times New Roman" w:cs="B Lotus"/>
                <w:color w:val="000000"/>
                <w:sz w:val="28"/>
                <w:szCs w:val="28"/>
                <w:rtl/>
                <w:lang w:bidi="fa-IR"/>
              </w:rPr>
              <w:t xml:space="preserve"> اثر </w:t>
            </w:r>
            <w:r w:rsidRPr="00CC0598">
              <w:rPr>
                <w:rFonts w:ascii="Times New Roman" w:hAnsi="Times New Roman" w:cs="B Lotus" w:hint="cs"/>
                <w:color w:val="000000"/>
                <w:sz w:val="28"/>
                <w:szCs w:val="28"/>
                <w:rtl/>
                <w:lang w:bidi="fa-IR"/>
              </w:rPr>
              <w:t>تیمار تیوسولفات کلسیم، تیوسولفات پتاسیم و ترکیب تیوسولفات کلسیم و پتاسیم</w:t>
            </w:r>
            <w:r w:rsidRPr="00CC0598">
              <w:rPr>
                <w:rFonts w:ascii="Times New Roman" w:hAnsi="Times New Roman" w:cs="B Lotus"/>
                <w:color w:val="000000"/>
                <w:sz w:val="28"/>
                <w:szCs w:val="28"/>
                <w:rtl/>
                <w:lang w:bidi="fa-IR"/>
              </w:rPr>
              <w:t xml:space="preserve"> بر برخ</w:t>
            </w:r>
            <w:r w:rsidRPr="00CC0598">
              <w:rPr>
                <w:rFonts w:ascii="Times New Roman" w:hAnsi="Times New Roman" w:cs="B Lotus" w:hint="cs"/>
                <w:color w:val="000000"/>
                <w:sz w:val="28"/>
                <w:szCs w:val="28"/>
                <w:rtl/>
                <w:lang w:bidi="fa-IR"/>
              </w:rPr>
              <w:t>ی</w:t>
            </w:r>
            <w:r w:rsidR="00FC4C99" w:rsidRPr="00CC0598">
              <w:rPr>
                <w:rFonts w:ascii="Times New Roman" w:hAnsi="Times New Roman" w:cs="B Lotus" w:hint="cs"/>
                <w:color w:val="000000"/>
                <w:sz w:val="28"/>
                <w:szCs w:val="28"/>
                <w:rtl/>
                <w:lang w:bidi="fa-IR"/>
              </w:rPr>
              <w:t xml:space="preserve"> </w:t>
            </w:r>
            <w:r w:rsidR="00FC4C99" w:rsidRPr="00CC0598">
              <w:rPr>
                <w:rFonts w:ascii="Times New Roman" w:hAnsi="Times New Roman" w:cs="B Lotus"/>
                <w:color w:val="000000"/>
                <w:sz w:val="24"/>
                <w:szCs w:val="28"/>
                <w:rtl/>
                <w:lang w:bidi="fa-IR"/>
              </w:rPr>
              <w:t>صفات فیزیک</w:t>
            </w:r>
            <w:r w:rsidR="00FC4C99" w:rsidRPr="00CC0598">
              <w:rPr>
                <w:rFonts w:ascii="Times New Roman" w:hAnsi="Times New Roman" w:cs="B Lotus" w:hint="cs"/>
                <w:color w:val="000000"/>
                <w:sz w:val="24"/>
                <w:szCs w:val="28"/>
                <w:rtl/>
                <w:lang w:bidi="fa-IR"/>
              </w:rPr>
              <w:t xml:space="preserve">ی </w:t>
            </w:r>
            <w:r w:rsidR="00FC4C99" w:rsidRPr="00CC0598">
              <w:rPr>
                <w:rFonts w:ascii="Times New Roman" w:hAnsi="Times New Roman" w:cs="B Lotus"/>
                <w:color w:val="000000"/>
                <w:sz w:val="24"/>
                <w:szCs w:val="28"/>
                <w:rtl/>
                <w:lang w:bidi="fa-IR"/>
              </w:rPr>
              <w:t>و</w:t>
            </w:r>
            <w:r w:rsidR="00FC4C99" w:rsidRPr="00CC0598">
              <w:rPr>
                <w:rFonts w:ascii="Times New Roman" w:hAnsi="Times New Roman" w:cs="B Lotus" w:hint="cs"/>
                <w:color w:val="000000"/>
                <w:sz w:val="24"/>
                <w:szCs w:val="28"/>
                <w:rtl/>
                <w:lang w:bidi="fa-IR"/>
              </w:rPr>
              <w:t xml:space="preserve"> </w:t>
            </w:r>
            <w:r w:rsidR="00FC4C99" w:rsidRPr="00CC0598">
              <w:rPr>
                <w:rFonts w:ascii="Times New Roman" w:hAnsi="Times New Roman" w:cs="B Lotus"/>
                <w:color w:val="000000"/>
                <w:sz w:val="24"/>
                <w:szCs w:val="28"/>
                <w:rtl/>
                <w:lang w:bidi="fa-IR"/>
              </w:rPr>
              <w:t>شیمیایی</w:t>
            </w:r>
            <w:r w:rsidR="00FC4C99" w:rsidRPr="00CC0598">
              <w:rPr>
                <w:rFonts w:ascii="Times New Roman" w:hAnsi="Times New Roman" w:cs="B Lotus" w:hint="cs"/>
                <w:color w:val="000000"/>
                <w:sz w:val="24"/>
                <w:szCs w:val="28"/>
                <w:rtl/>
                <w:lang w:bidi="fa-IR"/>
              </w:rPr>
              <w:t xml:space="preserve"> گردو رقم چندلر</w:t>
            </w:r>
            <w:r w:rsidRPr="00CC0598">
              <w:rPr>
                <w:rFonts w:ascii="Times New Roman" w:hAnsi="Times New Roman" w:cs="B Lotus" w:hint="cs"/>
                <w:color w:val="000000"/>
                <w:sz w:val="28"/>
                <w:szCs w:val="28"/>
                <w:rtl/>
                <w:lang w:bidi="fa-IR"/>
              </w:rPr>
              <w:t>..........................</w:t>
            </w:r>
            <w:r w:rsidR="00FC4C99" w:rsidRPr="00CC0598">
              <w:rPr>
                <w:rFonts w:ascii="Times New Roman" w:hAnsi="Times New Roman" w:cs="B Lotus" w:hint="cs"/>
                <w:color w:val="000000"/>
                <w:sz w:val="28"/>
                <w:szCs w:val="28"/>
                <w:rtl/>
                <w:lang w:bidi="fa-IR"/>
              </w:rPr>
              <w:t>.</w:t>
            </w:r>
            <w:r w:rsidRPr="00CC0598">
              <w:rPr>
                <w:rFonts w:ascii="Times New Roman" w:hAnsi="Times New Roman" w:cs="B Lotus" w:hint="cs"/>
                <w:color w:val="000000"/>
                <w:sz w:val="28"/>
                <w:szCs w:val="28"/>
                <w:rtl/>
                <w:lang w:bidi="fa-IR"/>
              </w:rPr>
              <w:t>.......</w:t>
            </w:r>
            <w:r w:rsidR="00F0687C">
              <w:rPr>
                <w:rFonts w:ascii="Times New Roman" w:hAnsi="Times New Roman" w:cs="B Lotus" w:hint="cs"/>
                <w:color w:val="000000"/>
                <w:sz w:val="28"/>
                <w:szCs w:val="28"/>
                <w:rtl/>
                <w:lang w:bidi="fa-IR"/>
              </w:rPr>
              <w:t>.............</w:t>
            </w:r>
            <w:r w:rsidRPr="00CC0598">
              <w:rPr>
                <w:rFonts w:ascii="Times New Roman" w:hAnsi="Times New Roman" w:cs="B Lotus" w:hint="cs"/>
                <w:color w:val="000000"/>
                <w:sz w:val="28"/>
                <w:szCs w:val="28"/>
                <w:rtl/>
                <w:lang w:bidi="fa-IR"/>
              </w:rPr>
              <w:t>..........</w:t>
            </w:r>
          </w:p>
        </w:tc>
      </w:tr>
      <w:tr w:rsidR="006A2CEC" w:rsidRPr="00CC0598" w14:paraId="6F74201D" w14:textId="77777777" w:rsidTr="00CC0598">
        <w:trPr>
          <w:trHeight w:val="850"/>
        </w:trPr>
        <w:tc>
          <w:tcPr>
            <w:tcW w:w="709" w:type="dxa"/>
            <w:shd w:val="clear" w:color="auto" w:fill="auto"/>
          </w:tcPr>
          <w:p w14:paraId="68246C5F" w14:textId="77777777" w:rsidR="006A2CEC" w:rsidRDefault="006A2CEC" w:rsidP="00CC0598">
            <w:pPr>
              <w:spacing w:after="0" w:line="240" w:lineRule="auto"/>
              <w:jc w:val="center"/>
              <w:rPr>
                <w:rFonts w:cs="B Lotus"/>
                <w:sz w:val="28"/>
                <w:szCs w:val="28"/>
                <w:rtl/>
                <w:lang w:bidi="fa-IR"/>
              </w:rPr>
            </w:pPr>
          </w:p>
          <w:p w14:paraId="585E6169" w14:textId="77777777" w:rsidR="00A34293" w:rsidRPr="00CC0598" w:rsidRDefault="00A34293" w:rsidP="00CC0598">
            <w:pPr>
              <w:spacing w:after="0" w:line="240" w:lineRule="auto"/>
              <w:jc w:val="center"/>
              <w:rPr>
                <w:rFonts w:cs="B Lotus"/>
                <w:sz w:val="28"/>
                <w:szCs w:val="28"/>
                <w:rtl/>
                <w:lang w:bidi="fa-IR"/>
              </w:rPr>
            </w:pPr>
          </w:p>
          <w:p w14:paraId="37CBDE60" w14:textId="77777777" w:rsidR="006A2CEC" w:rsidRPr="00CC0598" w:rsidRDefault="006A2CEC" w:rsidP="00CC0598">
            <w:pPr>
              <w:spacing w:after="0" w:line="240" w:lineRule="auto"/>
              <w:jc w:val="center"/>
              <w:rPr>
                <w:rFonts w:cs="B Lotus"/>
                <w:sz w:val="28"/>
                <w:szCs w:val="28"/>
                <w:rtl/>
                <w:lang w:bidi="fa-IR"/>
              </w:rPr>
            </w:pPr>
            <w:r w:rsidRPr="00CC0598">
              <w:rPr>
                <w:rFonts w:cs="B Lotus" w:hint="cs"/>
                <w:sz w:val="28"/>
                <w:szCs w:val="28"/>
                <w:rtl/>
                <w:lang w:bidi="fa-IR"/>
              </w:rPr>
              <w:t>7</w:t>
            </w:r>
            <w:r w:rsidR="00FC4C99" w:rsidRPr="00CC0598">
              <w:rPr>
                <w:rFonts w:cs="B Lotus" w:hint="cs"/>
                <w:sz w:val="28"/>
                <w:szCs w:val="28"/>
                <w:rtl/>
                <w:lang w:bidi="fa-IR"/>
              </w:rPr>
              <w:t>7</w:t>
            </w:r>
          </w:p>
        </w:tc>
        <w:tc>
          <w:tcPr>
            <w:tcW w:w="9072" w:type="dxa"/>
            <w:shd w:val="clear" w:color="auto" w:fill="auto"/>
          </w:tcPr>
          <w:p w14:paraId="231ECB90" w14:textId="77777777" w:rsidR="006A2CEC" w:rsidRPr="00CC0598" w:rsidRDefault="006A2CEC" w:rsidP="00CC0598">
            <w:pPr>
              <w:bidi/>
              <w:spacing w:after="0" w:line="360" w:lineRule="auto"/>
              <w:jc w:val="both"/>
              <w:rPr>
                <w:rFonts w:ascii="Times New Roman" w:hAnsi="Times New Roman" w:cs="B Lotus"/>
                <w:color w:val="000000"/>
                <w:sz w:val="28"/>
                <w:szCs w:val="28"/>
                <w:rtl/>
                <w:lang w:bidi="fa-IR"/>
              </w:rPr>
            </w:pPr>
            <w:r w:rsidRPr="00CC0598">
              <w:rPr>
                <w:rFonts w:ascii="Times New Roman" w:hAnsi="Times New Roman" w:cs="B Lotus" w:hint="cs"/>
                <w:color w:val="000000"/>
                <w:sz w:val="28"/>
                <w:szCs w:val="28"/>
                <w:rtl/>
                <w:lang w:bidi="fa-IR"/>
              </w:rPr>
              <w:t>جدول 4-</w:t>
            </w:r>
            <w:r w:rsidR="00FC4C99" w:rsidRPr="00CC0598">
              <w:rPr>
                <w:rFonts w:ascii="Times New Roman" w:hAnsi="Times New Roman" w:cs="B Lotus" w:hint="cs"/>
                <w:color w:val="000000"/>
                <w:sz w:val="28"/>
                <w:szCs w:val="28"/>
                <w:rtl/>
                <w:lang w:bidi="fa-IR"/>
              </w:rPr>
              <w:t>7</w:t>
            </w:r>
            <w:r w:rsidRPr="00CC0598">
              <w:rPr>
                <w:rFonts w:ascii="Times New Roman" w:hAnsi="Times New Roman" w:cs="B Lotus" w:hint="cs"/>
                <w:color w:val="000000"/>
                <w:sz w:val="28"/>
                <w:szCs w:val="28"/>
                <w:rtl/>
                <w:lang w:bidi="fa-IR"/>
              </w:rPr>
              <w:t>- نتایج تجزیه واریانس</w:t>
            </w:r>
            <w:r w:rsidRPr="00CC0598">
              <w:rPr>
                <w:rFonts w:ascii="Times New Roman" w:hAnsi="Times New Roman" w:cs="B Lotus"/>
                <w:color w:val="000000"/>
                <w:sz w:val="28"/>
                <w:szCs w:val="28"/>
                <w:rtl/>
                <w:lang w:bidi="fa-IR"/>
              </w:rPr>
              <w:t xml:space="preserve"> اثر </w:t>
            </w:r>
            <w:r w:rsidRPr="00CC0598">
              <w:rPr>
                <w:rFonts w:ascii="Times New Roman" w:hAnsi="Times New Roman" w:cs="B Lotus" w:hint="cs"/>
                <w:color w:val="000000"/>
                <w:sz w:val="28"/>
                <w:szCs w:val="28"/>
                <w:rtl/>
                <w:lang w:bidi="fa-IR"/>
              </w:rPr>
              <w:t>تیمار تیوسولفات کلسیم، تیوسولفات پتاسیم و ترکیب تیوسولفات کلسیم و پتاسیم</w:t>
            </w:r>
            <w:r w:rsidRPr="00CC0598">
              <w:rPr>
                <w:rFonts w:ascii="Times New Roman" w:hAnsi="Times New Roman" w:cs="B Lotus"/>
                <w:color w:val="000000"/>
                <w:sz w:val="28"/>
                <w:szCs w:val="28"/>
                <w:rtl/>
                <w:lang w:bidi="fa-IR"/>
              </w:rPr>
              <w:t xml:space="preserve"> بر برخ</w:t>
            </w:r>
            <w:r w:rsidRPr="00CC0598">
              <w:rPr>
                <w:rFonts w:ascii="Times New Roman" w:hAnsi="Times New Roman" w:cs="B Lotus" w:hint="cs"/>
                <w:color w:val="000000"/>
                <w:sz w:val="28"/>
                <w:szCs w:val="28"/>
                <w:rtl/>
                <w:lang w:bidi="fa-IR"/>
              </w:rPr>
              <w:t>ی</w:t>
            </w:r>
            <w:r w:rsidR="00FC4C99" w:rsidRPr="00CC0598">
              <w:rPr>
                <w:rFonts w:ascii="Times New Roman" w:hAnsi="Times New Roman" w:cs="B Lotus" w:hint="cs"/>
                <w:color w:val="000000"/>
                <w:sz w:val="28"/>
                <w:szCs w:val="28"/>
                <w:rtl/>
                <w:lang w:bidi="fa-IR"/>
              </w:rPr>
              <w:t xml:space="preserve"> </w:t>
            </w:r>
            <w:r w:rsidR="00FC4C99" w:rsidRPr="00CC0598">
              <w:rPr>
                <w:rFonts w:ascii="Times New Roman" w:hAnsi="Times New Roman" w:cs="B Lotus"/>
                <w:color w:val="000000"/>
                <w:sz w:val="24"/>
                <w:szCs w:val="28"/>
                <w:rtl/>
                <w:lang w:bidi="fa-IR"/>
              </w:rPr>
              <w:t>صفات فیزیک</w:t>
            </w:r>
            <w:r w:rsidR="00FC4C99" w:rsidRPr="00CC0598">
              <w:rPr>
                <w:rFonts w:ascii="Times New Roman" w:hAnsi="Times New Roman" w:cs="B Lotus" w:hint="cs"/>
                <w:color w:val="000000"/>
                <w:sz w:val="24"/>
                <w:szCs w:val="28"/>
                <w:rtl/>
                <w:lang w:bidi="fa-IR"/>
              </w:rPr>
              <w:t xml:space="preserve">ی </w:t>
            </w:r>
            <w:r w:rsidR="00FC4C99" w:rsidRPr="00CC0598">
              <w:rPr>
                <w:rFonts w:ascii="Times New Roman" w:hAnsi="Times New Roman" w:cs="B Lotus"/>
                <w:color w:val="000000"/>
                <w:sz w:val="24"/>
                <w:szCs w:val="28"/>
                <w:rtl/>
                <w:lang w:bidi="fa-IR"/>
              </w:rPr>
              <w:t>و</w:t>
            </w:r>
            <w:r w:rsidR="00FC4C99" w:rsidRPr="00CC0598">
              <w:rPr>
                <w:rFonts w:ascii="Times New Roman" w:hAnsi="Times New Roman" w:cs="B Lotus" w:hint="cs"/>
                <w:color w:val="000000"/>
                <w:sz w:val="24"/>
                <w:szCs w:val="28"/>
                <w:rtl/>
                <w:lang w:bidi="fa-IR"/>
              </w:rPr>
              <w:t xml:space="preserve"> </w:t>
            </w:r>
            <w:r w:rsidR="00FC4C99" w:rsidRPr="00CC0598">
              <w:rPr>
                <w:rFonts w:ascii="Times New Roman" w:hAnsi="Times New Roman" w:cs="B Lotus"/>
                <w:color w:val="000000"/>
                <w:sz w:val="24"/>
                <w:szCs w:val="28"/>
                <w:rtl/>
                <w:lang w:bidi="fa-IR"/>
              </w:rPr>
              <w:t>شیمیایی</w:t>
            </w:r>
            <w:r w:rsidR="00FC4C99" w:rsidRPr="00CC0598">
              <w:rPr>
                <w:rFonts w:ascii="Times New Roman" w:hAnsi="Times New Roman" w:cs="B Lotus" w:hint="cs"/>
                <w:color w:val="000000"/>
                <w:sz w:val="24"/>
                <w:szCs w:val="28"/>
                <w:rtl/>
                <w:lang w:bidi="fa-IR"/>
              </w:rPr>
              <w:t xml:space="preserve"> گردو رقم چندلر</w:t>
            </w:r>
            <w:r w:rsidRPr="00CC0598">
              <w:rPr>
                <w:rFonts w:ascii="Times New Roman" w:hAnsi="Times New Roman" w:cs="B Lotus" w:hint="cs"/>
                <w:color w:val="000000"/>
                <w:sz w:val="28"/>
                <w:szCs w:val="28"/>
                <w:rtl/>
                <w:lang w:bidi="fa-IR"/>
              </w:rPr>
              <w:t>....................</w:t>
            </w:r>
            <w:r w:rsidR="00F0687C">
              <w:rPr>
                <w:rFonts w:ascii="Times New Roman" w:hAnsi="Times New Roman" w:cs="B Lotus" w:hint="cs"/>
                <w:color w:val="000000"/>
                <w:sz w:val="28"/>
                <w:szCs w:val="28"/>
                <w:rtl/>
                <w:lang w:bidi="fa-IR"/>
              </w:rPr>
              <w:t>............</w:t>
            </w:r>
            <w:r w:rsidRPr="00CC0598">
              <w:rPr>
                <w:rFonts w:ascii="Times New Roman" w:hAnsi="Times New Roman" w:cs="B Lotus" w:hint="cs"/>
                <w:color w:val="000000"/>
                <w:sz w:val="28"/>
                <w:szCs w:val="28"/>
                <w:rtl/>
                <w:lang w:bidi="fa-IR"/>
              </w:rPr>
              <w:t>.........................</w:t>
            </w:r>
          </w:p>
        </w:tc>
      </w:tr>
    </w:tbl>
    <w:p w14:paraId="5500D957" w14:textId="77777777" w:rsidR="003F0516" w:rsidRPr="00CC0598" w:rsidRDefault="003F0516" w:rsidP="003F0516">
      <w:pPr>
        <w:bidi/>
        <w:spacing w:line="360" w:lineRule="auto"/>
        <w:rPr>
          <w:rFonts w:ascii="Times New Roman" w:hAnsi="Times New Roman" w:cs="B Lotus"/>
          <w:color w:val="000000"/>
          <w:sz w:val="24"/>
          <w:szCs w:val="28"/>
          <w:rtl/>
          <w:lang w:bidi="fa-IR"/>
        </w:rPr>
        <w:sectPr w:rsidR="003F0516" w:rsidRPr="00CC0598" w:rsidSect="00DF617D">
          <w:headerReference w:type="default" r:id="rId11"/>
          <w:footerReference w:type="default" r:id="rId12"/>
          <w:pgSz w:w="12240" w:h="15840"/>
          <w:pgMar w:top="1440" w:right="1152" w:bottom="1440" w:left="1152" w:header="720" w:footer="720" w:gutter="0"/>
          <w:pgNumType w:fmt="arabicAlpha" w:start="1"/>
          <w:cols w:space="720"/>
          <w:docGrid w:linePitch="360"/>
        </w:sectPr>
      </w:pPr>
    </w:p>
    <w:p w14:paraId="1C9ED286" w14:textId="77777777" w:rsidR="00B97353" w:rsidRPr="00CC0598" w:rsidRDefault="00B97353" w:rsidP="00B97353">
      <w:pPr>
        <w:bidi/>
        <w:spacing w:line="360" w:lineRule="auto"/>
        <w:rPr>
          <w:rFonts w:ascii="Times New Roman" w:hAnsi="Times New Roman" w:cs="B Lotus"/>
          <w:color w:val="000000"/>
          <w:sz w:val="24"/>
          <w:szCs w:val="28"/>
          <w:lang w:bidi="fa-IR"/>
        </w:rPr>
      </w:pPr>
    </w:p>
    <w:p w14:paraId="13FF1215" w14:textId="77777777" w:rsidR="00B97353" w:rsidRPr="00CC0598" w:rsidRDefault="00B97353" w:rsidP="00B97353">
      <w:pPr>
        <w:bidi/>
        <w:spacing w:line="360" w:lineRule="auto"/>
        <w:rPr>
          <w:rFonts w:ascii="Times New Roman" w:hAnsi="Times New Roman" w:cs="B Lotus"/>
          <w:color w:val="000000"/>
          <w:sz w:val="24"/>
          <w:szCs w:val="28"/>
          <w:rtl/>
          <w:lang w:bidi="fa-IR"/>
        </w:rPr>
      </w:pPr>
    </w:p>
    <w:p w14:paraId="3B657A55" w14:textId="77777777" w:rsidR="009E4362" w:rsidRPr="00CC0598" w:rsidRDefault="009E4362" w:rsidP="009E4362">
      <w:pPr>
        <w:bidi/>
        <w:spacing w:line="360" w:lineRule="auto"/>
        <w:rPr>
          <w:rFonts w:ascii="Times New Roman" w:hAnsi="Times New Roman" w:cs="B Lotus"/>
          <w:color w:val="000000"/>
          <w:sz w:val="24"/>
          <w:szCs w:val="28"/>
          <w:lang w:bidi="fa-IR"/>
        </w:rPr>
      </w:pPr>
    </w:p>
    <w:p w14:paraId="3F12EC64" w14:textId="447447EC" w:rsidR="004A0AFE" w:rsidRPr="00CC0598" w:rsidRDefault="00560359" w:rsidP="006A33FD">
      <w:pPr>
        <w:bidi/>
        <w:spacing w:line="360" w:lineRule="auto"/>
        <w:rPr>
          <w:rFonts w:ascii="Times New Roman" w:hAnsi="Times New Roman" w:cs="B Lotus"/>
          <w:color w:val="000000"/>
          <w:sz w:val="24"/>
          <w:szCs w:val="28"/>
          <w:lang w:bidi="fa-IR"/>
        </w:rPr>
      </w:pPr>
      <w:r>
        <w:rPr>
          <w:noProof/>
        </w:rPr>
        <mc:AlternateContent>
          <mc:Choice Requires="wps">
            <w:drawing>
              <wp:anchor distT="0" distB="0" distL="114300" distR="114300" simplePos="0" relativeHeight="251653632" behindDoc="0" locked="0" layoutInCell="1" allowOverlap="1" wp14:anchorId="52F789CE" wp14:editId="60129894">
                <wp:simplePos x="0" y="0"/>
                <wp:positionH relativeFrom="column">
                  <wp:posOffset>426720</wp:posOffset>
                </wp:positionH>
                <wp:positionV relativeFrom="paragraph">
                  <wp:posOffset>110490</wp:posOffset>
                </wp:positionV>
                <wp:extent cx="4564380" cy="4572000"/>
                <wp:effectExtent l="0" t="0" r="7620" b="0"/>
                <wp:wrapNone/>
                <wp:docPr id="1767117895" name="Vertical Scroll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64380" cy="4572000"/>
                        </a:xfrm>
                        <a:prstGeom prst="verticalScroll">
                          <a:avLst/>
                        </a:prstGeom>
                        <a:solidFill>
                          <a:sysClr val="window" lastClr="FFFFFF"/>
                        </a:solidFill>
                        <a:ln w="19050" cap="flat" cmpd="sng" algn="ctr">
                          <a:solidFill>
                            <a:sysClr val="windowText" lastClr="000000"/>
                          </a:solidFill>
                          <a:prstDash val="solid"/>
                          <a:miter lim="800000"/>
                        </a:ln>
                        <a:effectLst/>
                      </wps:spPr>
                      <wps:txbx>
                        <w:txbxContent>
                          <w:p w14:paraId="65A9721C" w14:textId="77777777" w:rsidR="00FB484E" w:rsidRPr="00CC0598" w:rsidRDefault="00FB484E" w:rsidP="00FB484E">
                            <w:pPr>
                              <w:jc w:val="center"/>
                              <w:rPr>
                                <w:rFonts w:cs="B Lotus"/>
                                <w:b/>
                                <w:bCs/>
                                <w:color w:val="000000"/>
                                <w:sz w:val="160"/>
                                <w:szCs w:val="96"/>
                                <w:rtl/>
                                <w:lang w:bidi="fa-IR"/>
                              </w:rPr>
                            </w:pPr>
                            <w:r w:rsidRPr="00CC0598">
                              <w:rPr>
                                <w:rFonts w:cs="B Lotus" w:hint="cs"/>
                                <w:b/>
                                <w:bCs/>
                                <w:color w:val="000000"/>
                                <w:sz w:val="160"/>
                                <w:szCs w:val="96"/>
                                <w:rtl/>
                                <w:lang w:bidi="fa-IR"/>
                              </w:rPr>
                              <w:t>فصل اول</w:t>
                            </w:r>
                          </w:p>
                          <w:p w14:paraId="308B77CF" w14:textId="77777777" w:rsidR="00FB484E" w:rsidRPr="00CC0598" w:rsidRDefault="00FB484E" w:rsidP="004A0AFE">
                            <w:pPr>
                              <w:jc w:val="center"/>
                              <w:rPr>
                                <w:rFonts w:cs="B Lotus"/>
                                <w:b/>
                                <w:bCs/>
                                <w:color w:val="000000"/>
                                <w:sz w:val="160"/>
                                <w:szCs w:val="96"/>
                                <w:lang w:bidi="fa-IR"/>
                              </w:rPr>
                            </w:pPr>
                            <w:r w:rsidRPr="00CC0598">
                              <w:rPr>
                                <w:rFonts w:cs="B Lotus" w:hint="cs"/>
                                <w:b/>
                                <w:bCs/>
                                <w:color w:val="000000"/>
                                <w:sz w:val="160"/>
                                <w:szCs w:val="96"/>
                                <w:rtl/>
                                <w:lang w:bidi="fa-IR"/>
                              </w:rPr>
                              <w:t>مقدمه و کلیات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2F789C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Vertical Scroll 2" o:spid="_x0000_s1026" type="#_x0000_t97" style="position:absolute;left:0;text-align:left;margin-left:33.6pt;margin-top:8.7pt;width:359.4pt;height:5in;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" fillcolor="window" strokecolor="windowText" strokeweight="1.5pt">
                <v:stroke joinstyle="miter"/>
                <v:path arrowok="t"/>
                <v:textbox>
                  <w:txbxContent>
                    <w:p w14:paraId="65A9721C" w14:textId="77777777" w:rsidR="00FB484E" w:rsidRPr="00CC0598" w:rsidRDefault="00FB484E" w:rsidP="00FB484E">
                      <w:pPr>
                        <w:jc w:val="center"/>
                        <w:rPr>
                          <w:rFonts w:cs="B Lotus"/>
                          <w:b/>
                          <w:bCs/>
                          <w:color w:val="000000"/>
                          <w:sz w:val="160"/>
                          <w:szCs w:val="96"/>
                          <w:rtl/>
                          <w:lang w:bidi="fa-IR"/>
                        </w:rPr>
                      </w:pPr>
                      <w:r w:rsidRPr="00CC0598">
                        <w:rPr>
                          <w:rFonts w:cs="B Lotus" w:hint="cs"/>
                          <w:b/>
                          <w:bCs/>
                          <w:color w:val="000000"/>
                          <w:sz w:val="160"/>
                          <w:szCs w:val="96"/>
                          <w:rtl/>
                          <w:lang w:bidi="fa-IR"/>
                        </w:rPr>
                        <w:t>فصل اول</w:t>
                      </w:r>
                    </w:p>
                    <w:p w14:paraId="308B77CF" w14:textId="77777777" w:rsidR="00FB484E" w:rsidRPr="00CC0598" w:rsidRDefault="00FB484E" w:rsidP="004A0AFE">
                      <w:pPr>
                        <w:jc w:val="center"/>
                        <w:rPr>
                          <w:rFonts w:cs="B Lotus"/>
                          <w:b/>
                          <w:bCs/>
                          <w:color w:val="000000"/>
                          <w:sz w:val="160"/>
                          <w:szCs w:val="96"/>
                          <w:lang w:bidi="fa-IR"/>
                        </w:rPr>
                      </w:pPr>
                      <w:r w:rsidRPr="00CC0598">
                        <w:rPr>
                          <w:rFonts w:cs="B Lotus" w:hint="cs"/>
                          <w:b/>
                          <w:bCs/>
                          <w:color w:val="000000"/>
                          <w:sz w:val="160"/>
                          <w:szCs w:val="96"/>
                          <w:rtl/>
                          <w:lang w:bidi="fa-IR"/>
                        </w:rPr>
                        <w:t>مقدمه و کلیات</w:t>
                      </w:r>
                    </w:p>
                  </w:txbxContent>
                </v:textbox>
              </v:shape>
            </w:pict>
          </mc:Fallback>
        </mc:AlternateContent>
      </w:r>
    </w:p>
    <w:p w14:paraId="5403862D" w14:textId="77777777" w:rsidR="00FC74C2" w:rsidRPr="00CC0598" w:rsidRDefault="00FC74C2" w:rsidP="006A33FD">
      <w:pPr>
        <w:bidi/>
        <w:spacing w:line="360" w:lineRule="auto"/>
        <w:rPr>
          <w:rFonts w:ascii="Times New Roman" w:hAnsi="Times New Roman" w:cs="B Lotus"/>
          <w:color w:val="000000"/>
          <w:sz w:val="24"/>
          <w:szCs w:val="28"/>
          <w:lang w:bidi="fa-IR"/>
        </w:rPr>
      </w:pPr>
    </w:p>
    <w:p w14:paraId="263F61FD" w14:textId="77777777" w:rsidR="004A0AFE" w:rsidRPr="00CC0598" w:rsidRDefault="004A0AFE" w:rsidP="006A33FD">
      <w:pPr>
        <w:bidi/>
        <w:spacing w:line="360" w:lineRule="auto"/>
        <w:rPr>
          <w:rFonts w:ascii="Times New Roman" w:hAnsi="Times New Roman" w:cs="B Lotus"/>
          <w:color w:val="000000"/>
          <w:sz w:val="24"/>
          <w:szCs w:val="28"/>
          <w:lang w:bidi="fa-IR"/>
        </w:rPr>
      </w:pPr>
    </w:p>
    <w:p w14:paraId="689EE121" w14:textId="77777777" w:rsidR="004A0AFE" w:rsidRPr="00CC0598" w:rsidRDefault="004A0AFE" w:rsidP="006A33FD">
      <w:pPr>
        <w:bidi/>
        <w:spacing w:line="360" w:lineRule="auto"/>
        <w:rPr>
          <w:rFonts w:ascii="Times New Roman" w:hAnsi="Times New Roman" w:cs="B Lotus"/>
          <w:color w:val="000000"/>
          <w:sz w:val="24"/>
          <w:szCs w:val="28"/>
          <w:lang w:bidi="fa-IR"/>
        </w:rPr>
      </w:pPr>
    </w:p>
    <w:p w14:paraId="322F8E00" w14:textId="77777777" w:rsidR="004A0AFE" w:rsidRPr="00CC0598" w:rsidRDefault="004A0AFE" w:rsidP="006A33FD">
      <w:pPr>
        <w:bidi/>
        <w:spacing w:line="360" w:lineRule="auto"/>
        <w:rPr>
          <w:rFonts w:ascii="Times New Roman" w:hAnsi="Times New Roman" w:cs="B Lotus"/>
          <w:color w:val="000000"/>
          <w:sz w:val="24"/>
          <w:szCs w:val="28"/>
          <w:lang w:bidi="fa-IR"/>
        </w:rPr>
      </w:pPr>
    </w:p>
    <w:p w14:paraId="656755C3" w14:textId="77777777" w:rsidR="004A0AFE" w:rsidRPr="00CC0598" w:rsidRDefault="004A0AFE" w:rsidP="006A33FD">
      <w:pPr>
        <w:bidi/>
        <w:spacing w:line="360" w:lineRule="auto"/>
        <w:rPr>
          <w:rFonts w:ascii="Times New Roman" w:hAnsi="Times New Roman" w:cs="B Lotus"/>
          <w:color w:val="000000"/>
          <w:sz w:val="24"/>
          <w:szCs w:val="28"/>
          <w:lang w:bidi="fa-IR"/>
        </w:rPr>
      </w:pPr>
    </w:p>
    <w:p w14:paraId="485209C8" w14:textId="77777777" w:rsidR="004A0AFE" w:rsidRPr="00CC0598" w:rsidRDefault="004A0AFE" w:rsidP="006A33FD">
      <w:pPr>
        <w:bidi/>
        <w:spacing w:line="360" w:lineRule="auto"/>
        <w:rPr>
          <w:rFonts w:ascii="Times New Roman" w:hAnsi="Times New Roman" w:cs="B Lotus"/>
          <w:color w:val="000000"/>
          <w:sz w:val="24"/>
          <w:szCs w:val="28"/>
          <w:lang w:bidi="fa-IR"/>
        </w:rPr>
      </w:pPr>
    </w:p>
    <w:p w14:paraId="0E4E25BC" w14:textId="77777777" w:rsidR="004A0AFE" w:rsidRPr="00CC0598" w:rsidRDefault="004A0AFE" w:rsidP="006A33FD">
      <w:pPr>
        <w:bidi/>
        <w:spacing w:line="360" w:lineRule="auto"/>
        <w:rPr>
          <w:rFonts w:ascii="Times New Roman" w:hAnsi="Times New Roman" w:cs="B Lotus"/>
          <w:color w:val="000000"/>
          <w:sz w:val="24"/>
          <w:szCs w:val="28"/>
          <w:lang w:bidi="fa-IR"/>
        </w:rPr>
      </w:pPr>
    </w:p>
    <w:p w14:paraId="670A5C3C" w14:textId="77777777" w:rsidR="004A0AFE" w:rsidRPr="00CC0598" w:rsidRDefault="004A0AFE" w:rsidP="006A33FD">
      <w:pPr>
        <w:bidi/>
        <w:spacing w:line="360" w:lineRule="auto"/>
        <w:rPr>
          <w:rFonts w:ascii="Times New Roman" w:hAnsi="Times New Roman" w:cs="B Lotus"/>
          <w:color w:val="000000"/>
          <w:sz w:val="24"/>
          <w:szCs w:val="28"/>
          <w:lang w:bidi="fa-IR"/>
        </w:rPr>
      </w:pPr>
    </w:p>
    <w:p w14:paraId="138159D1" w14:textId="77777777" w:rsidR="004A0AFE" w:rsidRPr="00CC0598" w:rsidRDefault="004A0AFE" w:rsidP="006A33FD">
      <w:pPr>
        <w:bidi/>
        <w:spacing w:line="360" w:lineRule="auto"/>
        <w:rPr>
          <w:rFonts w:ascii="Times New Roman" w:hAnsi="Times New Roman" w:cs="B Lotus"/>
          <w:color w:val="000000"/>
          <w:sz w:val="24"/>
          <w:szCs w:val="28"/>
          <w:lang w:bidi="fa-IR"/>
        </w:rPr>
      </w:pPr>
    </w:p>
    <w:p w14:paraId="645F6F9B" w14:textId="77777777" w:rsidR="004A0AFE" w:rsidRPr="00CC0598" w:rsidRDefault="004A0AFE" w:rsidP="006A33FD">
      <w:pPr>
        <w:bidi/>
        <w:spacing w:line="360" w:lineRule="auto"/>
        <w:rPr>
          <w:rFonts w:ascii="Times New Roman" w:hAnsi="Times New Roman" w:cs="B Lotus"/>
          <w:color w:val="000000"/>
          <w:sz w:val="24"/>
          <w:szCs w:val="28"/>
          <w:lang w:bidi="fa-IR"/>
        </w:rPr>
      </w:pPr>
    </w:p>
    <w:p w14:paraId="3C496E7E" w14:textId="77777777" w:rsidR="004A0AFE" w:rsidRPr="00CC0598" w:rsidRDefault="004A0AFE" w:rsidP="006A33FD">
      <w:pPr>
        <w:bidi/>
        <w:spacing w:line="360" w:lineRule="auto"/>
        <w:rPr>
          <w:rFonts w:ascii="Times New Roman" w:hAnsi="Times New Roman" w:cs="B Lotus"/>
          <w:color w:val="000000"/>
          <w:sz w:val="24"/>
          <w:szCs w:val="28"/>
          <w:lang w:bidi="fa-IR"/>
        </w:rPr>
      </w:pPr>
    </w:p>
    <w:p w14:paraId="6820A1CD" w14:textId="77777777" w:rsidR="004A0AFE" w:rsidRPr="00CC0598" w:rsidRDefault="001A1901" w:rsidP="001A1901">
      <w:pPr>
        <w:tabs>
          <w:tab w:val="left" w:pos="960"/>
        </w:tabs>
        <w:bidi/>
        <w:spacing w:line="360" w:lineRule="auto"/>
        <w:rPr>
          <w:rFonts w:ascii="Times New Roman" w:hAnsi="Times New Roman" w:cs="B Lotus"/>
          <w:color w:val="000000"/>
          <w:sz w:val="24"/>
          <w:szCs w:val="28"/>
          <w:rtl/>
          <w:lang w:bidi="fa-IR"/>
        </w:rPr>
      </w:pPr>
      <w:r w:rsidRPr="00CC0598">
        <w:rPr>
          <w:rFonts w:ascii="Times New Roman" w:hAnsi="Times New Roman" w:cs="B Lotus"/>
          <w:color w:val="000000"/>
          <w:sz w:val="24"/>
          <w:szCs w:val="28"/>
          <w:rtl/>
          <w:lang w:bidi="fa-IR"/>
        </w:rPr>
        <w:tab/>
      </w:r>
    </w:p>
    <w:p w14:paraId="46EC20FF" w14:textId="77777777" w:rsidR="009E4362" w:rsidRPr="00CC0598" w:rsidRDefault="009E4362" w:rsidP="009E4362">
      <w:pPr>
        <w:bidi/>
        <w:spacing w:line="360" w:lineRule="auto"/>
        <w:rPr>
          <w:rFonts w:ascii="Times New Roman" w:hAnsi="Times New Roman" w:cs="B Lotus"/>
          <w:color w:val="000000"/>
          <w:sz w:val="24"/>
          <w:szCs w:val="28"/>
          <w:rtl/>
          <w:lang w:bidi="fa-IR"/>
        </w:rPr>
      </w:pPr>
    </w:p>
    <w:p w14:paraId="6BBAA336" w14:textId="77777777" w:rsidR="009E4362" w:rsidRPr="00CC0598" w:rsidRDefault="009E4362" w:rsidP="009E4362">
      <w:pPr>
        <w:bidi/>
        <w:spacing w:line="360" w:lineRule="auto"/>
        <w:rPr>
          <w:rFonts w:ascii="Times New Roman" w:hAnsi="Times New Roman" w:cs="B Lotus"/>
          <w:color w:val="000000"/>
          <w:sz w:val="24"/>
          <w:szCs w:val="28"/>
          <w:rtl/>
          <w:lang w:bidi="fa-IR"/>
        </w:rPr>
      </w:pPr>
    </w:p>
    <w:p w14:paraId="721440E1" w14:textId="77777777" w:rsidR="009E4362" w:rsidRPr="00CC0598" w:rsidRDefault="009E4362" w:rsidP="009E4362">
      <w:pPr>
        <w:bidi/>
        <w:spacing w:line="360" w:lineRule="auto"/>
        <w:rPr>
          <w:rFonts w:ascii="Times New Roman" w:hAnsi="Times New Roman" w:cs="B Lotus"/>
          <w:color w:val="000000"/>
          <w:sz w:val="24"/>
          <w:szCs w:val="28"/>
          <w:rtl/>
          <w:lang w:bidi="fa-IR"/>
        </w:rPr>
        <w:sectPr w:rsidR="009E4362" w:rsidRPr="00CC0598" w:rsidSect="00DF617D">
          <w:headerReference w:type="default" r:id="rId13"/>
          <w:footerReference w:type="default" r:id="rId14"/>
          <w:pgSz w:w="12240" w:h="15840"/>
          <w:pgMar w:top="1440" w:right="1152" w:bottom="1440" w:left="1152" w:header="720" w:footer="720" w:gutter="0"/>
          <w:pgNumType w:fmt="arabicAlpha" w:start="1"/>
          <w:cols w:space="720"/>
          <w:docGrid w:linePitch="360"/>
        </w:sectPr>
      </w:pPr>
    </w:p>
    <w:p w14:paraId="0E09F818" w14:textId="77777777" w:rsidR="00E30940" w:rsidRPr="00CC0598" w:rsidRDefault="00E30940" w:rsidP="006A33FD">
      <w:pPr>
        <w:bidi/>
        <w:spacing w:line="360" w:lineRule="auto"/>
        <w:jc w:val="both"/>
        <w:rPr>
          <w:rFonts w:ascii="Times New Roman" w:hAnsi="Times New Roman" w:cs="B Lotus"/>
          <w:b/>
          <w:bCs/>
          <w:color w:val="000000"/>
          <w:sz w:val="30"/>
          <w:szCs w:val="30"/>
          <w:rtl/>
          <w:lang w:bidi="fa-IR"/>
        </w:rPr>
      </w:pPr>
      <w:r w:rsidRPr="00CC0598">
        <w:rPr>
          <w:rFonts w:ascii="Times New Roman" w:hAnsi="Times New Roman" w:cs="B Lotus" w:hint="cs"/>
          <w:b/>
          <w:bCs/>
          <w:color w:val="000000"/>
          <w:sz w:val="30"/>
          <w:szCs w:val="30"/>
          <w:rtl/>
          <w:lang w:bidi="fa-IR"/>
        </w:rPr>
        <w:lastRenderedPageBreak/>
        <w:t>1-1-مقدمه</w:t>
      </w:r>
    </w:p>
    <w:p w14:paraId="2F7F6A0A" w14:textId="073C1C1A" w:rsidR="00165832" w:rsidRPr="00CC0598" w:rsidRDefault="00165832" w:rsidP="001979F5">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گردو یکی از خشک میوه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های مهم است که از دیر باز در ایران کشت و کار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شد در بین محصولات </w:t>
      </w:r>
      <w:r w:rsidR="006B5488" w:rsidRPr="00CC0598">
        <w:rPr>
          <w:rFonts w:ascii="Times New Roman" w:hAnsi="Times New Roman" w:cs="B Lotus" w:hint="cs"/>
          <w:color w:val="000000"/>
          <w:sz w:val="24"/>
          <w:szCs w:val="28"/>
          <w:rtl/>
          <w:lang w:bidi="fa-IR"/>
        </w:rPr>
        <w:t>باغبانی</w:t>
      </w:r>
      <w:r w:rsidRPr="00CC0598">
        <w:rPr>
          <w:rFonts w:ascii="Times New Roman" w:hAnsi="Times New Roman" w:cs="B Lotus" w:hint="cs"/>
          <w:color w:val="000000"/>
          <w:sz w:val="24"/>
          <w:szCs w:val="28"/>
          <w:rtl/>
          <w:lang w:bidi="fa-IR"/>
        </w:rPr>
        <w:t xml:space="preserve"> خشکبا</w:t>
      </w:r>
      <w:r w:rsidR="00933639" w:rsidRPr="00CC0598">
        <w:rPr>
          <w:rFonts w:ascii="Times New Roman" w:hAnsi="Times New Roman" w:cs="B Lotus" w:hint="cs"/>
          <w:color w:val="000000"/>
          <w:sz w:val="24"/>
          <w:szCs w:val="28"/>
          <w:rtl/>
          <w:lang w:bidi="fa-IR"/>
        </w:rPr>
        <w:t>ر</w:t>
      </w:r>
      <w:r w:rsidR="00933639" w:rsidRPr="00CC0598">
        <w:rPr>
          <w:rFonts w:ascii="Times New Roman" w:hAnsi="Times New Roman" w:cs="B Lotus"/>
          <w:color w:val="000000"/>
          <w:sz w:val="24"/>
          <w:szCs w:val="28"/>
          <w:rtl/>
          <w:lang w:bidi="fa-IR"/>
        </w:rPr>
        <w:softHyphen/>
      </w:r>
      <w:r w:rsidR="00933639" w:rsidRPr="00CC0598">
        <w:rPr>
          <w:rFonts w:ascii="Times New Roman" w:hAnsi="Times New Roman" w:cs="B Lotus" w:hint="cs"/>
          <w:color w:val="000000"/>
          <w:sz w:val="24"/>
          <w:szCs w:val="28"/>
          <w:rtl/>
          <w:lang w:bidi="fa-IR"/>
        </w:rPr>
        <w:t>ه</w:t>
      </w:r>
      <w:r w:rsidRPr="00CC0598">
        <w:rPr>
          <w:rFonts w:ascii="Times New Roman" w:hAnsi="Times New Roman" w:cs="B Lotus" w:hint="cs"/>
          <w:color w:val="000000"/>
          <w:sz w:val="24"/>
          <w:szCs w:val="28"/>
          <w:rtl/>
          <w:lang w:bidi="fa-IR"/>
        </w:rPr>
        <w:t>ا به دلیل مقادیر زیادی پروتئین، عناصر غذایی، ویتامین</w:t>
      </w:r>
      <w:r w:rsidR="006B5488"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ها و ترکیباتی مانند فسفولیپد</w:t>
      </w:r>
      <w:r w:rsidR="00E53962"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w:t>
      </w:r>
      <w:r w:rsidRPr="00CC0598">
        <w:rPr>
          <w:rFonts w:ascii="Times New Roman" w:hAnsi="Times New Roman" w:cs="B Lotus"/>
          <w:color w:val="000000"/>
          <w:sz w:val="24"/>
          <w:szCs w:val="28"/>
          <w:vertAlign w:val="superscript"/>
          <w:rtl/>
          <w:lang w:bidi="fa-IR"/>
        </w:rPr>
        <w:footnoteReference w:id="1"/>
      </w:r>
      <w:r w:rsidRPr="00CC0598">
        <w:rPr>
          <w:rFonts w:ascii="Times New Roman" w:hAnsi="Times New Roman" w:cs="B Lotus" w:hint="cs"/>
          <w:color w:val="000000"/>
          <w:sz w:val="24"/>
          <w:szCs w:val="28"/>
          <w:rtl/>
          <w:lang w:bidi="fa-IR"/>
        </w:rPr>
        <w:t>،</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استرهای استرول</w:t>
      </w:r>
      <w:r w:rsidRPr="00CC0598">
        <w:rPr>
          <w:rFonts w:ascii="Times New Roman" w:hAnsi="Times New Roman" w:cs="B Lotus"/>
          <w:color w:val="000000"/>
          <w:sz w:val="24"/>
          <w:szCs w:val="28"/>
          <w:vertAlign w:val="superscript"/>
          <w:rtl/>
          <w:lang w:bidi="fa-IR"/>
        </w:rPr>
        <w:footnoteReference w:id="2"/>
      </w:r>
      <w:r w:rsidRPr="00CC0598">
        <w:rPr>
          <w:rFonts w:ascii="Times New Roman" w:hAnsi="Times New Roman" w:cs="B Lotus" w:hint="cs"/>
          <w:color w:val="000000"/>
          <w:sz w:val="24"/>
          <w:szCs w:val="28"/>
          <w:rtl/>
          <w:lang w:bidi="fa-IR"/>
        </w:rPr>
        <w:t>،توکوفرول</w:t>
      </w:r>
      <w:r w:rsidR="00E53962"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w:t>
      </w:r>
      <w:r w:rsidRPr="00CC0598">
        <w:rPr>
          <w:rFonts w:ascii="Times New Roman" w:hAnsi="Times New Roman" w:cs="B Lotus"/>
          <w:color w:val="000000"/>
          <w:sz w:val="24"/>
          <w:szCs w:val="28"/>
          <w:vertAlign w:val="superscript"/>
          <w:rtl/>
          <w:lang w:bidi="fa-IR"/>
        </w:rPr>
        <w:footnoteReference w:id="3"/>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 فیتو</w:t>
      </w:r>
      <w:r w:rsidR="006B5488" w:rsidRPr="00CC0598">
        <w:rPr>
          <w:rFonts w:ascii="Times New Roman" w:hAnsi="Times New Roman" w:cs="B Lotus" w:hint="cs"/>
          <w:color w:val="000000"/>
          <w:sz w:val="24"/>
          <w:szCs w:val="28"/>
          <w:rtl/>
          <w:lang w:bidi="fa-IR"/>
        </w:rPr>
        <w:t>ا</w:t>
      </w:r>
      <w:r w:rsidRPr="00CC0598">
        <w:rPr>
          <w:rFonts w:ascii="Times New Roman" w:hAnsi="Times New Roman" w:cs="B Lotus" w:hint="cs"/>
          <w:color w:val="000000"/>
          <w:sz w:val="24"/>
          <w:szCs w:val="28"/>
          <w:rtl/>
          <w:lang w:bidi="fa-IR"/>
        </w:rPr>
        <w:t>سترول</w:t>
      </w:r>
      <w:r w:rsidR="00E53962"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w:t>
      </w:r>
      <w:r w:rsidRPr="00CC0598">
        <w:rPr>
          <w:rFonts w:ascii="Times New Roman" w:hAnsi="Times New Roman" w:cs="B Lotus"/>
          <w:color w:val="000000"/>
          <w:sz w:val="24"/>
          <w:szCs w:val="28"/>
          <w:vertAlign w:val="superscript"/>
          <w:rtl/>
          <w:lang w:bidi="fa-IR"/>
        </w:rPr>
        <w:footnoteReference w:id="4"/>
      </w:r>
      <w:r w:rsidRPr="00CC0598">
        <w:rPr>
          <w:rFonts w:ascii="Times New Roman" w:hAnsi="Times New Roman" w:cs="B Lotus" w:hint="cs"/>
          <w:color w:val="000000"/>
          <w:sz w:val="24"/>
          <w:szCs w:val="28"/>
          <w:rtl/>
          <w:lang w:bidi="fa-IR"/>
        </w:rPr>
        <w:t>، ترپنوئید</w:t>
      </w:r>
      <w:r w:rsidR="00E53962"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w:t>
      </w:r>
      <w:r w:rsidRPr="00CC0598">
        <w:rPr>
          <w:rFonts w:ascii="Times New Roman" w:hAnsi="Times New Roman" w:cs="B Lotus"/>
          <w:color w:val="000000"/>
          <w:sz w:val="24"/>
          <w:szCs w:val="28"/>
          <w:vertAlign w:val="superscript"/>
          <w:rtl/>
          <w:lang w:bidi="fa-IR"/>
        </w:rPr>
        <w:footnoteReference w:id="5"/>
      </w:r>
      <w:r w:rsidRPr="00CC0598">
        <w:rPr>
          <w:rFonts w:ascii="Times New Roman" w:hAnsi="Times New Roman" w:cs="B Lotus" w:hint="cs"/>
          <w:color w:val="000000"/>
          <w:sz w:val="24"/>
          <w:szCs w:val="28"/>
          <w:rtl/>
          <w:lang w:bidi="fa-IR"/>
        </w:rPr>
        <w:t>، فنل</w:t>
      </w:r>
      <w:r w:rsidR="00E53962" w:rsidRPr="00CC0598">
        <w:rPr>
          <w:rFonts w:ascii="Times New Roman" w:hAnsi="Times New Roman" w:cs="B Lotus"/>
          <w:color w:val="000000"/>
          <w:sz w:val="24"/>
          <w:szCs w:val="28"/>
          <w:rtl/>
          <w:lang w:bidi="fa-IR"/>
        </w:rPr>
        <w:softHyphen/>
      </w:r>
      <w:r w:rsidR="006B5488"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ها</w:t>
      </w:r>
      <w:r w:rsidRPr="00CC0598">
        <w:rPr>
          <w:rFonts w:ascii="Times New Roman" w:hAnsi="Times New Roman" w:cs="B Lotus"/>
          <w:color w:val="000000"/>
          <w:sz w:val="24"/>
          <w:szCs w:val="28"/>
          <w:vertAlign w:val="superscript"/>
          <w:rtl/>
          <w:lang w:bidi="fa-IR"/>
        </w:rPr>
        <w:footnoteReference w:id="6"/>
      </w:r>
      <w:r w:rsidRPr="00CC0598">
        <w:rPr>
          <w:rFonts w:ascii="Times New Roman" w:hAnsi="Times New Roman" w:cs="B Lotus" w:hint="cs"/>
          <w:color w:val="000000"/>
          <w:sz w:val="24"/>
          <w:szCs w:val="28"/>
          <w:rtl/>
          <w:lang w:bidi="fa-IR"/>
        </w:rPr>
        <w:t>، فلاو نوئید</w:t>
      </w:r>
      <w:r w:rsidR="00E53962"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ها </w:t>
      </w:r>
      <w:r w:rsidRPr="00CC0598">
        <w:rPr>
          <w:rFonts w:ascii="Times New Roman" w:hAnsi="Times New Roman" w:cs="B Lotus"/>
          <w:color w:val="000000"/>
          <w:sz w:val="24"/>
          <w:szCs w:val="28"/>
          <w:vertAlign w:val="superscript"/>
          <w:rtl/>
          <w:lang w:bidi="fa-IR"/>
        </w:rPr>
        <w:footnoteReference w:id="7"/>
      </w:r>
      <w:r w:rsidRPr="00CC0598">
        <w:rPr>
          <w:rFonts w:ascii="Times New Roman" w:hAnsi="Times New Roman" w:cs="B Lotus" w:hint="cs"/>
          <w:color w:val="000000"/>
          <w:sz w:val="24"/>
          <w:szCs w:val="28"/>
          <w:rtl/>
          <w:lang w:bidi="fa-IR"/>
        </w:rPr>
        <w:t>، اسید فولیک</w:t>
      </w:r>
      <w:r w:rsidRPr="00CC0598">
        <w:rPr>
          <w:rFonts w:ascii="Times New Roman" w:hAnsi="Times New Roman" w:cs="B Lotus"/>
          <w:color w:val="000000"/>
          <w:sz w:val="24"/>
          <w:szCs w:val="28"/>
          <w:vertAlign w:val="superscript"/>
          <w:rtl/>
          <w:lang w:bidi="fa-IR"/>
        </w:rPr>
        <w:footnoteReference w:id="8"/>
      </w:r>
      <w:r w:rsidR="008076AF"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و انواع آنتی</w:t>
      </w:r>
      <w:r w:rsidR="00A34293">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اکسیدان</w:t>
      </w:r>
      <w:r w:rsidR="00E53962" w:rsidRPr="00CC0598">
        <w:rPr>
          <w:rFonts w:ascii="Times New Roman" w:hAnsi="Times New Roman" w:cs="B Lotus"/>
          <w:color w:val="000000"/>
          <w:sz w:val="24"/>
          <w:szCs w:val="28"/>
          <w:rtl/>
          <w:lang w:bidi="fa-IR"/>
        </w:rPr>
        <w:softHyphen/>
      </w:r>
      <w:r w:rsidR="006B5488"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 xml:space="preserve">ها </w:t>
      </w:r>
      <w:r w:rsidRPr="00CC0598">
        <w:rPr>
          <w:rFonts w:ascii="Times New Roman" w:hAnsi="Times New Roman" w:cs="B Lotus"/>
          <w:color w:val="000000"/>
          <w:sz w:val="24"/>
          <w:szCs w:val="28"/>
          <w:vertAlign w:val="superscript"/>
          <w:rtl/>
          <w:lang w:bidi="fa-IR"/>
        </w:rPr>
        <w:footnoteReference w:id="9"/>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 xml:space="preserve"> دارای ارزش غذایی بالایی هستند. یافته</w:t>
      </w:r>
      <w:r w:rsidR="008076AF" w:rsidRPr="00CC0598">
        <w:rPr>
          <w:rFonts w:ascii="Times New Roman" w:hAnsi="Times New Roman" w:cs="B Lotus"/>
          <w:color w:val="000000"/>
          <w:sz w:val="24"/>
          <w:szCs w:val="28"/>
          <w:rtl/>
          <w:lang w:bidi="fa-IR"/>
        </w:rPr>
        <w:softHyphen/>
      </w:r>
      <w:r w:rsidR="006B5488"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های اخیر که توسط سازمان غذا و داروی آمریکا بر روی میوه های آجیلی و خشکباری صورت گرفته تاثیر آنها بر سلامت قلب را به اثبات رسیده</w:t>
      </w:r>
      <w:r w:rsidR="006B5488" w:rsidRPr="00CC0598">
        <w:rPr>
          <w:rFonts w:ascii="Times New Roman" w:hAnsi="Times New Roman" w:cs="B Lotus" w:hint="cs"/>
          <w:color w:val="000000"/>
          <w:sz w:val="24"/>
          <w:szCs w:val="28"/>
          <w:rtl/>
          <w:lang w:bidi="fa-IR"/>
        </w:rPr>
        <w:t xml:space="preserve"> است</w:t>
      </w:r>
      <w:r w:rsidRPr="00CC0598">
        <w:rPr>
          <w:rFonts w:ascii="Times New Roman" w:hAnsi="Times New Roman" w:cs="B Lotus" w:hint="cs"/>
          <w:color w:val="000000"/>
          <w:sz w:val="24"/>
          <w:szCs w:val="28"/>
          <w:rtl/>
          <w:lang w:bidi="fa-IR"/>
        </w:rPr>
        <w:t>. ارزش غذایی گردو بالا و غنی از کالری (631 کالری) بوده مطالعات پزشکی به</w:t>
      </w:r>
      <w:r w:rsidRPr="00CC0598">
        <w:rPr>
          <w:rFonts w:ascii="Times New Roman" w:hAnsi="Times New Roman" w:cs="B Lotus" w:hint="cs"/>
          <w:color w:val="000000"/>
          <w:sz w:val="24"/>
          <w:szCs w:val="28"/>
          <w:rtl/>
          <w:lang w:bidi="fa-IR"/>
        </w:rPr>
        <w:softHyphen/>
        <w:t>وضوح گواه از این است که استفاده از گردو در وعده</w:t>
      </w:r>
      <w:r w:rsidRPr="00CC0598">
        <w:rPr>
          <w:rFonts w:ascii="Times New Roman" w:hAnsi="Times New Roman" w:cs="B Lotus" w:hint="cs"/>
          <w:color w:val="000000"/>
          <w:sz w:val="24"/>
          <w:szCs w:val="28"/>
          <w:rtl/>
          <w:lang w:bidi="fa-IR"/>
        </w:rPr>
        <w:softHyphen/>
        <w:t>های روزانه و جایگزین کردن مصرف گردو به جای چربی</w:t>
      </w:r>
      <w:r w:rsidRPr="00CC0598">
        <w:rPr>
          <w:rFonts w:ascii="Times New Roman" w:hAnsi="Times New Roman" w:cs="B Lotus" w:hint="cs"/>
          <w:color w:val="000000"/>
          <w:sz w:val="24"/>
          <w:szCs w:val="28"/>
          <w:rtl/>
          <w:lang w:bidi="fa-IR"/>
        </w:rPr>
        <w:softHyphen/>
        <w:t xml:space="preserve">ها در رژیم غذایی، سبب کاهش کلسترول کل، به‌ویژه </w:t>
      </w:r>
      <w:r w:rsidRPr="00CC0598">
        <w:rPr>
          <w:rFonts w:ascii="Times New Roman" w:hAnsi="Times New Roman" w:cs="B Lotus"/>
          <w:color w:val="000000"/>
          <w:sz w:val="24"/>
          <w:szCs w:val="28"/>
          <w:lang w:bidi="fa-IR"/>
        </w:rPr>
        <w:t>LDL</w:t>
      </w:r>
      <w:r w:rsidRPr="00CC0598">
        <w:rPr>
          <w:rFonts w:ascii="Times New Roman" w:hAnsi="Times New Roman" w:cs="B Lotus" w:hint="cs"/>
          <w:color w:val="000000"/>
          <w:sz w:val="24"/>
          <w:szCs w:val="28"/>
          <w:rtl/>
          <w:lang w:bidi="fa-IR"/>
        </w:rPr>
        <w:t xml:space="preserve"> یا کلسترول وخیم می</w:t>
      </w:r>
      <w:r w:rsidRPr="00CC0598">
        <w:rPr>
          <w:rFonts w:ascii="Times New Roman" w:hAnsi="Times New Roman" w:cs="B Lotus" w:hint="cs"/>
          <w:color w:val="000000"/>
          <w:sz w:val="24"/>
          <w:szCs w:val="28"/>
          <w:rtl/>
          <w:lang w:bidi="fa-IR"/>
        </w:rPr>
        <w:softHyphen/>
        <w:t xml:space="preserve">گردد </w:t>
      </w:r>
      <w:r w:rsidRPr="00CC0598">
        <w:rPr>
          <w:rFonts w:ascii="Times New Roman" w:hAnsi="Times New Roman" w:cs="B Lotus"/>
          <w:color w:val="000000"/>
          <w:sz w:val="24"/>
          <w:szCs w:val="28"/>
          <w:rtl/>
          <w:lang w:bidi="fa-IR"/>
        </w:rPr>
        <w:t>(</w:t>
      </w:r>
      <w:r w:rsidRPr="00CC0598">
        <w:rPr>
          <w:rFonts w:ascii="Times New Roman" w:hAnsi="Times New Roman" w:cs="B Lotus"/>
          <w:color w:val="000000"/>
          <w:sz w:val="24"/>
          <w:szCs w:val="28"/>
          <w:lang w:bidi="fa-IR"/>
        </w:rPr>
        <w:t xml:space="preserve">Germain </w:t>
      </w:r>
      <w:r w:rsidR="001426CA" w:rsidRPr="00CC0598">
        <w:rPr>
          <w:rFonts w:ascii="Times New Roman" w:hAnsi="Times New Roman" w:cs="B Lotus"/>
          <w:i/>
          <w:iCs/>
          <w:color w:val="000000"/>
          <w:sz w:val="24"/>
          <w:szCs w:val="28"/>
          <w:lang w:bidi="fa-IR"/>
        </w:rPr>
        <w:t>et al</w:t>
      </w:r>
      <w:r w:rsidRPr="00CC0598">
        <w:rPr>
          <w:rFonts w:ascii="Times New Roman" w:hAnsi="Times New Roman" w:cs="B Lotus"/>
          <w:i/>
          <w:iCs/>
          <w:color w:val="000000"/>
          <w:sz w:val="24"/>
          <w:szCs w:val="28"/>
          <w:lang w:bidi="fa-IR"/>
        </w:rPr>
        <w:t>.,</w:t>
      </w:r>
      <w:r w:rsidRPr="00CC0598">
        <w:rPr>
          <w:rFonts w:ascii="Times New Roman" w:hAnsi="Times New Roman" w:cs="B Lotus"/>
          <w:color w:val="000000"/>
          <w:sz w:val="24"/>
          <w:szCs w:val="28"/>
          <w:lang w:bidi="fa-IR"/>
        </w:rPr>
        <w:t xml:space="preserve"> 1999</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گردو حاوی مقادیر قابل توجهی از ویتامین</w:t>
      </w:r>
      <w:r w:rsidRPr="00CC0598">
        <w:rPr>
          <w:rFonts w:ascii="Times New Roman" w:hAnsi="Times New Roman" w:cs="B Lotus" w:hint="cs"/>
          <w:color w:val="000000"/>
          <w:sz w:val="24"/>
          <w:szCs w:val="28"/>
          <w:rtl/>
          <w:lang w:bidi="fa-IR"/>
        </w:rPr>
        <w:softHyphen/>
        <w:t xml:space="preserve">های گروه </w:t>
      </w:r>
      <w:r w:rsidRPr="00CC0598">
        <w:rPr>
          <w:rFonts w:ascii="Times New Roman" w:hAnsi="Times New Roman" w:cs="B Lotus"/>
          <w:color w:val="000000"/>
          <w:sz w:val="24"/>
          <w:szCs w:val="28"/>
          <w:lang w:bidi="fa-IR"/>
        </w:rPr>
        <w:t>B</w:t>
      </w:r>
      <w:r w:rsidRPr="00CC0598">
        <w:rPr>
          <w:rFonts w:ascii="Times New Roman" w:hAnsi="Times New Roman" w:cs="B Lotus" w:hint="cs"/>
          <w:color w:val="000000"/>
          <w:sz w:val="24"/>
          <w:szCs w:val="28"/>
          <w:rtl/>
          <w:lang w:bidi="fa-IR"/>
        </w:rPr>
        <w:t xml:space="preserve"> می</w:t>
      </w:r>
      <w:r w:rsidRPr="00CC0598">
        <w:rPr>
          <w:rFonts w:ascii="Times New Roman" w:hAnsi="Times New Roman" w:cs="B Lotus" w:hint="cs"/>
          <w:color w:val="000000"/>
          <w:sz w:val="24"/>
          <w:szCs w:val="28"/>
          <w:rtl/>
          <w:lang w:bidi="fa-IR"/>
        </w:rPr>
        <w:softHyphen/>
        <w:t>باشد و در مقایسه با سایر خشک میوه</w:t>
      </w:r>
      <w:r w:rsidRPr="00CC0598">
        <w:rPr>
          <w:rFonts w:ascii="Times New Roman" w:hAnsi="Times New Roman" w:cs="B Lotus" w:hint="cs"/>
          <w:color w:val="000000"/>
          <w:sz w:val="24"/>
          <w:szCs w:val="28"/>
          <w:rtl/>
          <w:lang w:bidi="fa-IR"/>
        </w:rPr>
        <w:softHyphen/>
        <w:t xml:space="preserve">ها (از قبیل بادام، شاه بلوط، فندق و پکان)، بیشترین میزان ویتامین </w:t>
      </w:r>
      <w:r w:rsidRPr="00CC0598">
        <w:rPr>
          <w:rFonts w:ascii="Times New Roman" w:hAnsi="Times New Roman" w:cs="B Lotus"/>
          <w:color w:val="000000"/>
          <w:sz w:val="24"/>
          <w:szCs w:val="28"/>
          <w:lang w:bidi="fa-IR"/>
        </w:rPr>
        <w:t>B6</w:t>
      </w:r>
      <w:r w:rsidRPr="00CC0598">
        <w:rPr>
          <w:rFonts w:ascii="Times New Roman" w:hAnsi="Times New Roman" w:cs="B Lotus" w:hint="cs"/>
          <w:color w:val="000000"/>
          <w:sz w:val="24"/>
          <w:szCs w:val="28"/>
          <w:rtl/>
          <w:lang w:bidi="fa-IR"/>
        </w:rPr>
        <w:t xml:space="preserve"> را دارا است. در مجموع مغز گردو حاوی 70-60 درصد روغن، 18-16 درصد پروتئین، 7 درصد فیبر قابل هضم، 14 درصد قند و یک منبع مهم برای کلسیم، فسفر و امگا-3 می</w:t>
      </w:r>
      <w:r w:rsidRPr="00CC0598">
        <w:rPr>
          <w:rFonts w:ascii="Times New Roman" w:hAnsi="Times New Roman" w:cs="B Lotus" w:hint="cs"/>
          <w:color w:val="000000"/>
          <w:sz w:val="24"/>
          <w:szCs w:val="28"/>
          <w:rtl/>
          <w:lang w:bidi="fa-IR"/>
        </w:rPr>
        <w:softHyphen/>
        <w:t>باشد</w:t>
      </w:r>
      <w:r w:rsidR="001979F5">
        <w:rPr>
          <w:rFonts w:ascii="Times New Roman" w:hAnsi="Times New Roman" w:cs="B Lotus"/>
          <w:color w:val="000000"/>
          <w:sz w:val="24"/>
          <w:szCs w:val="28"/>
          <w:lang w:bidi="fa-IR"/>
        </w:rPr>
        <w:br/>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rtl/>
          <w:lang w:bidi="fa-IR"/>
        </w:rPr>
        <w:t>(</w:t>
      </w:r>
      <w:r w:rsidRPr="00CC0598">
        <w:rPr>
          <w:rFonts w:ascii="Times New Roman" w:hAnsi="Times New Roman" w:cs="B Lotus"/>
          <w:color w:val="000000"/>
          <w:sz w:val="24"/>
          <w:szCs w:val="28"/>
          <w:lang w:bidi="fa-IR"/>
        </w:rPr>
        <w:t>Le Noyer, 2007</w:t>
      </w:r>
      <w:r w:rsidRPr="00CC0598">
        <w:rPr>
          <w:rFonts w:ascii="Times New Roman" w:hAnsi="Times New Roman" w:cs="B Lotus"/>
          <w:color w:val="000000"/>
          <w:sz w:val="24"/>
          <w:szCs w:val="28"/>
          <w:rtl/>
          <w:lang w:bidi="fa-IR"/>
        </w:rPr>
        <w:t>)</w:t>
      </w:r>
      <w:r w:rsidRPr="00CC0598">
        <w:rPr>
          <w:rFonts w:ascii="Times New Roman" w:hAnsi="Times New Roman" w:cs="B Lotus" w:hint="cs"/>
          <w:color w:val="000000"/>
          <w:sz w:val="24"/>
          <w:szCs w:val="28"/>
          <w:rtl/>
          <w:lang w:bidi="fa-IR"/>
        </w:rPr>
        <w:t>. با افزایش شناخت ارزش غذایی این محصول توسط جوامع بشری و افزایش تقاضای مصرف و بهبود تجارت گردو در جهان، سطح زیر کشت و تولید آن در کشورهای مختلف به سرعت در حال افزایش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باشد </w:t>
      </w:r>
      <w:r w:rsidRPr="00CC0598">
        <w:rPr>
          <w:rFonts w:ascii="Times New Roman" w:hAnsi="Times New Roman" w:cs="B Lotus"/>
          <w:color w:val="000000"/>
          <w:sz w:val="24"/>
          <w:szCs w:val="28"/>
          <w:rtl/>
          <w:lang w:bidi="fa-IR"/>
        </w:rPr>
        <w:t>(</w:t>
      </w:r>
      <w:r w:rsidRPr="00CC0598">
        <w:rPr>
          <w:rFonts w:ascii="Times New Roman" w:hAnsi="Times New Roman" w:cs="B Lotus"/>
          <w:color w:val="000000"/>
          <w:sz w:val="24"/>
          <w:szCs w:val="28"/>
          <w:lang w:bidi="fa-IR"/>
        </w:rPr>
        <w:t>Le Noyer, 2007</w:t>
      </w:r>
      <w:r w:rsidRPr="00CC0598">
        <w:rPr>
          <w:rFonts w:ascii="Times New Roman" w:hAnsi="Times New Roman" w:cs="B Lotus"/>
          <w:color w:val="000000"/>
          <w:sz w:val="24"/>
          <w:szCs w:val="28"/>
          <w:rtl/>
          <w:lang w:bidi="fa-IR"/>
        </w:rPr>
        <w:t>)</w:t>
      </w:r>
      <w:r w:rsidRPr="00CC0598">
        <w:rPr>
          <w:rFonts w:ascii="Times New Roman" w:hAnsi="Times New Roman" w:cs="B Lotus" w:hint="cs"/>
          <w:color w:val="000000"/>
          <w:sz w:val="24"/>
          <w:szCs w:val="28"/>
          <w:rtl/>
          <w:lang w:bidi="fa-IR"/>
        </w:rPr>
        <w:t xml:space="preserve">. با توجه به آمارنامه سازمان خوار و بار جهانی </w:t>
      </w:r>
      <w:r w:rsidRPr="00CC0598">
        <w:rPr>
          <w:rFonts w:ascii="Times New Roman" w:hAnsi="Times New Roman" w:cs="B Lotus"/>
          <w:color w:val="000000"/>
          <w:sz w:val="24"/>
          <w:szCs w:val="28"/>
          <w:rtl/>
          <w:lang w:bidi="fa-IR"/>
        </w:rPr>
        <w:t>(</w:t>
      </w:r>
      <w:r w:rsidRPr="00CC0598">
        <w:rPr>
          <w:rFonts w:ascii="Times New Roman" w:hAnsi="Times New Roman" w:cs="B Lotus"/>
          <w:color w:val="000000"/>
          <w:sz w:val="24"/>
          <w:szCs w:val="28"/>
          <w:lang w:val="x-none" w:bidi="fa-IR"/>
        </w:rPr>
        <w:t>FAO</w:t>
      </w:r>
      <w:r w:rsidRPr="00CC0598">
        <w:rPr>
          <w:rFonts w:ascii="Times New Roman" w:hAnsi="Times New Roman" w:cs="B Lotus"/>
          <w:color w:val="000000"/>
          <w:sz w:val="24"/>
          <w:szCs w:val="28"/>
          <w:rtl/>
          <w:lang w:bidi="fa-IR"/>
        </w:rPr>
        <w:t>)</w:t>
      </w:r>
      <w:r w:rsidRPr="00CC0598">
        <w:rPr>
          <w:rFonts w:ascii="Times New Roman" w:hAnsi="Times New Roman" w:cs="B Lotus" w:hint="cs"/>
          <w:color w:val="000000"/>
          <w:sz w:val="24"/>
          <w:szCs w:val="28"/>
          <w:rtl/>
          <w:lang w:bidi="fa-IR"/>
        </w:rPr>
        <w:t xml:space="preserve">، سطح باغات گردو در جهان در سال </w:t>
      </w:r>
      <w:r w:rsidR="006B5488" w:rsidRPr="00CC0598">
        <w:rPr>
          <w:rFonts w:ascii="Times New Roman" w:hAnsi="Times New Roman" w:cs="B Lotus" w:hint="cs"/>
          <w:color w:val="000000"/>
          <w:sz w:val="24"/>
          <w:szCs w:val="28"/>
          <w:rtl/>
          <w:lang w:bidi="fa-IR"/>
        </w:rPr>
        <w:t>202</w:t>
      </w:r>
      <w:r w:rsidR="00933639" w:rsidRPr="00CC0598">
        <w:rPr>
          <w:rFonts w:ascii="Times New Roman" w:hAnsi="Times New Roman" w:cs="B Lotus" w:hint="cs"/>
          <w:color w:val="000000"/>
          <w:sz w:val="24"/>
          <w:szCs w:val="28"/>
          <w:rtl/>
          <w:lang w:bidi="fa-IR"/>
        </w:rPr>
        <w:t>3</w:t>
      </w:r>
      <w:r w:rsidR="006B5488"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lastRenderedPageBreak/>
        <w:t xml:space="preserve">بیش از </w:t>
      </w:r>
      <w:r w:rsidR="006B5488" w:rsidRPr="00CC0598">
        <w:rPr>
          <w:rFonts w:ascii="Times New Roman" w:hAnsi="Times New Roman" w:cs="B Lotus" w:hint="cs"/>
          <w:color w:val="000000"/>
          <w:sz w:val="24"/>
          <w:szCs w:val="28"/>
          <w:rtl/>
          <w:lang w:bidi="fa-IR"/>
        </w:rPr>
        <w:t>2</w:t>
      </w:r>
      <w:r w:rsidRPr="00CC0598">
        <w:rPr>
          <w:rFonts w:ascii="Times New Roman" w:hAnsi="Times New Roman" w:cs="B Lotus" w:hint="cs"/>
          <w:color w:val="000000"/>
          <w:sz w:val="24"/>
          <w:szCs w:val="28"/>
          <w:rtl/>
          <w:lang w:bidi="fa-IR"/>
        </w:rPr>
        <w:t xml:space="preserve">/1 میلیون هکتار بوده است که از این مقدار حدود </w:t>
      </w:r>
      <w:r w:rsidR="006B5488" w:rsidRPr="00CC0598">
        <w:rPr>
          <w:rFonts w:ascii="Times New Roman" w:hAnsi="Times New Roman" w:cs="B Lotus" w:hint="cs"/>
          <w:color w:val="000000"/>
          <w:sz w:val="24"/>
          <w:szCs w:val="28"/>
          <w:rtl/>
          <w:lang w:bidi="fa-IR"/>
        </w:rPr>
        <w:t>9</w:t>
      </w:r>
      <w:r w:rsidRPr="00CC0598">
        <w:rPr>
          <w:rFonts w:ascii="Times New Roman" w:hAnsi="Times New Roman" w:cs="B Lotus" w:hint="cs"/>
          <w:color w:val="000000"/>
          <w:sz w:val="24"/>
          <w:szCs w:val="28"/>
          <w:rtl/>
          <w:lang w:bidi="fa-IR"/>
        </w:rPr>
        <w:t>/3 میلیون تن گردو برداشت می</w:t>
      </w:r>
      <w:r w:rsidRPr="00CC0598">
        <w:rPr>
          <w:rFonts w:ascii="Times New Roman" w:hAnsi="Times New Roman" w:cs="B Lotus" w:hint="cs"/>
          <w:color w:val="000000"/>
          <w:sz w:val="24"/>
          <w:szCs w:val="28"/>
          <w:rtl/>
          <w:lang w:bidi="fa-IR"/>
        </w:rPr>
        <w:softHyphen/>
        <w:t>شود. کشورهای چین با 279 هزار هکتار، ایران با 161 هزار هکتار، آمریکا با حدود 157 هزار هکتار و ترکیه با حدود 153 هزار هکتار به ترتیب بیشترین سطح زیر کشت گردو در دنیا را دارند. همچنین بر همین اساس (آخرين</w:t>
      </w:r>
      <w:r w:rsidRPr="00CC0598">
        <w:rPr>
          <w:rFonts w:ascii="Times New Roman" w:hAnsi="Times New Roman" w:cs="B Lotus"/>
          <w:color w:val="000000"/>
          <w:sz w:val="24"/>
          <w:szCs w:val="28"/>
          <w:rtl/>
          <w:lang w:bidi="fa-IR"/>
        </w:rPr>
        <w:t xml:space="preserve"> آمار</w:t>
      </w:r>
      <w:r w:rsidRPr="00CC0598">
        <w:rPr>
          <w:rFonts w:ascii="Times New Roman" w:hAnsi="Times New Roman" w:cs="B Lotus"/>
          <w:color w:val="000000"/>
          <w:sz w:val="24"/>
          <w:szCs w:val="28"/>
          <w:lang w:bidi="fa-IR"/>
        </w:rPr>
        <w:t xml:space="preserve"> </w:t>
      </w:r>
      <w:r w:rsidRPr="00CC0598">
        <w:rPr>
          <w:rFonts w:ascii="Times New Roman" w:hAnsi="Times New Roman" w:cs="B Lotus"/>
          <w:color w:val="000000"/>
          <w:sz w:val="24"/>
          <w:szCs w:val="28"/>
          <w:lang w:val="x-none" w:bidi="fa-IR"/>
        </w:rPr>
        <w:t>FAO</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 xml:space="preserve">در سال </w:t>
      </w:r>
      <w:r w:rsidR="006B5488" w:rsidRPr="00CC0598">
        <w:rPr>
          <w:rFonts w:ascii="Times New Roman" w:hAnsi="Times New Roman" w:cs="B Lotus" w:hint="cs"/>
          <w:color w:val="000000"/>
          <w:sz w:val="24"/>
          <w:szCs w:val="28"/>
          <w:rtl/>
          <w:lang w:bidi="fa-IR"/>
        </w:rPr>
        <w:t>202</w:t>
      </w:r>
      <w:r w:rsidR="00933639" w:rsidRPr="00CC0598">
        <w:rPr>
          <w:rFonts w:ascii="Times New Roman" w:hAnsi="Times New Roman" w:cs="B Lotus" w:hint="cs"/>
          <w:color w:val="000000"/>
          <w:sz w:val="24"/>
          <w:szCs w:val="28"/>
          <w:rtl/>
          <w:lang w:bidi="fa-IR"/>
        </w:rPr>
        <w:t>3</w:t>
      </w:r>
      <w:r w:rsidR="006B5488"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 xml:space="preserve">و آمارنامه کشاورزی، </w:t>
      </w:r>
      <w:r w:rsidR="006B5488" w:rsidRPr="00CC0598">
        <w:rPr>
          <w:rFonts w:ascii="Times New Roman" w:hAnsi="Times New Roman" w:cs="B Lotus" w:hint="cs"/>
          <w:color w:val="000000"/>
          <w:sz w:val="24"/>
          <w:szCs w:val="28"/>
          <w:rtl/>
          <w:lang w:bidi="fa-IR"/>
        </w:rPr>
        <w:t>140</w:t>
      </w:r>
      <w:r w:rsidR="00933639" w:rsidRPr="00CC0598">
        <w:rPr>
          <w:rFonts w:ascii="Times New Roman" w:hAnsi="Times New Roman" w:cs="B Lotus" w:hint="cs"/>
          <w:color w:val="000000"/>
          <w:sz w:val="24"/>
          <w:szCs w:val="28"/>
          <w:rtl/>
          <w:lang w:bidi="fa-IR"/>
        </w:rPr>
        <w:t>2</w:t>
      </w:r>
      <w:r w:rsidR="006B5488"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 کشور چین با 1/1 میلیون تن به تنهایی بیش از 30 درصد تولید گردوی دنیا را به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خود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اختصاص</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داده است. کشور آمریکا با 657 هزار تن مقام دوم، ترکیه با 325 هزار تن در مقام سوم و ایران با 261 هزار تن مقام چهارم تولید گردو جهان قرار گرفته است. میانگین عملکرد جهانی باغات گردو در سال 202</w:t>
      </w:r>
      <w:r w:rsidR="00933639" w:rsidRPr="00CC0598">
        <w:rPr>
          <w:rFonts w:ascii="Times New Roman" w:hAnsi="Times New Roman" w:cs="B Lotus" w:hint="cs"/>
          <w:color w:val="000000"/>
          <w:sz w:val="24"/>
          <w:szCs w:val="28"/>
          <w:rtl/>
          <w:lang w:bidi="fa-IR"/>
        </w:rPr>
        <w:t>2</w:t>
      </w:r>
      <w:r w:rsidRPr="00CC0598">
        <w:rPr>
          <w:rFonts w:ascii="Times New Roman" w:hAnsi="Times New Roman" w:cs="B Lotus" w:hint="cs"/>
          <w:color w:val="000000"/>
          <w:sz w:val="24"/>
          <w:szCs w:val="28"/>
          <w:rtl/>
          <w:lang w:bidi="fa-IR"/>
        </w:rPr>
        <w:t xml:space="preserve"> بالغ بر 3930 کیلوگرم در هکتار می</w:t>
      </w:r>
      <w:r w:rsidRPr="00CC0598">
        <w:rPr>
          <w:rFonts w:ascii="Times New Roman" w:hAnsi="Times New Roman" w:cs="B Lotus" w:hint="cs"/>
          <w:color w:val="000000"/>
          <w:sz w:val="24"/>
          <w:szCs w:val="28"/>
          <w:rtl/>
          <w:lang w:bidi="fa-IR"/>
        </w:rPr>
        <w:softHyphen/>
        <w:t xml:space="preserve">باشد. </w:t>
      </w:r>
      <w:r w:rsidR="00C11B92" w:rsidRPr="00CC0598">
        <w:rPr>
          <w:rFonts w:ascii="Times New Roman" w:hAnsi="Times New Roman" w:cs="B Lotus" w:hint="cs"/>
          <w:color w:val="000000"/>
          <w:sz w:val="24"/>
          <w:szCs w:val="28"/>
          <w:rtl/>
          <w:lang w:bidi="fa-IR"/>
        </w:rPr>
        <w:t xml:space="preserve">عملکرد </w:t>
      </w:r>
      <w:r w:rsidRPr="00CC0598">
        <w:rPr>
          <w:rFonts w:ascii="Times New Roman" w:hAnsi="Times New Roman" w:cs="B Lotus" w:hint="cs"/>
          <w:color w:val="000000"/>
          <w:sz w:val="24"/>
          <w:szCs w:val="28"/>
          <w:rtl/>
          <w:lang w:bidi="fa-IR"/>
        </w:rPr>
        <w:t>گردو در واحد سطح در کشورهای پیشرو نظیر آمریکا و چین حدود چهار تن در هکتار نیز می</w:t>
      </w:r>
      <w:r w:rsidRPr="00CC0598">
        <w:rPr>
          <w:rFonts w:ascii="Times New Roman" w:hAnsi="Times New Roman" w:cs="B Lotus" w:hint="cs"/>
          <w:color w:val="000000"/>
          <w:sz w:val="24"/>
          <w:szCs w:val="28"/>
          <w:rtl/>
          <w:lang w:bidi="fa-IR"/>
        </w:rPr>
        <w:softHyphen/>
        <w:t>رسد. در حالی که در ایران بر اساس آخرین آمارنامه کشاورزی (140</w:t>
      </w:r>
      <w:r w:rsidR="000B0598" w:rsidRPr="00CC0598">
        <w:rPr>
          <w:rFonts w:ascii="Times New Roman" w:hAnsi="Times New Roman" w:cs="B Lotus" w:hint="cs"/>
          <w:color w:val="000000"/>
          <w:sz w:val="24"/>
          <w:szCs w:val="28"/>
          <w:rtl/>
          <w:lang w:bidi="fa-IR"/>
        </w:rPr>
        <w:t>2</w:t>
      </w:r>
      <w:r w:rsidRPr="00CC0598">
        <w:rPr>
          <w:rFonts w:ascii="Times New Roman" w:hAnsi="Times New Roman" w:cs="B Lotus" w:hint="cs"/>
          <w:color w:val="000000"/>
          <w:sz w:val="24"/>
          <w:szCs w:val="28"/>
          <w:rtl/>
          <w:lang w:bidi="fa-IR"/>
        </w:rPr>
        <w:t>) میزان تولید گردو در کشور حدود 1700 کیلوگرم در هکتار می باشد. مهم</w:t>
      </w:r>
      <w:r w:rsidRPr="00CC0598">
        <w:rPr>
          <w:rFonts w:ascii="Times New Roman" w:hAnsi="Times New Roman" w:cs="B Lotus" w:hint="cs"/>
          <w:color w:val="000000"/>
          <w:sz w:val="24"/>
          <w:szCs w:val="28"/>
          <w:rtl/>
          <w:lang w:bidi="fa-IR"/>
        </w:rPr>
        <w:softHyphen/>
        <w:t xml:space="preserve">ترین عوامل کاهش عملکرد </w:t>
      </w:r>
      <w:r w:rsidR="00C11B92" w:rsidRPr="00CC0598">
        <w:rPr>
          <w:rFonts w:ascii="Times New Roman" w:hAnsi="Times New Roman" w:cs="B Lotus" w:hint="cs"/>
          <w:color w:val="000000"/>
          <w:sz w:val="24"/>
          <w:szCs w:val="28"/>
          <w:rtl/>
          <w:lang w:bidi="fa-IR"/>
        </w:rPr>
        <w:t xml:space="preserve">و </w:t>
      </w:r>
      <w:r w:rsidR="002F7B68" w:rsidRPr="00CC0598">
        <w:rPr>
          <w:rFonts w:ascii="Times New Roman" w:hAnsi="Times New Roman" w:cs="B Lotus" w:hint="cs"/>
          <w:color w:val="000000"/>
          <w:sz w:val="24"/>
          <w:szCs w:val="28"/>
          <w:rtl/>
          <w:lang w:bidi="fa-IR"/>
        </w:rPr>
        <w:t>ک</w:t>
      </w:r>
      <w:r w:rsidR="00C11B92" w:rsidRPr="00CC0598">
        <w:rPr>
          <w:rFonts w:ascii="Times New Roman" w:hAnsi="Times New Roman" w:cs="B Lotus" w:hint="cs"/>
          <w:color w:val="000000"/>
          <w:sz w:val="24"/>
          <w:szCs w:val="28"/>
          <w:rtl/>
          <w:lang w:bidi="fa-IR"/>
        </w:rPr>
        <w:t xml:space="preserve">یفیت محصول تولیدی </w:t>
      </w:r>
      <w:r w:rsidRPr="00CC0598">
        <w:rPr>
          <w:rFonts w:ascii="Times New Roman" w:hAnsi="Times New Roman" w:cs="B Lotus" w:hint="cs"/>
          <w:color w:val="000000"/>
          <w:sz w:val="24"/>
          <w:szCs w:val="28"/>
          <w:rtl/>
          <w:lang w:bidi="fa-IR"/>
        </w:rPr>
        <w:t>باغات گردو</w:t>
      </w:r>
      <w:r w:rsidR="00C11B92" w:rsidRPr="00CC0598">
        <w:rPr>
          <w:rFonts w:ascii="Times New Roman" w:hAnsi="Times New Roman" w:cs="B Lotus" w:hint="cs"/>
          <w:color w:val="000000"/>
          <w:sz w:val="24"/>
          <w:szCs w:val="28"/>
          <w:rtl/>
          <w:lang w:bidi="fa-IR"/>
        </w:rPr>
        <w:t>ی</w:t>
      </w:r>
      <w:r w:rsidRPr="00CC0598">
        <w:rPr>
          <w:rFonts w:ascii="Times New Roman" w:hAnsi="Times New Roman" w:cs="B Lotus" w:hint="cs"/>
          <w:color w:val="000000"/>
          <w:sz w:val="24"/>
          <w:szCs w:val="28"/>
          <w:rtl/>
          <w:lang w:bidi="fa-IR"/>
        </w:rPr>
        <w:t xml:space="preserve"> کشور ایران</w:t>
      </w:r>
      <w:r w:rsidR="00DE3A66"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 xml:space="preserve"> بذری و سنتی بودن باغات و حساسیت به یخبندان</w:t>
      </w:r>
      <w:r w:rsidRPr="00CC0598">
        <w:rPr>
          <w:rFonts w:ascii="Times New Roman" w:hAnsi="Times New Roman" w:cs="B Lotus" w:hint="cs"/>
          <w:color w:val="000000"/>
          <w:sz w:val="24"/>
          <w:szCs w:val="28"/>
          <w:rtl/>
          <w:lang w:bidi="fa-IR"/>
        </w:rPr>
        <w:softHyphen/>
        <w:t>های دیررس بهاره می</w:t>
      </w:r>
      <w:r w:rsidRPr="00CC0598">
        <w:rPr>
          <w:rFonts w:ascii="Times New Roman" w:hAnsi="Times New Roman" w:cs="B Lotus" w:hint="cs"/>
          <w:color w:val="000000"/>
          <w:sz w:val="24"/>
          <w:szCs w:val="28"/>
          <w:rtl/>
          <w:lang w:bidi="fa-IR"/>
        </w:rPr>
        <w:softHyphen/>
        <w:t xml:space="preserve">باشد </w:t>
      </w:r>
      <w:r w:rsidRPr="00CC0598">
        <w:rPr>
          <w:rFonts w:ascii="Times New Roman" w:hAnsi="Times New Roman" w:cs="B Lotus" w:hint="cs"/>
          <w:color w:val="000000"/>
          <w:sz w:val="24"/>
          <w:szCs w:val="28"/>
          <w:rtl/>
          <w:lang w:bidi="fa-IR"/>
        </w:rPr>
        <w:fldChar w:fldCharType="begin"/>
      </w:r>
      <w:r w:rsidRPr="00CC0598">
        <w:rPr>
          <w:rFonts w:ascii="Times New Roman" w:hAnsi="Times New Roman" w:cs="B Lotus" w:hint="cs"/>
          <w:color w:val="000000"/>
          <w:sz w:val="24"/>
          <w:szCs w:val="28"/>
          <w:rtl/>
          <w:lang w:bidi="fa-IR"/>
        </w:rPr>
        <w:instrText xml:space="preserve"> </w:instrText>
      </w:r>
      <w:r w:rsidRPr="00CC0598">
        <w:rPr>
          <w:rFonts w:ascii="Times New Roman" w:hAnsi="Times New Roman" w:cs="B Lotus"/>
          <w:color w:val="000000"/>
          <w:sz w:val="24"/>
          <w:szCs w:val="28"/>
          <w:lang w:val="x-none" w:bidi="fa-IR"/>
        </w:rPr>
        <w:instrText>ADDIN EN.CITE &lt;EndNote&gt;&lt;Cite&gt;&lt;Author&gt;Hassani&lt;/Author&gt;&lt;Year&gt;2020&lt;/Year&gt;&lt;RecNum&gt;1&lt;/RecNum&gt;&lt;DisplayText&gt;(Hassani et al., 2020b)&lt;/DisplayText&gt;&lt;record&gt;&lt;rec-number&gt;1&lt;/rec-number&gt;&lt;foreign-keys&gt;&lt;key app="EN" db-id="w2ftz5sse5xpwhevs5bp2t0pv959x9rdap9p" timestamp</w:instrText>
      </w:r>
      <w:r w:rsidRPr="00CC0598">
        <w:rPr>
          <w:rFonts w:ascii="Times New Roman" w:hAnsi="Times New Roman" w:cs="B Lotus" w:hint="cs"/>
          <w:color w:val="000000"/>
          <w:sz w:val="24"/>
          <w:szCs w:val="28"/>
          <w:rtl/>
          <w:lang w:bidi="fa-IR"/>
        </w:rPr>
        <w:instrText>="1614354633"&gt;1&lt;/</w:instrText>
      </w:r>
      <w:r w:rsidRPr="00CC0598">
        <w:rPr>
          <w:rFonts w:ascii="Times New Roman" w:hAnsi="Times New Roman" w:cs="B Lotus"/>
          <w:color w:val="000000"/>
          <w:sz w:val="24"/>
          <w:szCs w:val="28"/>
          <w:lang w:val="x-none" w:bidi="fa-IR"/>
        </w:rPr>
        <w:instrText>key&gt;&lt;/foreign-keys&gt;&lt;ref-type name="Journal Article"&gt;17&lt;/ref-type&gt;&lt;contributors&gt;&lt;authors&gt;&lt;author&gt;Hassani, Darab&lt;/author&gt;&lt;author&gt;Sarikhani, Saadat&lt;/author&gt;&lt;author&gt;Dastjerdi, Raana&lt;/author&gt;&lt;author&gt;Mahmoudi, Razie&lt;/author&gt;&lt;author&gt;Soleimani, Asghar&lt;/author&gt;&lt;author&gt;Vahdati, Kourosh&lt;/author&gt;&lt;/authors&gt;&lt;/contributors&gt;&lt;titles&gt;&lt;title&gt;Situation and recent trends on cultivation and breeding of Persian walnut in Iran&lt;/title&gt;&lt;secondary-title&gt;Scientia Horticulturae&lt;/secondary-title&gt;&lt;/titles&gt;&lt;periodical</w:instrText>
      </w:r>
      <w:r w:rsidRPr="00CC0598">
        <w:rPr>
          <w:rFonts w:ascii="Times New Roman" w:hAnsi="Times New Roman" w:cs="B Lotus" w:hint="cs"/>
          <w:color w:val="000000"/>
          <w:sz w:val="24"/>
          <w:szCs w:val="28"/>
          <w:rtl/>
          <w:lang w:bidi="fa-IR"/>
        </w:rPr>
        <w:instrText>&gt;&lt;</w:instrText>
      </w:r>
      <w:r w:rsidRPr="00CC0598">
        <w:rPr>
          <w:rFonts w:ascii="Times New Roman" w:hAnsi="Times New Roman" w:cs="B Lotus"/>
          <w:color w:val="000000"/>
          <w:sz w:val="24"/>
          <w:szCs w:val="28"/>
          <w:lang w:val="x-none" w:bidi="fa-IR"/>
        </w:rPr>
        <w:instrText>full-title&gt;Scientia Horticulturae&lt;/full-title&gt;&lt;abbr-1&gt;Sci. Hortic.&lt;/abbr-1&gt;&lt;/periodical&gt;&lt;pages&gt;109369&lt;/pages&gt;&lt;volume&gt;270&lt;/volume&gt;&lt;dates&gt;&lt;year&gt;2020&lt;/year&gt;&lt;/dates&gt;&lt;isbn&gt;0304-4238&lt;/isbn&gt;&lt;urls&gt;&lt;/urls&gt;&lt;electronic-resource-num&gt;&lt;style face="underline" font="default" size="100%"&gt;https://doi.org/10.1016/j.scienta.2020.109369&lt;/style&gt;&lt;/electronic-resource-num&gt;&lt;/record&gt;&lt;/Cite&gt;&lt;/EndNote</w:instrText>
      </w:r>
      <w:r w:rsidRPr="00CC0598">
        <w:rPr>
          <w:rFonts w:ascii="Times New Roman" w:hAnsi="Times New Roman" w:cs="B Lotus" w:hint="cs"/>
          <w:color w:val="000000"/>
          <w:sz w:val="24"/>
          <w:szCs w:val="28"/>
          <w:rtl/>
          <w:lang w:bidi="fa-IR"/>
        </w:rPr>
        <w:instrText>&gt;</w:instrText>
      </w:r>
      <w:r w:rsidRPr="00CC0598">
        <w:rPr>
          <w:rFonts w:ascii="Times New Roman" w:hAnsi="Times New Roman" w:cs="B Lotus" w:hint="cs"/>
          <w:color w:val="000000"/>
          <w:sz w:val="24"/>
          <w:szCs w:val="28"/>
          <w:rtl/>
          <w:lang w:bidi="fa-IR"/>
        </w:rPr>
        <w:fldChar w:fldCharType="separate"/>
      </w:r>
      <w:r w:rsidRPr="00CC0598">
        <w:rPr>
          <w:rFonts w:ascii="Times New Roman" w:hAnsi="Times New Roman" w:cs="B Lotus" w:hint="cs"/>
          <w:color w:val="000000"/>
          <w:sz w:val="24"/>
          <w:szCs w:val="28"/>
          <w:rtl/>
          <w:lang w:bidi="fa-IR"/>
        </w:rPr>
        <w:t>(</w:t>
      </w:r>
      <w:r w:rsidRPr="00CC0598">
        <w:rPr>
          <w:rFonts w:ascii="Times New Roman" w:hAnsi="Times New Roman" w:cs="B Lotus"/>
          <w:color w:val="000000"/>
          <w:sz w:val="24"/>
          <w:szCs w:val="28"/>
          <w:lang w:val="x-none" w:bidi="fa-IR"/>
        </w:rPr>
        <w:t xml:space="preserve">Hassani </w:t>
      </w:r>
      <w:r w:rsidR="001426CA" w:rsidRPr="00CC0598">
        <w:rPr>
          <w:rFonts w:ascii="Times New Roman" w:hAnsi="Times New Roman" w:cs="B Lotus"/>
          <w:i/>
          <w:iCs/>
          <w:color w:val="000000"/>
          <w:sz w:val="24"/>
          <w:szCs w:val="28"/>
          <w:lang w:val="x-none" w:bidi="fa-IR"/>
        </w:rPr>
        <w:t>et al</w:t>
      </w:r>
      <w:r w:rsidRPr="00CC0598">
        <w:rPr>
          <w:rFonts w:ascii="Times New Roman" w:hAnsi="Times New Roman" w:cs="B Lotus"/>
          <w:color w:val="000000"/>
          <w:sz w:val="24"/>
          <w:szCs w:val="28"/>
          <w:lang w:val="x-none" w:bidi="fa-IR"/>
        </w:rPr>
        <w:t>., 2020</w:t>
      </w:r>
      <w:r w:rsidRPr="00CC0598">
        <w:rPr>
          <w:rFonts w:ascii="Times New Roman" w:hAnsi="Times New Roman" w:cs="B Lotus"/>
          <w:color w:val="000000"/>
          <w:sz w:val="24"/>
          <w:szCs w:val="28"/>
          <w:rtl/>
          <w:lang w:bidi="fa-IR"/>
        </w:rPr>
        <w:t>)</w:t>
      </w:r>
      <w:r w:rsidRPr="00CC0598">
        <w:rPr>
          <w:rFonts w:ascii="Times New Roman" w:hAnsi="Times New Roman" w:cs="B Lotus" w:hint="cs"/>
          <w:color w:val="000000"/>
          <w:sz w:val="24"/>
          <w:szCs w:val="28"/>
          <w:rtl/>
          <w:lang w:bidi="fa-IR"/>
        </w:rPr>
        <w:fldChar w:fldCharType="end"/>
      </w:r>
      <w:r w:rsidRPr="00CC0598">
        <w:rPr>
          <w:rFonts w:ascii="Times New Roman" w:hAnsi="Times New Roman" w:cs="B Lotus" w:hint="cs"/>
          <w:color w:val="000000"/>
          <w:sz w:val="24"/>
          <w:szCs w:val="28"/>
          <w:rtl/>
          <w:lang w:bidi="fa-IR"/>
        </w:rPr>
        <w:t>. گرده افشانی گردو توسط باد صورت می‌گیرد و لذا همین امر سبب شده است تا تنوع زیادی بین درختان گردوی بذری مشاهده گرد</w:t>
      </w:r>
      <w:r w:rsidR="006714AC" w:rsidRPr="00CC0598">
        <w:rPr>
          <w:rFonts w:ascii="Times New Roman" w:hAnsi="Times New Roman" w:cs="B Lotus" w:hint="cs"/>
          <w:color w:val="000000"/>
          <w:sz w:val="24"/>
          <w:szCs w:val="28"/>
          <w:rtl/>
          <w:lang w:bidi="fa-IR"/>
        </w:rPr>
        <w:t xml:space="preserve">د </w:t>
      </w:r>
      <w:r w:rsidRPr="00CC0598">
        <w:rPr>
          <w:rFonts w:ascii="Times New Roman" w:hAnsi="Times New Roman" w:cs="B Lotus"/>
          <w:color w:val="000000"/>
          <w:sz w:val="24"/>
          <w:szCs w:val="28"/>
          <w:lang w:bidi="fa-IR"/>
        </w:rPr>
        <w:t xml:space="preserve"> (Ru </w:t>
      </w:r>
      <w:r w:rsidR="001426CA" w:rsidRPr="00CC0598">
        <w:rPr>
          <w:rFonts w:ascii="Times New Roman" w:hAnsi="Times New Roman" w:cs="B Lotus"/>
          <w:i/>
          <w:color w:val="000000"/>
          <w:sz w:val="24"/>
          <w:szCs w:val="28"/>
          <w:lang w:bidi="fa-IR"/>
        </w:rPr>
        <w:t>et al</w:t>
      </w:r>
      <w:r w:rsidRPr="00CC0598">
        <w:rPr>
          <w:rFonts w:ascii="Times New Roman" w:hAnsi="Times New Roman" w:cs="B Lotus"/>
          <w:color w:val="000000"/>
          <w:sz w:val="24"/>
          <w:szCs w:val="28"/>
          <w:lang w:bidi="fa-IR"/>
        </w:rPr>
        <w:t>., 2022)</w:t>
      </w:r>
      <w:r w:rsidRPr="00CC0598">
        <w:rPr>
          <w:rFonts w:ascii="Times New Roman" w:hAnsi="Times New Roman" w:cs="B Lotus" w:hint="cs"/>
          <w:color w:val="000000"/>
          <w:sz w:val="24"/>
          <w:szCs w:val="28"/>
          <w:rtl/>
          <w:lang w:bidi="fa-IR"/>
        </w:rPr>
        <w:t xml:space="preserve"> در حالی که در اغلب کشورهای دنیا محصول تولید حاصل ارقام جدید و اصلاح شده می</w:t>
      </w:r>
      <w:r w:rsidRPr="00CC0598">
        <w:rPr>
          <w:rFonts w:ascii="Times New Roman" w:hAnsi="Times New Roman" w:cs="B Lotus" w:hint="cs"/>
          <w:color w:val="000000"/>
          <w:sz w:val="24"/>
          <w:szCs w:val="28"/>
          <w:rtl/>
          <w:lang w:bidi="fa-IR"/>
        </w:rPr>
        <w:softHyphen/>
        <w:t>باشند که به یخبندان</w:t>
      </w:r>
      <w:r w:rsidRPr="00CC0598">
        <w:rPr>
          <w:rFonts w:ascii="Times New Roman" w:hAnsi="Times New Roman" w:cs="B Lotus" w:hint="cs"/>
          <w:color w:val="000000"/>
          <w:sz w:val="24"/>
          <w:szCs w:val="28"/>
          <w:rtl/>
          <w:lang w:bidi="fa-IR"/>
        </w:rPr>
        <w:softHyphen/>
        <w:t xml:space="preserve">های بهاره مقاوم بوده و دارای عملکرد بسیار بالاتری از درختان بذری هستند </w:t>
      </w:r>
      <w:r w:rsidRPr="00CC0598">
        <w:rPr>
          <w:rFonts w:ascii="Times New Roman" w:hAnsi="Times New Roman" w:cs="B Lotus" w:hint="cs"/>
          <w:color w:val="000000"/>
          <w:sz w:val="24"/>
          <w:szCs w:val="28"/>
          <w:rtl/>
          <w:lang w:bidi="fa-IR"/>
        </w:rPr>
        <w:fldChar w:fldCharType="begin"/>
      </w:r>
      <w:r w:rsidRPr="00CC0598">
        <w:rPr>
          <w:rFonts w:ascii="Times New Roman" w:hAnsi="Times New Roman" w:cs="B Lotus" w:hint="cs"/>
          <w:color w:val="000000"/>
          <w:sz w:val="24"/>
          <w:szCs w:val="28"/>
          <w:rtl/>
          <w:lang w:bidi="fa-IR"/>
        </w:rPr>
        <w:instrText xml:space="preserve"> </w:instrText>
      </w:r>
      <w:r w:rsidRPr="00CC0598">
        <w:rPr>
          <w:rFonts w:ascii="Times New Roman" w:hAnsi="Times New Roman" w:cs="B Lotus"/>
          <w:color w:val="000000"/>
          <w:sz w:val="24"/>
          <w:szCs w:val="28"/>
          <w:lang w:val="x-none" w:bidi="fa-IR"/>
        </w:rPr>
        <w:instrText>ADDIN EN.CITE &lt;EndNote&gt;&lt;Cite&gt;&lt;Author&gt;Eskandari&lt;/Author&gt;&lt;Year&gt;2006&lt;/Year&gt;&lt;RecNum&gt;41&lt;/RecNum&gt;&lt;DisplayText&gt;(Eskandari et al., 2006)&lt;/DisplayText&gt;&lt;record&gt;&lt;rec-number&gt;41&lt;/rec-number&gt;&lt;foreign-keys&gt;&lt;key app="EN" db-id="w2ftz5sse5xpwhevs5bp2t0pv959x9rdap9p" timestamp="1614368430"&gt;41&lt;/key&gt;&lt;/foreign-keys&gt;&lt;ref-type name="Journal Article"&gt;17&lt;/ref-type&gt;&lt;contributors&gt;&lt;authors&gt;&lt;author&gt;Eskandari, S.&lt;/author&gt;&lt;author&gt;Hassani, D.&lt;/author&gt;&lt;author&gt;Abdi, A.&lt;/author&gt;&lt;/authors&gt;&lt;/contributors&gt;&lt;titles&gt;&lt;title&gt;Investigation on genetic diversity of Persian walnut and evaluation of promising genotypes&lt;/title&gt;&lt;secondary-title&gt;Acta Horticulturae&lt;/secondary-title&gt;&lt;alt-title&gt;ActaHortic.&lt;/alt-title&gt;&lt;/titles&gt;&lt;periodical&gt;&lt;full-title&gt;Acta horticulturae&lt;/full-title&gt;&lt;abbr-1&gt;Acta Hortic&lt;/abbr-1</w:instrText>
      </w:r>
      <w:r w:rsidRPr="00CC0598">
        <w:rPr>
          <w:rFonts w:ascii="Times New Roman" w:hAnsi="Times New Roman" w:cs="B Lotus" w:hint="cs"/>
          <w:color w:val="000000"/>
          <w:sz w:val="24"/>
          <w:szCs w:val="28"/>
          <w:rtl/>
          <w:lang w:bidi="fa-IR"/>
        </w:rPr>
        <w:instrText>&gt;&lt;/</w:instrText>
      </w:r>
      <w:r w:rsidRPr="00CC0598">
        <w:rPr>
          <w:rFonts w:ascii="Times New Roman" w:hAnsi="Times New Roman" w:cs="B Lotus"/>
          <w:color w:val="000000"/>
          <w:sz w:val="24"/>
          <w:szCs w:val="28"/>
          <w:lang w:val="x-none" w:bidi="fa-IR"/>
        </w:rPr>
        <w:instrText>periodical&gt;&lt;pages&gt;159-166&lt;/pages&gt;&lt;volume&gt;705&lt;/volume&gt;&lt;edition&gt;705&lt;/edition&gt;&lt;dates&gt;&lt;year&gt;2006&lt;/year&gt;&lt;/dates&gt;&lt;publisher&gt;International Society for Horticultural Science (ISHS), Leuven, Belgium&lt;/publisher&gt;&lt;isbn&gt;2406-6168&lt;/isbn&gt;&lt;urls&gt;&lt;related-urls&gt;&lt;url&gt;&lt;style face="underline" font="default" size="100%"&gt;https://doi.org/10.17660/ActaHortic.2005.705.18&lt;/style&gt;&lt;/url&gt;&lt;/related-urls&gt;&lt;/urls&gt;&lt;electronic-resource-num&gt;&lt;style face="underline" font="default" size="100%"&gt;https://doi.org/10.17660/ActaHortic.2005.705.18</w:instrText>
      </w:r>
      <w:r w:rsidRPr="00CC0598">
        <w:rPr>
          <w:rFonts w:ascii="Times New Roman" w:hAnsi="Times New Roman" w:cs="B Lotus" w:hint="cs"/>
          <w:color w:val="000000"/>
          <w:sz w:val="24"/>
          <w:szCs w:val="28"/>
          <w:rtl/>
          <w:lang w:bidi="fa-IR"/>
        </w:rPr>
        <w:instrText>&lt;/</w:instrText>
      </w:r>
      <w:r w:rsidRPr="00CC0598">
        <w:rPr>
          <w:rFonts w:ascii="Times New Roman" w:hAnsi="Times New Roman" w:cs="B Lotus"/>
          <w:color w:val="000000"/>
          <w:sz w:val="24"/>
          <w:szCs w:val="28"/>
          <w:lang w:val="x-none" w:bidi="fa-IR"/>
        </w:rPr>
        <w:instrText>style&gt;&lt;/electronic-resource-num&gt;&lt;/record&gt;&lt;/Cite&gt;&lt;/EndNote</w:instrText>
      </w:r>
      <w:r w:rsidRPr="00CC0598">
        <w:rPr>
          <w:rFonts w:ascii="Times New Roman" w:hAnsi="Times New Roman" w:cs="B Lotus" w:hint="cs"/>
          <w:color w:val="000000"/>
          <w:sz w:val="24"/>
          <w:szCs w:val="28"/>
          <w:rtl/>
          <w:lang w:bidi="fa-IR"/>
        </w:rPr>
        <w:instrText>&gt;</w:instrText>
      </w:r>
      <w:r w:rsidRPr="00CC0598">
        <w:rPr>
          <w:rFonts w:ascii="Times New Roman" w:hAnsi="Times New Roman" w:cs="B Lotus" w:hint="cs"/>
          <w:color w:val="000000"/>
          <w:sz w:val="24"/>
          <w:szCs w:val="28"/>
          <w:rtl/>
          <w:lang w:bidi="fa-IR"/>
        </w:rPr>
        <w:fldChar w:fldCharType="separate"/>
      </w:r>
      <w:r w:rsidRPr="00CC0598">
        <w:rPr>
          <w:rFonts w:ascii="Times New Roman" w:hAnsi="Times New Roman" w:cs="B Lotus" w:hint="cs"/>
          <w:color w:val="000000"/>
          <w:sz w:val="24"/>
          <w:szCs w:val="28"/>
          <w:rtl/>
          <w:lang w:bidi="fa-IR"/>
        </w:rPr>
        <w:t>(</w:t>
      </w:r>
      <w:r w:rsidRPr="00CC0598">
        <w:rPr>
          <w:rFonts w:ascii="Times New Roman" w:hAnsi="Times New Roman" w:cs="B Lotus"/>
          <w:color w:val="000000"/>
          <w:sz w:val="24"/>
          <w:szCs w:val="28"/>
          <w:lang w:val="x-none" w:bidi="fa-IR"/>
        </w:rPr>
        <w:t xml:space="preserve">Eskandari </w:t>
      </w:r>
      <w:r w:rsidR="001426CA" w:rsidRPr="00CC0598">
        <w:rPr>
          <w:rFonts w:ascii="Times New Roman" w:hAnsi="Times New Roman" w:cs="B Lotus"/>
          <w:i/>
          <w:iCs/>
          <w:color w:val="000000"/>
          <w:sz w:val="24"/>
          <w:szCs w:val="28"/>
          <w:lang w:val="x-none" w:bidi="fa-IR"/>
        </w:rPr>
        <w:t>et al</w:t>
      </w:r>
      <w:r w:rsidRPr="00CC0598">
        <w:rPr>
          <w:rFonts w:ascii="Times New Roman" w:hAnsi="Times New Roman" w:cs="B Lotus"/>
          <w:color w:val="000000"/>
          <w:sz w:val="24"/>
          <w:szCs w:val="28"/>
          <w:lang w:val="x-none" w:bidi="fa-IR"/>
        </w:rPr>
        <w:t>., 2006</w:t>
      </w:r>
      <w:r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fldChar w:fldCharType="end"/>
      </w:r>
      <w:r w:rsidRPr="00CC0598">
        <w:rPr>
          <w:rFonts w:ascii="Times New Roman" w:hAnsi="Times New Roman" w:cs="B Lotus" w:hint="cs"/>
          <w:color w:val="000000"/>
          <w:sz w:val="24"/>
          <w:szCs w:val="28"/>
          <w:rtl/>
          <w:lang w:bidi="fa-IR"/>
        </w:rPr>
        <w:t>.</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افزایش کیفیت میوه، بازارپسندی و ارزش غذایی از جمله اهداف محققین دانشگاهی و مراکز پژوهشی در حوزه علوم کشاورزی و باغبانی است.</w:t>
      </w:r>
    </w:p>
    <w:p w14:paraId="4613D9C0" w14:textId="77777777" w:rsidR="00165832" w:rsidRPr="00CC0598" w:rsidRDefault="00165832" w:rsidP="00165832">
      <w:pPr>
        <w:bidi/>
        <w:spacing w:line="360" w:lineRule="auto"/>
        <w:jc w:val="both"/>
        <w:rPr>
          <w:rFonts w:ascii="Times New Roman" w:hAnsi="Times New Roman" w:cs="B Lotus"/>
          <w:b/>
          <w:bCs/>
          <w:color w:val="000000"/>
          <w:sz w:val="24"/>
          <w:szCs w:val="28"/>
          <w:rtl/>
        </w:rPr>
      </w:pPr>
      <w:bookmarkStart w:id="0" w:name="_Toc116285103"/>
      <w:bookmarkStart w:id="1" w:name="_Toc116286130"/>
      <w:bookmarkStart w:id="2" w:name="_Toc116286545"/>
      <w:bookmarkStart w:id="3" w:name="_Toc124904514"/>
      <w:bookmarkStart w:id="4" w:name="_Toc137020497"/>
      <w:r w:rsidRPr="00CC0598">
        <w:rPr>
          <w:rFonts w:ascii="Times New Roman" w:hAnsi="Times New Roman" w:cs="B Lotus" w:hint="cs"/>
          <w:b/>
          <w:bCs/>
          <w:color w:val="000000"/>
          <w:sz w:val="24"/>
          <w:szCs w:val="28"/>
          <w:rtl/>
        </w:rPr>
        <w:t>1-2- گیاهشناسی</w:t>
      </w:r>
      <w:bookmarkEnd w:id="0"/>
      <w:bookmarkEnd w:id="1"/>
      <w:bookmarkEnd w:id="2"/>
      <w:bookmarkEnd w:id="3"/>
      <w:bookmarkEnd w:id="4"/>
    </w:p>
    <w:p w14:paraId="0295659C" w14:textId="77777777" w:rsidR="00165832" w:rsidRPr="00CC0598" w:rsidRDefault="00165832" w:rsidP="00585EB9">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 xml:space="preserve">گردو از خانواده </w:t>
      </w:r>
      <w:r w:rsidRPr="00A34293">
        <w:rPr>
          <w:rFonts w:ascii="Times New Roman" w:hAnsi="Times New Roman" w:cs="B Lotus"/>
          <w:color w:val="000000"/>
          <w:sz w:val="24"/>
          <w:szCs w:val="28"/>
          <w:lang w:bidi="fa-IR"/>
        </w:rPr>
        <w:t>Juglandaceae</w:t>
      </w:r>
      <w:r w:rsidRPr="00CC0598">
        <w:rPr>
          <w:rFonts w:ascii="Times New Roman" w:hAnsi="Times New Roman" w:cs="B Lotus"/>
          <w:color w:val="000000"/>
          <w:sz w:val="24"/>
          <w:szCs w:val="28"/>
          <w:rtl/>
          <w:lang w:bidi="fa-IR"/>
        </w:rPr>
        <w:t xml:space="preserve"> و جنس </w:t>
      </w:r>
      <w:r w:rsidR="00585EB9" w:rsidRPr="00CC0598">
        <w:rPr>
          <w:rFonts w:ascii="Times New Roman" w:hAnsi="Times New Roman" w:cs="B Lotus"/>
          <w:i/>
          <w:iCs/>
          <w:color w:val="000000"/>
          <w:sz w:val="24"/>
          <w:szCs w:val="28"/>
          <w:lang w:bidi="fa-IR"/>
        </w:rPr>
        <w:t>Juglans pp.</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بوده</w:t>
      </w:r>
      <w:r w:rsidR="00585EB9"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 xml:space="preserve"> گیاهی خزان</w:t>
      </w:r>
      <w:r w:rsidRPr="00CC0598">
        <w:rPr>
          <w:rFonts w:ascii="Times New Roman" w:hAnsi="Times New Roman" w:cs="B Lotus"/>
          <w:color w:val="000000"/>
          <w:sz w:val="24"/>
          <w:szCs w:val="28"/>
          <w:lang w:bidi="fa-IR"/>
        </w:rPr>
        <w:softHyphen/>
      </w:r>
      <w:r w:rsidRPr="00CC0598">
        <w:rPr>
          <w:rFonts w:ascii="Times New Roman" w:hAnsi="Times New Roman" w:cs="B Lotus" w:hint="cs"/>
          <w:color w:val="000000"/>
          <w:sz w:val="24"/>
          <w:szCs w:val="28"/>
          <w:rtl/>
          <w:lang w:bidi="fa-IR"/>
        </w:rPr>
        <w:t>دار و یک پایه است و دارای گل</w:t>
      </w:r>
      <w:r w:rsidRPr="00CC0598">
        <w:rPr>
          <w:rFonts w:ascii="Times New Roman" w:hAnsi="Times New Roman" w:cs="B Lotus" w:hint="cs"/>
          <w:color w:val="000000"/>
          <w:sz w:val="24"/>
          <w:szCs w:val="28"/>
          <w:rtl/>
          <w:lang w:bidi="fa-IR"/>
        </w:rPr>
        <w:softHyphen/>
        <w:t>های تک</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جنسی و گونه</w:t>
      </w:r>
      <w:r w:rsidR="00585EB9" w:rsidRPr="00CC0598">
        <w:rPr>
          <w:rFonts w:ascii="Times New Roman" w:hAnsi="Times New Roman" w:cs="B Lotus" w:hint="cs"/>
          <w:color w:val="000000"/>
          <w:sz w:val="24"/>
          <w:szCs w:val="28"/>
          <w:rtl/>
          <w:lang w:bidi="fa-IR"/>
        </w:rPr>
        <w:t>‌</w:t>
      </w:r>
      <w:r w:rsidR="008076AF"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های مختلفی دارد. مهم‌ترین گونه این جنس</w:t>
      </w:r>
      <w:r w:rsidRPr="00CC0598">
        <w:rPr>
          <w:rFonts w:ascii="Times New Roman" w:hAnsi="Times New Roman" w:cs="B Lotus"/>
          <w:color w:val="000000"/>
          <w:sz w:val="24"/>
          <w:szCs w:val="28"/>
          <w:lang w:bidi="fa-IR"/>
        </w:rPr>
        <w:t xml:space="preserve"> </w:t>
      </w:r>
      <w:r w:rsidRPr="00CC0598">
        <w:rPr>
          <w:rFonts w:ascii="Times New Roman" w:hAnsi="Times New Roman" w:cs="B Lotus"/>
          <w:i/>
          <w:iCs/>
          <w:color w:val="000000"/>
          <w:sz w:val="24"/>
          <w:szCs w:val="28"/>
          <w:lang w:bidi="fa-IR"/>
        </w:rPr>
        <w:t>J. regia</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 xml:space="preserve">بوده که تعداد کروموزوم پایه آن </w:t>
      </w:r>
      <w:r w:rsidRPr="00CC0598">
        <w:rPr>
          <w:rFonts w:ascii="Times New Roman" w:hAnsi="Times New Roman" w:cs="B Lotus"/>
          <w:color w:val="000000"/>
          <w:sz w:val="24"/>
          <w:szCs w:val="28"/>
          <w:lang w:bidi="fa-IR"/>
        </w:rPr>
        <w:t>x=n=</w:t>
      </w:r>
      <w:proofErr w:type="gramStart"/>
      <w:r w:rsidRPr="00CC0598">
        <w:rPr>
          <w:rFonts w:ascii="Times New Roman" w:hAnsi="Times New Roman" w:cs="B Lotus"/>
          <w:color w:val="000000"/>
          <w:sz w:val="24"/>
          <w:szCs w:val="28"/>
          <w:lang w:bidi="fa-IR"/>
        </w:rPr>
        <w:t xml:space="preserve">16 </w:t>
      </w:r>
      <w:r w:rsidRPr="00CC0598">
        <w:rPr>
          <w:rFonts w:ascii="Times New Roman" w:hAnsi="Times New Roman" w:cs="B Lotus"/>
          <w:color w:val="000000"/>
          <w:sz w:val="24"/>
          <w:szCs w:val="28"/>
          <w:rtl/>
          <w:lang w:bidi="fa-IR"/>
        </w:rPr>
        <w:t xml:space="preserve"> بوده</w:t>
      </w:r>
      <w:proofErr w:type="gramEnd"/>
      <w:r w:rsidRPr="00CC0598">
        <w:rPr>
          <w:rFonts w:ascii="Times New Roman" w:hAnsi="Times New Roman" w:cs="B Lotus"/>
          <w:color w:val="000000"/>
          <w:sz w:val="24"/>
          <w:szCs w:val="28"/>
          <w:rtl/>
          <w:lang w:bidi="fa-IR"/>
        </w:rPr>
        <w:t xml:space="preserve"> و گیاهی </w:t>
      </w:r>
      <w:r w:rsidRPr="00CC0598">
        <w:rPr>
          <w:rFonts w:ascii="Times New Roman" w:hAnsi="Times New Roman" w:cs="B Lotus"/>
          <w:color w:val="000000"/>
          <w:sz w:val="24"/>
          <w:szCs w:val="28"/>
          <w:rtl/>
          <w:lang w:bidi="fa-IR"/>
        </w:rPr>
        <w:lastRenderedPageBreak/>
        <w:t>دیپلوئید (</w:t>
      </w:r>
      <w:r w:rsidRPr="00CC0598">
        <w:rPr>
          <w:rFonts w:ascii="Times New Roman" w:hAnsi="Times New Roman" w:cs="B Lotus"/>
          <w:color w:val="000000"/>
          <w:sz w:val="24"/>
          <w:szCs w:val="28"/>
          <w:lang w:bidi="fa-IR"/>
        </w:rPr>
        <w:t>2n=32</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می‌باشد (خدیوی، 1389)</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که اغلب در نیمکره شمالی و بین عرض</w:t>
      </w:r>
      <w:r w:rsidRPr="00CC0598">
        <w:rPr>
          <w:rFonts w:ascii="Times New Roman" w:hAnsi="Times New Roman" w:cs="B Lotus" w:hint="cs"/>
          <w:color w:val="000000"/>
          <w:sz w:val="24"/>
          <w:szCs w:val="28"/>
          <w:rtl/>
          <w:lang w:bidi="fa-IR"/>
        </w:rPr>
        <w:softHyphen/>
        <w:t>های جغرافیایی 30 تا 50 درجه پراکنده هستند. اعتقاد بر این است که منشاء گردو ايران بوده و حدود 150 سال قبل از میلاد مسیح به سمت شرق، ابتدا به هند و بعد از آن به چين انتقال يافته است و سپاه اسکندر در بازگشت خود آن را به اروپا برده است</w:t>
      </w:r>
      <w:r w:rsidR="00982DB2" w:rsidRPr="00CC0598">
        <w:rPr>
          <w:rFonts w:ascii="Times New Roman" w:hAnsi="Times New Roman" w:cs="B Lotus"/>
          <w:color w:val="000000"/>
          <w:sz w:val="24"/>
          <w:szCs w:val="28"/>
          <w:rtl/>
          <w:lang w:bidi="fa-IR"/>
        </w:rPr>
        <w:br/>
      </w:r>
      <w:r w:rsidRPr="00CC0598">
        <w:rPr>
          <w:rFonts w:ascii="Times New Roman" w:hAnsi="Times New Roman" w:cs="B Lotus" w:hint="cs"/>
          <w:color w:val="000000"/>
          <w:sz w:val="24"/>
          <w:szCs w:val="28"/>
          <w:rtl/>
          <w:lang w:bidi="fa-IR"/>
        </w:rPr>
        <w:t>(</w:t>
      </w:r>
      <w:r w:rsidRPr="00CC0598">
        <w:rPr>
          <w:rFonts w:ascii="Times New Roman" w:hAnsi="Times New Roman" w:cs="B Lotus"/>
          <w:color w:val="000000"/>
          <w:sz w:val="24"/>
          <w:szCs w:val="28"/>
          <w:lang w:val="it-IT" w:bidi="fa-IR"/>
        </w:rPr>
        <w:t xml:space="preserve">Vahdati </w:t>
      </w:r>
      <w:r w:rsidR="001426CA" w:rsidRPr="00CC0598">
        <w:rPr>
          <w:rFonts w:ascii="Times New Roman" w:hAnsi="Times New Roman" w:cs="B Lotus"/>
          <w:i/>
          <w:iCs/>
          <w:color w:val="000000"/>
          <w:sz w:val="24"/>
          <w:szCs w:val="28"/>
          <w:lang w:val="it-IT" w:bidi="fa-IR"/>
        </w:rPr>
        <w:t>et al</w:t>
      </w:r>
      <w:r w:rsidRPr="00CC0598">
        <w:rPr>
          <w:rFonts w:ascii="Times New Roman" w:hAnsi="Times New Roman" w:cs="B Lotus"/>
          <w:color w:val="000000"/>
          <w:sz w:val="24"/>
          <w:szCs w:val="28"/>
          <w:lang w:val="it-IT" w:bidi="fa-IR"/>
        </w:rPr>
        <w:t>., 2009</w:t>
      </w:r>
      <w:r w:rsidRPr="00CC0598">
        <w:rPr>
          <w:rFonts w:ascii="Times New Roman" w:hAnsi="Times New Roman" w:cs="B Lotus"/>
          <w:color w:val="000000"/>
          <w:sz w:val="24"/>
          <w:szCs w:val="28"/>
          <w:rtl/>
          <w:lang w:bidi="fa-IR"/>
        </w:rPr>
        <w:t>).</w:t>
      </w:r>
    </w:p>
    <w:p w14:paraId="3867B065" w14:textId="77777777" w:rsidR="00165832" w:rsidRPr="00CC0598" w:rsidRDefault="00165832" w:rsidP="00165832">
      <w:pPr>
        <w:bidi/>
        <w:spacing w:line="360" w:lineRule="auto"/>
        <w:jc w:val="both"/>
        <w:rPr>
          <w:rFonts w:ascii="Times New Roman" w:hAnsi="Times New Roman" w:cs="B Lotus"/>
          <w:b/>
          <w:bCs/>
          <w:color w:val="000000"/>
          <w:sz w:val="24"/>
          <w:szCs w:val="28"/>
          <w:rtl/>
        </w:rPr>
      </w:pPr>
      <w:r w:rsidRPr="00CC0598">
        <w:rPr>
          <w:rFonts w:ascii="Times New Roman" w:hAnsi="Times New Roman" w:cs="B Lotus" w:hint="cs"/>
          <w:b/>
          <w:bCs/>
          <w:color w:val="000000"/>
          <w:sz w:val="24"/>
          <w:szCs w:val="28"/>
          <w:rtl/>
          <w:lang w:bidi="fa-IR"/>
        </w:rPr>
        <w:t>1</w:t>
      </w:r>
      <w:r w:rsidRPr="00CC0598">
        <w:rPr>
          <w:rFonts w:ascii="Times New Roman" w:hAnsi="Times New Roman" w:cs="B Lotus" w:hint="cs"/>
          <w:b/>
          <w:bCs/>
          <w:color w:val="000000"/>
          <w:sz w:val="24"/>
          <w:szCs w:val="28"/>
          <w:rtl/>
        </w:rPr>
        <w:t xml:space="preserve">-3- آب و هوا </w:t>
      </w:r>
    </w:p>
    <w:p w14:paraId="7CE6D84C" w14:textId="77777777" w:rsidR="00165832" w:rsidRPr="00CC0598" w:rsidRDefault="00165832" w:rsidP="00165832">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 xml:space="preserve">درخت گردو در طول تابستان و زمستان نسبت به گرما و سرمای بیش از حد حساس است. در طول دوره </w:t>
      </w:r>
      <w:r w:rsidR="000B0598" w:rsidRPr="00CC0598">
        <w:rPr>
          <w:rFonts w:ascii="Times New Roman" w:hAnsi="Times New Roman" w:cs="B Lotus" w:hint="cs"/>
          <w:color w:val="000000"/>
          <w:sz w:val="24"/>
          <w:szCs w:val="28"/>
          <w:rtl/>
          <w:lang w:bidi="fa-IR"/>
        </w:rPr>
        <w:t>خ</w:t>
      </w:r>
      <w:r w:rsidRPr="00CC0598">
        <w:rPr>
          <w:rFonts w:ascii="Times New Roman" w:hAnsi="Times New Roman" w:cs="B Lotus" w:hint="cs"/>
          <w:color w:val="000000"/>
          <w:sz w:val="24"/>
          <w:szCs w:val="28"/>
          <w:rtl/>
          <w:lang w:bidi="fa-IR"/>
        </w:rPr>
        <w:t>واب زمستانه، گردو می</w:t>
      </w:r>
      <w:r w:rsidR="00982DB2"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تواند سرمای </w:t>
      </w:r>
      <w:r w:rsidR="00585EB9" w:rsidRPr="00CC0598">
        <w:rPr>
          <w:rFonts w:ascii="Times New Roman" w:hAnsi="Times New Roman" w:cs="B Lotus" w:hint="cs"/>
          <w:color w:val="000000"/>
          <w:sz w:val="24"/>
          <w:szCs w:val="28"/>
          <w:rtl/>
          <w:lang w:bidi="fa-IR"/>
        </w:rPr>
        <w:t>20</w:t>
      </w:r>
      <w:r w:rsidRPr="00CC0598">
        <w:rPr>
          <w:rFonts w:ascii="Times New Roman" w:hAnsi="Times New Roman" w:cs="B Lotus" w:hint="cs"/>
          <w:color w:val="000000"/>
          <w:sz w:val="24"/>
          <w:szCs w:val="28"/>
          <w:rtl/>
          <w:lang w:bidi="fa-IR"/>
        </w:rPr>
        <w:t>- درجه سانتی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گراد را بدون خسارت جدی تحمل کند ولی پس از شروع رشد،</w:t>
      </w:r>
      <w:r w:rsidR="00AF414C"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 xml:space="preserve">سرمای 2 </w:t>
      </w:r>
      <w:r w:rsidRPr="00CC0598">
        <w:rPr>
          <w:rFonts w:ascii="Times New Roman" w:hAnsi="Times New Roman" w:cs="Times New Roman" w:hint="cs"/>
          <w:color w:val="000000"/>
          <w:sz w:val="24"/>
          <w:szCs w:val="28"/>
          <w:rtl/>
          <w:lang w:bidi="fa-IR"/>
        </w:rPr>
        <w:t>–</w:t>
      </w:r>
      <w:r w:rsidRPr="00CC0598">
        <w:rPr>
          <w:rFonts w:ascii="Times New Roman" w:hAnsi="Times New Roman" w:cs="B Lotus" w:hint="cs"/>
          <w:color w:val="000000"/>
          <w:sz w:val="24"/>
          <w:szCs w:val="28"/>
          <w:rtl/>
          <w:lang w:bidi="fa-IR"/>
        </w:rPr>
        <w:t xml:space="preserve"> تا 3 - درجه سانتی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گراد موجب از بین رفتن برگ</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شاخه</w:t>
      </w:r>
      <w:r w:rsidR="00982DB2"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وگل</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شده و در نتیجه محصول کاهش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یابد. به علاوه شاخ و برگ درختانی که تا اواخر پاییز به رشد خود ادامه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دهند در معرض خسارت سرما قرار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گیرند. مقاومت ارقام مختلف گرده نسبت به سرما متفاوت است</w:t>
      </w:r>
      <w:r w:rsidR="006714AC" w:rsidRPr="00CC0598">
        <w:rPr>
          <w:rFonts w:ascii="Times New Roman" w:hAnsi="Times New Roman" w:cs="B Lotus" w:hint="cs"/>
          <w:color w:val="000000"/>
          <w:sz w:val="24"/>
          <w:szCs w:val="28"/>
          <w:rtl/>
          <w:lang w:bidi="fa-IR"/>
        </w:rPr>
        <w:t xml:space="preserve"> (</w:t>
      </w:r>
      <w:proofErr w:type="spellStart"/>
      <w:r w:rsidR="006714AC" w:rsidRPr="00CC0598">
        <w:rPr>
          <w:rFonts w:ascii="Times New Roman" w:hAnsi="Times New Roman" w:cs="B Lotus"/>
          <w:color w:val="000000"/>
          <w:sz w:val="24"/>
          <w:szCs w:val="28"/>
          <w:lang w:bidi="fa-IR"/>
        </w:rPr>
        <w:t>Cosmulescu</w:t>
      </w:r>
      <w:proofErr w:type="spellEnd"/>
      <w:r w:rsidR="00632D80" w:rsidRPr="00CC0598">
        <w:rPr>
          <w:rFonts w:ascii="Times New Roman" w:hAnsi="Times New Roman" w:cs="B Lotus"/>
          <w:color w:val="000000"/>
          <w:sz w:val="24"/>
          <w:szCs w:val="28"/>
          <w:lang w:bidi="fa-IR"/>
        </w:rPr>
        <w:t xml:space="preserve"> </w:t>
      </w:r>
      <w:r w:rsidR="006714AC" w:rsidRPr="00CC0598">
        <w:rPr>
          <w:rFonts w:ascii="Times New Roman" w:hAnsi="Times New Roman" w:cs="B Lotus"/>
          <w:i/>
          <w:iCs/>
          <w:color w:val="000000"/>
          <w:sz w:val="24"/>
          <w:szCs w:val="28"/>
          <w:lang w:bidi="fa-IR"/>
        </w:rPr>
        <w:t>et al</w:t>
      </w:r>
      <w:r w:rsidR="00632D80" w:rsidRPr="00CC0598">
        <w:rPr>
          <w:rFonts w:ascii="Times New Roman" w:hAnsi="Times New Roman" w:cs="B Lotus"/>
          <w:color w:val="000000"/>
          <w:sz w:val="24"/>
          <w:szCs w:val="28"/>
          <w:lang w:bidi="fa-IR"/>
        </w:rPr>
        <w:t>.</w:t>
      </w:r>
      <w:r w:rsidR="006714AC" w:rsidRPr="00CC0598">
        <w:rPr>
          <w:rFonts w:ascii="Times New Roman" w:hAnsi="Times New Roman" w:cs="B Lotus"/>
          <w:color w:val="000000"/>
          <w:sz w:val="24"/>
          <w:szCs w:val="28"/>
          <w:lang w:bidi="fa-IR"/>
        </w:rPr>
        <w:t>, 2010</w:t>
      </w:r>
      <w:r w:rsidR="006714AC"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 دمای بالا تراز 38 درجه سانتی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گراد موجب آفتاب سوختگی پوست سبز</w:t>
      </w:r>
      <w:r w:rsidR="00A95F95" w:rsidRPr="00CC0598">
        <w:rPr>
          <w:rFonts w:ascii="Times New Roman" w:hAnsi="Times New Roman" w:cs="B Lotus" w:hint="cs"/>
          <w:color w:val="000000"/>
          <w:sz w:val="24"/>
          <w:szCs w:val="28"/>
          <w:rtl/>
          <w:lang w:bidi="fa-IR"/>
        </w:rPr>
        <w:t>، سیاه شدن و</w:t>
      </w:r>
      <w:r w:rsidRPr="00CC0598">
        <w:rPr>
          <w:rFonts w:ascii="Times New Roman" w:hAnsi="Times New Roman" w:cs="B Lotus" w:hint="cs"/>
          <w:color w:val="000000"/>
          <w:sz w:val="24"/>
          <w:szCs w:val="28"/>
          <w:rtl/>
          <w:lang w:bidi="fa-IR"/>
        </w:rPr>
        <w:t>چروکیدگی مغزگردو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شود و گاهی نیز میوه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پوک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شوند. در رطوبت نسبی کم و دمای بالاتر از 40 درجه سانتی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گراد، به گردو خسارت جدی وارد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شود. دمای پایین تابستان نیز مناسب نیست زیرا موجب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شود میوه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به اندازه کافی پر نشود. هوای خنک در طی فصل رشد، برداشت محصول را به تاخیر انداخته و در نتیحه باغداران متضرر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شوند؛ بنابراین هوای خنک و فصل رشد کوتاه از عوامل محدود کننده پرورش گردو هستن</w:t>
      </w:r>
      <w:r w:rsidR="00632D80" w:rsidRPr="00CC0598">
        <w:rPr>
          <w:rFonts w:ascii="Times New Roman" w:hAnsi="Times New Roman" w:cs="B Lotus" w:hint="cs"/>
          <w:color w:val="000000"/>
          <w:sz w:val="24"/>
          <w:szCs w:val="28"/>
          <w:rtl/>
          <w:lang w:bidi="fa-IR"/>
        </w:rPr>
        <w:t>د (</w:t>
      </w:r>
      <w:r w:rsidR="00632D80" w:rsidRPr="00CC0598">
        <w:rPr>
          <w:rFonts w:ascii="Times New Roman" w:hAnsi="Times New Roman" w:cs="B Lotus"/>
          <w:color w:val="000000"/>
          <w:sz w:val="24"/>
          <w:szCs w:val="28"/>
          <w:lang w:bidi="fa-IR"/>
        </w:rPr>
        <w:t xml:space="preserve">Christopoulos and </w:t>
      </w:r>
      <w:proofErr w:type="spellStart"/>
      <w:r w:rsidR="00632D80" w:rsidRPr="00CC0598">
        <w:rPr>
          <w:rFonts w:ascii="Times New Roman" w:hAnsi="Times New Roman" w:cs="B Lotus"/>
          <w:color w:val="000000"/>
          <w:sz w:val="24"/>
          <w:szCs w:val="28"/>
          <w:lang w:bidi="fa-IR"/>
        </w:rPr>
        <w:t>Tsantili</w:t>
      </w:r>
      <w:proofErr w:type="spellEnd"/>
      <w:r w:rsidR="00A6176D" w:rsidRPr="00CC0598">
        <w:rPr>
          <w:rFonts w:ascii="Times New Roman" w:hAnsi="Times New Roman" w:cs="B Lotus"/>
          <w:color w:val="000000"/>
          <w:sz w:val="24"/>
          <w:szCs w:val="28"/>
          <w:lang w:bidi="fa-IR"/>
        </w:rPr>
        <w:t xml:space="preserve">, </w:t>
      </w:r>
      <w:r w:rsidR="00632D80" w:rsidRPr="00CC0598">
        <w:rPr>
          <w:rFonts w:ascii="Times New Roman" w:hAnsi="Times New Roman" w:cs="B Lotus"/>
          <w:color w:val="000000"/>
          <w:sz w:val="24"/>
          <w:szCs w:val="28"/>
          <w:lang w:bidi="fa-IR"/>
        </w:rPr>
        <w:t>2011</w:t>
      </w:r>
      <w:r w:rsidR="00632D80"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 گردو نیز مانند سایر میوه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های مناطق معتدله در زمستان به مقدار سرمای معینی نیاز دارد تا خواب آن برطرف شود که به این ترتیب در بهار رشد رویشی و گلدهی کافی خواهد داشت. در صورت عدم وجود سرمای کافی، باز شدن جوانه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و گلدهی نامنظم شده و به تاخیر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افتد و این موجب کاهش محصول و خشک شدن سر</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شاخه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شود</w:t>
      </w:r>
      <w:r w:rsidR="00A6176D" w:rsidRPr="00CC0598">
        <w:rPr>
          <w:rFonts w:ascii="Times New Roman" w:hAnsi="Times New Roman" w:cs="B Lotus" w:hint="cs"/>
          <w:color w:val="000000"/>
          <w:sz w:val="24"/>
          <w:szCs w:val="28"/>
          <w:rtl/>
          <w:lang w:bidi="fa-IR"/>
        </w:rPr>
        <w:t xml:space="preserve"> (</w:t>
      </w:r>
      <w:r w:rsidR="00A6176D" w:rsidRPr="00CC0598">
        <w:rPr>
          <w:rFonts w:ascii="Times New Roman" w:hAnsi="Times New Roman" w:cs="B Lotus"/>
          <w:color w:val="000000"/>
          <w:sz w:val="24"/>
          <w:szCs w:val="28"/>
          <w:lang w:bidi="fa-IR"/>
        </w:rPr>
        <w:t xml:space="preserve">Han </w:t>
      </w:r>
      <w:r w:rsidR="00A6176D" w:rsidRPr="00CC0598">
        <w:rPr>
          <w:rFonts w:ascii="Times New Roman" w:hAnsi="Times New Roman" w:cs="B Lotus"/>
          <w:i/>
          <w:iCs/>
          <w:color w:val="000000"/>
          <w:sz w:val="24"/>
          <w:szCs w:val="28"/>
          <w:lang w:bidi="fa-IR"/>
        </w:rPr>
        <w:t>et al</w:t>
      </w:r>
      <w:r w:rsidR="00A6176D" w:rsidRPr="00CC0598">
        <w:rPr>
          <w:rFonts w:ascii="Times New Roman" w:hAnsi="Times New Roman" w:cs="B Lotus"/>
          <w:color w:val="000000"/>
          <w:sz w:val="24"/>
          <w:szCs w:val="28"/>
          <w:lang w:bidi="fa-IR"/>
        </w:rPr>
        <w:t>., 2019</w:t>
      </w:r>
      <w:r w:rsidR="00A6176D" w:rsidRPr="00CC0598">
        <w:rPr>
          <w:rFonts w:ascii="Times New Roman" w:hAnsi="Times New Roman" w:cs="B Lotus" w:hint="cs"/>
          <w:color w:val="000000"/>
          <w:sz w:val="24"/>
          <w:szCs w:val="28"/>
          <w:rtl/>
          <w:lang w:bidi="fa-IR"/>
        </w:rPr>
        <w:t>).</w:t>
      </w:r>
    </w:p>
    <w:p w14:paraId="3F04E900" w14:textId="77777777" w:rsidR="00165832" w:rsidRPr="00CC0598" w:rsidRDefault="00165832" w:rsidP="00165832">
      <w:pPr>
        <w:bidi/>
        <w:spacing w:line="360" w:lineRule="auto"/>
        <w:jc w:val="both"/>
        <w:rPr>
          <w:rFonts w:ascii="Times New Roman" w:hAnsi="Times New Roman" w:cs="B Lotus"/>
          <w:color w:val="000000"/>
          <w:sz w:val="24"/>
          <w:szCs w:val="28"/>
          <w:rtl/>
          <w:lang w:bidi="fa-IR"/>
        </w:rPr>
      </w:pPr>
    </w:p>
    <w:p w14:paraId="3A6B758C" w14:textId="77777777" w:rsidR="00165832" w:rsidRPr="00CC0598" w:rsidRDefault="00165832" w:rsidP="00165832">
      <w:pPr>
        <w:bidi/>
        <w:spacing w:line="360" w:lineRule="auto"/>
        <w:jc w:val="both"/>
        <w:rPr>
          <w:rFonts w:ascii="Times New Roman" w:hAnsi="Times New Roman" w:cs="B Lotus"/>
          <w:b/>
          <w:bCs/>
          <w:color w:val="000000"/>
          <w:sz w:val="24"/>
          <w:szCs w:val="28"/>
          <w:rtl/>
        </w:rPr>
      </w:pPr>
      <w:bookmarkStart w:id="5" w:name="_Toc404710309"/>
      <w:bookmarkStart w:id="6" w:name="_Toc116285113"/>
      <w:bookmarkStart w:id="7" w:name="_Toc116286140"/>
      <w:bookmarkStart w:id="8" w:name="_Toc116286555"/>
      <w:bookmarkStart w:id="9" w:name="_Toc124904524"/>
      <w:bookmarkStart w:id="10" w:name="_Toc137020507"/>
      <w:r w:rsidRPr="00CC0598">
        <w:rPr>
          <w:rFonts w:ascii="Times New Roman" w:hAnsi="Times New Roman" w:cs="B Lotus" w:hint="cs"/>
          <w:b/>
          <w:bCs/>
          <w:color w:val="000000"/>
          <w:sz w:val="24"/>
          <w:szCs w:val="28"/>
          <w:rtl/>
          <w:lang w:bidi="fa-IR"/>
        </w:rPr>
        <w:t>1</w:t>
      </w:r>
      <w:r w:rsidRPr="00CC0598">
        <w:rPr>
          <w:rFonts w:ascii="Times New Roman" w:hAnsi="Times New Roman" w:cs="B Lotus" w:hint="cs"/>
          <w:b/>
          <w:bCs/>
          <w:color w:val="000000"/>
          <w:sz w:val="24"/>
          <w:szCs w:val="28"/>
          <w:rtl/>
        </w:rPr>
        <w:t xml:space="preserve">-4- </w:t>
      </w:r>
      <w:r w:rsidRPr="00CC0598">
        <w:rPr>
          <w:rFonts w:ascii="Times New Roman" w:hAnsi="Times New Roman" w:cs="B Lotus" w:hint="eastAsia"/>
          <w:b/>
          <w:bCs/>
          <w:color w:val="000000"/>
          <w:sz w:val="24"/>
          <w:szCs w:val="28"/>
          <w:rtl/>
        </w:rPr>
        <w:t>مورفولوژ</w:t>
      </w:r>
      <w:r w:rsidRPr="00CC0598">
        <w:rPr>
          <w:rFonts w:ascii="Times New Roman" w:hAnsi="Times New Roman" w:cs="B Lotus" w:hint="cs"/>
          <w:b/>
          <w:bCs/>
          <w:color w:val="000000"/>
          <w:sz w:val="24"/>
          <w:szCs w:val="28"/>
          <w:rtl/>
        </w:rPr>
        <w:t>ی</w:t>
      </w:r>
      <w:r w:rsidRPr="00CC0598">
        <w:rPr>
          <w:rFonts w:ascii="Times New Roman" w:hAnsi="Times New Roman" w:cs="B Lotus"/>
          <w:b/>
          <w:bCs/>
          <w:color w:val="000000"/>
          <w:sz w:val="24"/>
          <w:szCs w:val="28"/>
          <w:rtl/>
        </w:rPr>
        <w:t xml:space="preserve"> گ</w:t>
      </w:r>
      <w:r w:rsidRPr="00CC0598">
        <w:rPr>
          <w:rFonts w:ascii="Times New Roman" w:hAnsi="Times New Roman" w:cs="B Lotus" w:hint="cs"/>
          <w:b/>
          <w:bCs/>
          <w:color w:val="000000"/>
          <w:sz w:val="24"/>
          <w:szCs w:val="28"/>
          <w:rtl/>
        </w:rPr>
        <w:t>ی</w:t>
      </w:r>
      <w:r w:rsidRPr="00CC0598">
        <w:rPr>
          <w:rFonts w:ascii="Times New Roman" w:hAnsi="Times New Roman" w:cs="B Lotus" w:hint="eastAsia"/>
          <w:b/>
          <w:bCs/>
          <w:color w:val="000000"/>
          <w:sz w:val="24"/>
          <w:szCs w:val="28"/>
          <w:rtl/>
        </w:rPr>
        <w:t>اه</w:t>
      </w:r>
      <w:bookmarkEnd w:id="5"/>
      <w:bookmarkEnd w:id="6"/>
      <w:bookmarkEnd w:id="7"/>
      <w:bookmarkEnd w:id="8"/>
      <w:r w:rsidRPr="00CC0598">
        <w:rPr>
          <w:rFonts w:ascii="Times New Roman" w:hAnsi="Times New Roman" w:cs="B Lotus" w:hint="cs"/>
          <w:b/>
          <w:bCs/>
          <w:color w:val="000000"/>
          <w:sz w:val="24"/>
          <w:szCs w:val="28"/>
          <w:rtl/>
        </w:rPr>
        <w:t xml:space="preserve"> در گردوی ایرانی</w:t>
      </w:r>
      <w:bookmarkEnd w:id="9"/>
      <w:bookmarkEnd w:id="10"/>
      <w:r w:rsidRPr="00CC0598">
        <w:rPr>
          <w:rFonts w:ascii="Times New Roman" w:hAnsi="Times New Roman" w:cs="B Lotus" w:hint="cs"/>
          <w:b/>
          <w:bCs/>
          <w:color w:val="000000"/>
          <w:sz w:val="24"/>
          <w:szCs w:val="28"/>
          <w:rtl/>
        </w:rPr>
        <w:t xml:space="preserve"> </w:t>
      </w:r>
    </w:p>
    <w:p w14:paraId="47895FD0" w14:textId="77777777" w:rsidR="00165832" w:rsidRPr="00CC0598" w:rsidRDefault="00165832" w:rsidP="00165832">
      <w:pPr>
        <w:bidi/>
        <w:spacing w:line="360" w:lineRule="auto"/>
        <w:jc w:val="both"/>
        <w:rPr>
          <w:rFonts w:ascii="Times New Roman" w:hAnsi="Times New Roman" w:cs="B Lotus"/>
          <w:b/>
          <w:bCs/>
          <w:color w:val="000000"/>
          <w:sz w:val="24"/>
          <w:szCs w:val="28"/>
          <w:rtl/>
        </w:rPr>
      </w:pPr>
      <w:bookmarkStart w:id="11" w:name="_Toc404710310"/>
      <w:bookmarkStart w:id="12" w:name="_Toc116285114"/>
      <w:bookmarkStart w:id="13" w:name="_Toc116286141"/>
      <w:bookmarkStart w:id="14" w:name="_Toc116286556"/>
      <w:bookmarkStart w:id="15" w:name="_Toc124904525"/>
      <w:bookmarkStart w:id="16" w:name="_Toc137020508"/>
      <w:r w:rsidRPr="00CC0598">
        <w:rPr>
          <w:rFonts w:ascii="Times New Roman" w:hAnsi="Times New Roman" w:cs="B Lotus" w:hint="cs"/>
          <w:b/>
          <w:bCs/>
          <w:color w:val="000000"/>
          <w:sz w:val="24"/>
          <w:szCs w:val="28"/>
          <w:rtl/>
        </w:rPr>
        <w:t>1-4-1- اندازه و شکل ظاهری درخت</w:t>
      </w:r>
      <w:bookmarkEnd w:id="11"/>
      <w:bookmarkEnd w:id="12"/>
      <w:bookmarkEnd w:id="13"/>
      <w:bookmarkEnd w:id="14"/>
      <w:bookmarkEnd w:id="15"/>
      <w:bookmarkEnd w:id="16"/>
    </w:p>
    <w:p w14:paraId="7C2D943D" w14:textId="77777777" w:rsidR="00165832" w:rsidRPr="00CC0598" w:rsidRDefault="00165832" w:rsidP="00165832">
      <w:p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rPr>
        <w:t>درختان گردو خزاندار</w:t>
      </w:r>
      <w:r w:rsidRPr="00CC0598">
        <w:rPr>
          <w:rFonts w:ascii="Times New Roman" w:hAnsi="Times New Roman" w:cs="B Lotus" w:hint="cs"/>
          <w:color w:val="000000"/>
          <w:sz w:val="24"/>
          <w:szCs w:val="28"/>
          <w:rtl/>
          <w:lang w:bidi="fa-IR"/>
        </w:rPr>
        <w:t xml:space="preserve"> و پهن برگ است </w:t>
      </w:r>
      <w:r w:rsidRPr="00CC0598">
        <w:rPr>
          <w:rFonts w:ascii="Times New Roman" w:hAnsi="Times New Roman" w:cs="B Lotus" w:hint="cs"/>
          <w:color w:val="000000"/>
          <w:sz w:val="24"/>
          <w:szCs w:val="28"/>
          <w:rtl/>
        </w:rPr>
        <w:t>با تنه صاف، خاکستری رنگ و پوست فلس، فلس شیار</w:t>
      </w:r>
      <w:r w:rsidR="00982DB2"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دار می</w:t>
      </w:r>
      <w:r w:rsidRPr="00CC0598">
        <w:rPr>
          <w:rFonts w:ascii="Times New Roman" w:hAnsi="Times New Roman" w:cs="B Lotus" w:hint="cs"/>
          <w:color w:val="000000"/>
          <w:sz w:val="24"/>
          <w:szCs w:val="28"/>
          <w:rtl/>
        </w:rPr>
        <w:softHyphen/>
        <w:t>باش</w:t>
      </w:r>
      <w:r w:rsidR="000726E8" w:rsidRPr="00CC0598">
        <w:rPr>
          <w:rFonts w:ascii="Times New Roman" w:hAnsi="Times New Roman" w:cs="B Lotus" w:hint="cs"/>
          <w:color w:val="000000"/>
          <w:sz w:val="24"/>
          <w:szCs w:val="28"/>
          <w:rtl/>
        </w:rPr>
        <w:t>د</w:t>
      </w:r>
      <w:r w:rsidR="00982DB2" w:rsidRPr="00CC0598">
        <w:rPr>
          <w:rFonts w:ascii="Times New Roman" w:hAnsi="Times New Roman" w:cs="B Lotus"/>
          <w:color w:val="000000"/>
          <w:sz w:val="24"/>
          <w:szCs w:val="28"/>
          <w:rtl/>
        </w:rPr>
        <w:br/>
      </w:r>
      <w:r w:rsidR="000726E8" w:rsidRPr="00CC0598">
        <w:rPr>
          <w:rFonts w:ascii="Times New Roman" w:hAnsi="Times New Roman" w:cs="Times New Roman"/>
          <w:color w:val="000000"/>
          <w:sz w:val="24"/>
          <w:szCs w:val="24"/>
          <w:rtl/>
        </w:rPr>
        <w:t>(</w:t>
      </w:r>
      <w:r w:rsidR="000726E8" w:rsidRPr="00CC0598">
        <w:rPr>
          <w:rFonts w:ascii="Times New Roman" w:hAnsi="Times New Roman" w:cs="Times New Roman"/>
          <w:color w:val="000000"/>
          <w:sz w:val="24"/>
          <w:szCs w:val="24"/>
        </w:rPr>
        <w:t>B</w:t>
      </w:r>
      <w:r w:rsidR="000726E8" w:rsidRPr="00CC0598">
        <w:rPr>
          <w:rFonts w:ascii="Times New Roman" w:hAnsi="Times New Roman" w:cs="Times New Roman"/>
          <w:color w:val="000000"/>
          <w:sz w:val="24"/>
          <w:szCs w:val="24"/>
          <w:lang w:bidi="fa-IR"/>
        </w:rPr>
        <w:t>ernard</w:t>
      </w:r>
      <w:r w:rsidR="000726E8" w:rsidRPr="00CC0598">
        <w:rPr>
          <w:rFonts w:ascii="Times New Roman" w:hAnsi="Times New Roman" w:cs="B Lotus"/>
          <w:color w:val="000000"/>
          <w:sz w:val="24"/>
          <w:szCs w:val="28"/>
          <w:lang w:bidi="fa-IR"/>
        </w:rPr>
        <w:t xml:space="preserve"> </w:t>
      </w:r>
      <w:r w:rsidR="000726E8" w:rsidRPr="00CC0598">
        <w:rPr>
          <w:rFonts w:ascii="Times New Roman" w:hAnsi="Times New Roman" w:cs="Times New Roman"/>
          <w:i/>
          <w:iCs/>
          <w:color w:val="000000"/>
          <w:sz w:val="24"/>
          <w:szCs w:val="24"/>
          <w:lang w:bidi="fa-IR"/>
        </w:rPr>
        <w:t>et al.</w:t>
      </w:r>
      <w:r w:rsidR="000726E8" w:rsidRPr="00CC0598">
        <w:rPr>
          <w:rFonts w:ascii="Times New Roman" w:hAnsi="Times New Roman" w:cs="Times New Roman"/>
          <w:color w:val="000000"/>
          <w:sz w:val="24"/>
          <w:szCs w:val="24"/>
          <w:lang w:bidi="fa-IR"/>
        </w:rPr>
        <w:t>, 2018</w:t>
      </w:r>
      <w:r w:rsidR="000726E8" w:rsidRPr="00CC0598">
        <w:rPr>
          <w:rFonts w:ascii="Times New Roman" w:hAnsi="Times New Roman" w:cs="Times New Roman"/>
          <w:color w:val="000000"/>
          <w:sz w:val="24"/>
          <w:szCs w:val="24"/>
          <w:rtl/>
          <w:lang w:bidi="fa-IR"/>
        </w:rPr>
        <w:t>).</w:t>
      </w:r>
      <w:r w:rsidRPr="00CC0598">
        <w:rPr>
          <w:rFonts w:ascii="Times New Roman" w:hAnsi="Times New Roman" w:cs="B Lotus" w:hint="cs"/>
          <w:color w:val="000000"/>
          <w:sz w:val="24"/>
          <w:szCs w:val="28"/>
          <w:rtl/>
        </w:rPr>
        <w:t xml:space="preserve"> که بسته به رقم، ارتفاع آن در شرایط جنگلی به 25-20 متر و بصورت تک درخت به 12-4 متر می</w:t>
      </w:r>
      <w:r w:rsidRPr="00CC0598">
        <w:rPr>
          <w:rFonts w:ascii="Times New Roman" w:hAnsi="Times New Roman" w:cs="B Lotus" w:hint="cs"/>
          <w:color w:val="000000"/>
          <w:sz w:val="24"/>
          <w:szCs w:val="28"/>
          <w:rtl/>
        </w:rPr>
        <w:softHyphen/>
        <w:t>رس</w:t>
      </w:r>
      <w:r w:rsidR="000726E8" w:rsidRPr="00CC0598">
        <w:rPr>
          <w:rFonts w:ascii="Times New Roman" w:hAnsi="Times New Roman" w:cs="B Lotus" w:hint="cs"/>
          <w:color w:val="000000"/>
          <w:sz w:val="24"/>
          <w:szCs w:val="28"/>
          <w:rtl/>
        </w:rPr>
        <w:t>د (</w:t>
      </w:r>
      <w:r w:rsidR="000726E8" w:rsidRPr="00CC0598">
        <w:rPr>
          <w:rFonts w:ascii="Times New Roman" w:hAnsi="Times New Roman" w:cs="B Lotus"/>
          <w:color w:val="000000"/>
          <w:sz w:val="24"/>
          <w:szCs w:val="28"/>
        </w:rPr>
        <w:t xml:space="preserve">Martinez </w:t>
      </w:r>
      <w:r w:rsidR="000726E8" w:rsidRPr="00CC0598">
        <w:rPr>
          <w:rFonts w:ascii="Times New Roman" w:hAnsi="Times New Roman" w:cs="B Lotus"/>
          <w:i/>
          <w:iCs/>
          <w:color w:val="000000"/>
          <w:sz w:val="24"/>
          <w:szCs w:val="28"/>
        </w:rPr>
        <w:t>et al</w:t>
      </w:r>
      <w:r w:rsidR="000726E8" w:rsidRPr="00CC0598">
        <w:rPr>
          <w:rFonts w:ascii="Times New Roman" w:hAnsi="Times New Roman" w:cs="B Lotus"/>
          <w:color w:val="000000"/>
          <w:sz w:val="24"/>
          <w:szCs w:val="28"/>
        </w:rPr>
        <w:t>., 2010</w:t>
      </w:r>
      <w:r w:rsidR="000726E8" w:rsidRPr="00CC0598">
        <w:rPr>
          <w:rFonts w:ascii="Times New Roman" w:hAnsi="Times New Roman" w:cs="B Lotus" w:hint="cs"/>
          <w:color w:val="000000"/>
          <w:sz w:val="24"/>
          <w:szCs w:val="28"/>
          <w:rtl/>
          <w:lang w:bidi="fa-IR"/>
        </w:rPr>
        <w:t>).</w:t>
      </w:r>
    </w:p>
    <w:p w14:paraId="7B9CD4A7" w14:textId="77777777" w:rsidR="00165832" w:rsidRPr="00CC0598" w:rsidRDefault="00165832" w:rsidP="00165832">
      <w:pPr>
        <w:bidi/>
        <w:spacing w:line="360" w:lineRule="auto"/>
        <w:jc w:val="both"/>
        <w:rPr>
          <w:rFonts w:ascii="Times New Roman" w:hAnsi="Times New Roman" w:cs="B Lotus"/>
          <w:b/>
          <w:bCs/>
          <w:color w:val="000000"/>
          <w:sz w:val="24"/>
          <w:szCs w:val="28"/>
          <w:rtl/>
        </w:rPr>
      </w:pPr>
      <w:bookmarkStart w:id="17" w:name="_Toc404710311"/>
      <w:bookmarkStart w:id="18" w:name="_Toc116285115"/>
      <w:bookmarkStart w:id="19" w:name="_Toc116286142"/>
      <w:bookmarkStart w:id="20" w:name="_Toc116286557"/>
      <w:bookmarkStart w:id="21" w:name="_Toc124904526"/>
      <w:bookmarkStart w:id="22" w:name="_Toc137020509"/>
      <w:r w:rsidRPr="00CC0598">
        <w:rPr>
          <w:rFonts w:ascii="Times New Roman" w:hAnsi="Times New Roman" w:cs="B Lotus" w:hint="cs"/>
          <w:b/>
          <w:bCs/>
          <w:color w:val="000000"/>
          <w:sz w:val="24"/>
          <w:szCs w:val="28"/>
          <w:rtl/>
        </w:rPr>
        <w:t>1-4-2-</w:t>
      </w:r>
      <w:r w:rsidRPr="00CC0598">
        <w:rPr>
          <w:rFonts w:ascii="Times New Roman" w:hAnsi="Times New Roman" w:cs="B Lotus" w:hint="eastAsia"/>
          <w:b/>
          <w:bCs/>
          <w:color w:val="000000"/>
          <w:sz w:val="24"/>
          <w:szCs w:val="28"/>
          <w:rtl/>
        </w:rPr>
        <w:t>برگ</w:t>
      </w:r>
      <w:bookmarkEnd w:id="17"/>
      <w:bookmarkEnd w:id="18"/>
      <w:bookmarkEnd w:id="19"/>
      <w:bookmarkEnd w:id="20"/>
      <w:bookmarkEnd w:id="21"/>
      <w:bookmarkEnd w:id="22"/>
    </w:p>
    <w:p w14:paraId="4A970B78" w14:textId="77777777" w:rsidR="00165832" w:rsidRPr="00CC0598" w:rsidRDefault="00165832" w:rsidP="00165832">
      <w:p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rPr>
        <w:t>برگ</w:t>
      </w:r>
      <w:r w:rsidRPr="00CC0598">
        <w:rPr>
          <w:rFonts w:ascii="Times New Roman" w:hAnsi="Times New Roman" w:cs="B Lotus" w:hint="cs"/>
          <w:color w:val="000000"/>
          <w:sz w:val="24"/>
          <w:szCs w:val="28"/>
          <w:rtl/>
        </w:rPr>
        <w:softHyphen/>
        <w:t>ها در درخت گردو متناوب، شانه</w:t>
      </w:r>
      <w:r w:rsidRPr="00CC0598">
        <w:rPr>
          <w:rFonts w:ascii="Times New Roman" w:hAnsi="Times New Roman" w:cs="B Lotus" w:hint="cs"/>
          <w:color w:val="000000"/>
          <w:sz w:val="24"/>
          <w:szCs w:val="28"/>
          <w:rtl/>
        </w:rPr>
        <w:softHyphen/>
        <w:t>ای منفرد به طول 20 تا 25 سانتی</w:t>
      </w:r>
      <w:r w:rsidRPr="00CC0598">
        <w:rPr>
          <w:rFonts w:ascii="Times New Roman" w:hAnsi="Times New Roman" w:cs="B Lotus" w:hint="cs"/>
          <w:color w:val="000000"/>
          <w:sz w:val="24"/>
          <w:szCs w:val="28"/>
          <w:rtl/>
        </w:rPr>
        <w:softHyphen/>
        <w:t>متر همراه با گوشوارک، معطر و معمولا دارای 5 تا 9 برگچه متقابل با کناره دندانه</w:t>
      </w:r>
      <w:r w:rsidRPr="00CC0598">
        <w:rPr>
          <w:rFonts w:ascii="Times New Roman" w:hAnsi="Times New Roman" w:cs="B Lotus" w:hint="cs"/>
          <w:color w:val="000000"/>
          <w:sz w:val="24"/>
          <w:szCs w:val="28"/>
          <w:rtl/>
        </w:rPr>
        <w:softHyphen/>
        <w:t>دار یا صاف است که برگچه انتهایی و قاعده</w:t>
      </w:r>
      <w:r w:rsidRPr="00CC0598">
        <w:rPr>
          <w:rFonts w:ascii="Times New Roman" w:hAnsi="Times New Roman" w:cs="B Lotus" w:hint="cs"/>
          <w:color w:val="000000"/>
          <w:sz w:val="24"/>
          <w:szCs w:val="28"/>
          <w:rtl/>
        </w:rPr>
        <w:softHyphen/>
        <w:t>ای به ترتیب دارای حداکثر و حداقل رشد و نمو می</w:t>
      </w:r>
      <w:r w:rsidRPr="00CC0598">
        <w:rPr>
          <w:rFonts w:ascii="Times New Roman" w:hAnsi="Times New Roman" w:cs="B Lotus" w:hint="cs"/>
          <w:color w:val="000000"/>
          <w:sz w:val="24"/>
          <w:szCs w:val="28"/>
          <w:rtl/>
        </w:rPr>
        <w:softHyphen/>
        <w:t>باشند. برگ گردو در اوایل بهار سبز روشن و در تابستان قدری تیره</w:t>
      </w:r>
      <w:r w:rsidRPr="00CC0598">
        <w:rPr>
          <w:rFonts w:ascii="Times New Roman" w:hAnsi="Times New Roman" w:cs="B Lotus" w:hint="cs"/>
          <w:color w:val="000000"/>
          <w:sz w:val="24"/>
          <w:szCs w:val="28"/>
          <w:rtl/>
        </w:rPr>
        <w:softHyphen/>
        <w:t>تر و با حالت نیمه چرمی است و در پاییز قبل از خزان به رنگ زرد روشن دیده 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شود (جعفری صیادی و همکاران، 1385).</w:t>
      </w:r>
    </w:p>
    <w:p w14:paraId="1F9FDDBA" w14:textId="77777777" w:rsidR="00165832" w:rsidRPr="00CC0598" w:rsidRDefault="00165832" w:rsidP="00165832">
      <w:pPr>
        <w:bidi/>
        <w:spacing w:line="360" w:lineRule="auto"/>
        <w:jc w:val="both"/>
        <w:rPr>
          <w:rFonts w:ascii="Times New Roman" w:hAnsi="Times New Roman" w:cs="B Lotus"/>
          <w:b/>
          <w:bCs/>
          <w:color w:val="000000"/>
          <w:sz w:val="24"/>
          <w:szCs w:val="28"/>
          <w:rtl/>
        </w:rPr>
      </w:pPr>
      <w:bookmarkStart w:id="23" w:name="_Toc404710312"/>
      <w:bookmarkStart w:id="24" w:name="_Toc116285116"/>
      <w:bookmarkStart w:id="25" w:name="_Toc116286143"/>
      <w:bookmarkStart w:id="26" w:name="_Toc116286558"/>
      <w:bookmarkStart w:id="27" w:name="_Toc124904527"/>
      <w:bookmarkStart w:id="28" w:name="_Toc137020510"/>
      <w:r w:rsidRPr="00CC0598">
        <w:rPr>
          <w:rFonts w:ascii="Times New Roman" w:hAnsi="Times New Roman" w:cs="B Lotus" w:hint="cs"/>
          <w:b/>
          <w:bCs/>
          <w:color w:val="000000"/>
          <w:sz w:val="24"/>
          <w:szCs w:val="28"/>
          <w:rtl/>
        </w:rPr>
        <w:t>1-4-3- ش</w:t>
      </w:r>
      <w:r w:rsidRPr="00CC0598">
        <w:rPr>
          <w:rFonts w:ascii="Times New Roman" w:hAnsi="Times New Roman" w:cs="B Lotus" w:hint="eastAsia"/>
          <w:b/>
          <w:bCs/>
          <w:color w:val="000000"/>
          <w:sz w:val="24"/>
          <w:szCs w:val="28"/>
          <w:rtl/>
        </w:rPr>
        <w:t>اخه</w:t>
      </w:r>
      <w:bookmarkEnd w:id="23"/>
      <w:bookmarkEnd w:id="24"/>
      <w:bookmarkEnd w:id="25"/>
      <w:bookmarkEnd w:id="26"/>
      <w:bookmarkEnd w:id="27"/>
      <w:bookmarkEnd w:id="28"/>
    </w:p>
    <w:p w14:paraId="5309E7F5" w14:textId="77777777" w:rsidR="00165832" w:rsidRPr="00CC0598" w:rsidRDefault="00165832" w:rsidP="00165832">
      <w:p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rPr>
        <w:t>شاخه درختان گردو بسته به شرایط اکولوژیک ار قبیل سایه</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اندازی و رقابت با درختان مجاور و ارقام مختلف بسیار متفاوت است. در درخت گردو، شاخه یا تنه دارای پوست خاکستری صاف یا دارای فلس و یا با شکاف</w:t>
      </w:r>
      <w:r w:rsidRPr="00CC0598">
        <w:rPr>
          <w:rFonts w:ascii="Times New Roman" w:hAnsi="Times New Roman" w:cs="B Lotus" w:hint="cs"/>
          <w:color w:val="000000"/>
          <w:sz w:val="24"/>
          <w:szCs w:val="28"/>
          <w:rtl/>
        </w:rPr>
        <w:softHyphen/>
        <w:t>های ممتد می</w:t>
      </w:r>
      <w:r w:rsidRPr="00CC0598">
        <w:rPr>
          <w:rFonts w:ascii="Times New Roman" w:hAnsi="Times New Roman" w:cs="B Lotus" w:hint="cs"/>
          <w:color w:val="000000"/>
          <w:sz w:val="24"/>
          <w:szCs w:val="28"/>
          <w:rtl/>
        </w:rPr>
        <w:softHyphen/>
        <w:t>باشد. در این درخت، شاخه</w:t>
      </w:r>
      <w:r w:rsidRPr="00CC0598">
        <w:rPr>
          <w:rFonts w:ascii="Times New Roman" w:hAnsi="Times New Roman" w:cs="B Lotus" w:hint="cs"/>
          <w:color w:val="000000"/>
          <w:sz w:val="24"/>
          <w:szCs w:val="28"/>
          <w:rtl/>
        </w:rPr>
        <w:softHyphen/>
        <w:t>ی یک</w:t>
      </w:r>
      <w:r w:rsidRPr="00CC0598">
        <w:rPr>
          <w:rFonts w:ascii="Times New Roman" w:hAnsi="Times New Roman" w:cs="B Lotus" w:hint="cs"/>
          <w:color w:val="000000"/>
          <w:sz w:val="24"/>
          <w:szCs w:val="28"/>
          <w:rtl/>
        </w:rPr>
        <w:softHyphen/>
        <w:t>ساله دارای مغز لایه به لایه و توخالی می</w:t>
      </w:r>
      <w:r w:rsidRPr="00CC0598">
        <w:rPr>
          <w:rFonts w:ascii="Times New Roman" w:hAnsi="Times New Roman" w:cs="B Lotus" w:hint="cs"/>
          <w:color w:val="000000"/>
          <w:sz w:val="24"/>
          <w:szCs w:val="28"/>
          <w:rtl/>
        </w:rPr>
        <w:softHyphen/>
        <w:t>باشد. شاخه</w:t>
      </w:r>
      <w:r w:rsidRPr="00CC0598">
        <w:rPr>
          <w:rFonts w:ascii="Times New Roman" w:hAnsi="Times New Roman" w:cs="B Lotus" w:hint="cs"/>
          <w:color w:val="000000"/>
          <w:sz w:val="24"/>
          <w:szCs w:val="28"/>
          <w:rtl/>
        </w:rPr>
        <w:softHyphen/>
        <w:t>های سال جاری در درخت گردو، قبلا در جوانه</w:t>
      </w:r>
      <w:r w:rsidRPr="00CC0598">
        <w:rPr>
          <w:rFonts w:ascii="Times New Roman" w:hAnsi="Times New Roman" w:cs="B Lotus" w:hint="cs"/>
          <w:color w:val="000000"/>
          <w:sz w:val="24"/>
          <w:szCs w:val="28"/>
          <w:rtl/>
        </w:rPr>
        <w:softHyphen/>
        <w:t>های رویشی یا زایشی، شکل گرفته و سپس در کنار برگ</w:t>
      </w:r>
      <w:r w:rsidRPr="00CC0598">
        <w:rPr>
          <w:rFonts w:ascii="Times New Roman" w:hAnsi="Times New Roman" w:cs="B Lotus" w:hint="cs"/>
          <w:color w:val="000000"/>
          <w:sz w:val="24"/>
          <w:szCs w:val="28"/>
          <w:rtl/>
        </w:rPr>
        <w:softHyphen/>
        <w:t>های فصل قبل تمایز یافته</w:t>
      </w:r>
      <w:r w:rsidRPr="00CC0598">
        <w:rPr>
          <w:rFonts w:ascii="Times New Roman" w:hAnsi="Times New Roman" w:cs="B Lotus" w:hint="cs"/>
          <w:color w:val="000000"/>
          <w:sz w:val="24"/>
          <w:szCs w:val="28"/>
          <w:rtl/>
        </w:rPr>
        <w:softHyphen/>
        <w:t>اند. شاخه</w:t>
      </w:r>
      <w:r w:rsidRPr="00CC0598">
        <w:rPr>
          <w:rFonts w:ascii="Times New Roman" w:hAnsi="Times New Roman" w:cs="B Lotus" w:hint="cs"/>
          <w:color w:val="000000"/>
          <w:sz w:val="24"/>
          <w:szCs w:val="28"/>
          <w:rtl/>
        </w:rPr>
        <w:softHyphen/>
        <w:t xml:space="preserve">های </w:t>
      </w:r>
      <w:r w:rsidRPr="00CC0598">
        <w:rPr>
          <w:rFonts w:ascii="Times New Roman" w:hAnsi="Times New Roman" w:cs="B Lotus" w:hint="cs"/>
          <w:color w:val="000000"/>
          <w:sz w:val="24"/>
          <w:szCs w:val="28"/>
          <w:rtl/>
        </w:rPr>
        <w:lastRenderedPageBreak/>
        <w:t>درخت گردو در فاز نونهالی نسبتاً کند رشد، با جوانه</w:t>
      </w:r>
      <w:r w:rsidRPr="00CC0598">
        <w:rPr>
          <w:rFonts w:ascii="Times New Roman" w:hAnsi="Times New Roman" w:cs="B Lotus" w:hint="cs"/>
          <w:color w:val="000000"/>
          <w:sz w:val="24"/>
          <w:szCs w:val="28"/>
          <w:rtl/>
        </w:rPr>
        <w:softHyphen/>
        <w:t>های انتهایی درشت و پرقدرت است جوانه انتهایی درشت، با رشد قوی بوده و در انتهای ساقه اصلی یا در انتهای شاخه</w:t>
      </w:r>
      <w:r w:rsidRPr="00CC0598">
        <w:rPr>
          <w:rFonts w:ascii="Times New Roman" w:hAnsi="Times New Roman" w:cs="B Lotus" w:hint="cs"/>
          <w:color w:val="000000"/>
          <w:sz w:val="24"/>
          <w:szCs w:val="28"/>
          <w:rtl/>
        </w:rPr>
        <w:softHyphen/>
        <w:t>های اصلی قرار دارد. از گسترش و رشد آن در دوران نونهالی محور</w:t>
      </w:r>
      <w:r w:rsidR="00982DB2"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های اصلی درخت و در زمان بلوغ گل</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های ماده بوجود می</w:t>
      </w:r>
      <w:r w:rsidRPr="00CC0598">
        <w:rPr>
          <w:rFonts w:ascii="Times New Roman" w:hAnsi="Times New Roman" w:cs="B Lotus" w:hint="cs"/>
          <w:color w:val="000000"/>
          <w:sz w:val="24"/>
          <w:szCs w:val="28"/>
          <w:rtl/>
        </w:rPr>
        <w:softHyphen/>
        <w:t>آید. جوانه</w:t>
      </w:r>
      <w:r w:rsidR="00A95F95" w:rsidRPr="00CC0598">
        <w:rPr>
          <w:rFonts w:ascii="Times New Roman" w:hAnsi="Times New Roman" w:cs="B Lotus" w:hint="cs"/>
          <w:color w:val="000000"/>
          <w:sz w:val="24"/>
          <w:szCs w:val="28"/>
          <w:rtl/>
        </w:rPr>
        <w:t>‌</w:t>
      </w:r>
      <w:r w:rsidRPr="00CC0598">
        <w:rPr>
          <w:rFonts w:ascii="Times New Roman" w:hAnsi="Times New Roman" w:cs="B Lotus" w:hint="cs"/>
          <w:color w:val="000000"/>
          <w:sz w:val="24"/>
          <w:szCs w:val="28"/>
          <w:rtl/>
        </w:rPr>
        <w:t>های جانبی در قاعده دمبرگ</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ها ظاهر و از گسترش آن شاخه</w:t>
      </w:r>
      <w:r w:rsidRPr="00CC0598">
        <w:rPr>
          <w:rFonts w:ascii="Times New Roman" w:hAnsi="Times New Roman" w:cs="B Lotus" w:hint="cs"/>
          <w:color w:val="000000"/>
          <w:sz w:val="24"/>
          <w:szCs w:val="28"/>
          <w:rtl/>
        </w:rPr>
        <w:softHyphen/>
        <w:t>های فرعی به وجود می</w:t>
      </w:r>
      <w:r w:rsidRPr="00CC0598">
        <w:rPr>
          <w:rFonts w:ascii="Times New Roman" w:hAnsi="Times New Roman" w:cs="B Lotus" w:hint="cs"/>
          <w:color w:val="000000"/>
          <w:sz w:val="24"/>
          <w:szCs w:val="28"/>
          <w:rtl/>
        </w:rPr>
        <w:softHyphen/>
        <w:t>آید. برخی از این جوانه</w:t>
      </w:r>
      <w:r w:rsidRPr="00CC0598">
        <w:rPr>
          <w:rFonts w:ascii="Times New Roman" w:hAnsi="Times New Roman" w:cs="B Lotus" w:hint="cs"/>
          <w:color w:val="000000"/>
          <w:sz w:val="24"/>
          <w:szCs w:val="28"/>
          <w:rtl/>
        </w:rPr>
        <w:softHyphen/>
        <w:t>ها افراشته و گردن</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دار هستند، ولی برخی دیگر از این جوانه</w:t>
      </w:r>
      <w:r w:rsidRPr="00CC0598">
        <w:rPr>
          <w:rFonts w:ascii="Times New Roman" w:hAnsi="Times New Roman" w:cs="B Lotus" w:hint="cs"/>
          <w:color w:val="000000"/>
          <w:sz w:val="24"/>
          <w:szCs w:val="28"/>
          <w:rtl/>
        </w:rPr>
        <w:softHyphen/>
        <w:t>ها بدون پایه و کوتاه</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ترند که معمولا از آن</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ها شاخه</w:t>
      </w:r>
      <w:r w:rsidRPr="00CC0598">
        <w:rPr>
          <w:rFonts w:ascii="Times New Roman" w:hAnsi="Times New Roman" w:cs="B Lotus" w:hint="cs"/>
          <w:color w:val="000000"/>
          <w:sz w:val="24"/>
          <w:szCs w:val="28"/>
          <w:rtl/>
        </w:rPr>
        <w:softHyphen/>
        <w:t>های بارده با زاویه بسته و مقاوم به شکستگی به وجود 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آید. جوانه</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های نابجا در شرایط عادی به صورت مخفی در قاعده شاخه</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ها و تنه می</w:t>
      </w:r>
      <w:r w:rsidRPr="00CC0598">
        <w:rPr>
          <w:rFonts w:ascii="Times New Roman" w:hAnsi="Times New Roman" w:cs="B Lotus" w:hint="cs"/>
          <w:color w:val="000000"/>
          <w:sz w:val="24"/>
          <w:szCs w:val="28"/>
          <w:rtl/>
        </w:rPr>
        <w:softHyphen/>
        <w:t>باشند، ولی هنگام هرس شدید و در صورت رسیدن نور به آن</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ها بیدار شده و شاخه</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های طویلی را بوجود 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آورند (جعفری صیادی و همکاران، 1385).</w:t>
      </w:r>
    </w:p>
    <w:p w14:paraId="3E149578" w14:textId="77777777" w:rsidR="00165832" w:rsidRPr="00CC0598" w:rsidRDefault="00165832" w:rsidP="00165832">
      <w:pPr>
        <w:bidi/>
        <w:spacing w:line="360" w:lineRule="auto"/>
        <w:jc w:val="both"/>
        <w:rPr>
          <w:rFonts w:ascii="Times New Roman" w:hAnsi="Times New Roman" w:cs="B Lotus"/>
          <w:b/>
          <w:bCs/>
          <w:color w:val="000000"/>
          <w:sz w:val="24"/>
          <w:szCs w:val="28"/>
          <w:rtl/>
        </w:rPr>
      </w:pPr>
      <w:bookmarkStart w:id="29" w:name="_Toc404710313"/>
      <w:bookmarkStart w:id="30" w:name="_Toc116285117"/>
      <w:bookmarkStart w:id="31" w:name="_Toc116286144"/>
      <w:bookmarkStart w:id="32" w:name="_Toc116286559"/>
      <w:bookmarkStart w:id="33" w:name="_Toc124904528"/>
      <w:bookmarkStart w:id="34" w:name="_Toc137020511"/>
      <w:r w:rsidRPr="00CC0598">
        <w:rPr>
          <w:rFonts w:ascii="Times New Roman" w:hAnsi="Times New Roman" w:cs="B Lotus" w:hint="cs"/>
          <w:b/>
          <w:bCs/>
          <w:color w:val="000000"/>
          <w:sz w:val="24"/>
          <w:szCs w:val="28"/>
          <w:rtl/>
        </w:rPr>
        <w:t xml:space="preserve">1-4-4- </w:t>
      </w:r>
      <w:r w:rsidRPr="00CC0598">
        <w:rPr>
          <w:rFonts w:ascii="Times New Roman" w:hAnsi="Times New Roman" w:cs="B Lotus" w:hint="eastAsia"/>
          <w:b/>
          <w:bCs/>
          <w:color w:val="000000"/>
          <w:sz w:val="24"/>
          <w:szCs w:val="28"/>
          <w:rtl/>
        </w:rPr>
        <w:t>ر</w:t>
      </w:r>
      <w:r w:rsidRPr="00CC0598">
        <w:rPr>
          <w:rFonts w:ascii="Times New Roman" w:hAnsi="Times New Roman" w:cs="B Lotus" w:hint="cs"/>
          <w:b/>
          <w:bCs/>
          <w:color w:val="000000"/>
          <w:sz w:val="24"/>
          <w:szCs w:val="28"/>
          <w:rtl/>
        </w:rPr>
        <w:t>ی</w:t>
      </w:r>
      <w:r w:rsidRPr="00CC0598">
        <w:rPr>
          <w:rFonts w:ascii="Times New Roman" w:hAnsi="Times New Roman" w:cs="B Lotus" w:hint="eastAsia"/>
          <w:b/>
          <w:bCs/>
          <w:color w:val="000000"/>
          <w:sz w:val="24"/>
          <w:szCs w:val="28"/>
          <w:rtl/>
        </w:rPr>
        <w:t>شه</w:t>
      </w:r>
      <w:bookmarkEnd w:id="29"/>
      <w:bookmarkEnd w:id="30"/>
      <w:bookmarkEnd w:id="31"/>
      <w:bookmarkEnd w:id="32"/>
      <w:bookmarkEnd w:id="33"/>
      <w:bookmarkEnd w:id="34"/>
    </w:p>
    <w:p w14:paraId="36B6F2E9" w14:textId="77777777" w:rsidR="00165832" w:rsidRPr="00CC0598" w:rsidRDefault="00165832" w:rsidP="00165832">
      <w:p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rPr>
        <w:t>درخت گردو دارای سیستم ریشه بسیار خوب و گسترده</w:t>
      </w:r>
      <w:r w:rsidRPr="00CC0598">
        <w:rPr>
          <w:rFonts w:ascii="Times New Roman" w:hAnsi="Times New Roman" w:cs="B Lotus" w:hint="cs"/>
          <w:color w:val="000000"/>
          <w:sz w:val="24"/>
          <w:szCs w:val="28"/>
          <w:rtl/>
        </w:rPr>
        <w:softHyphen/>
        <w:t>ایی می</w:t>
      </w:r>
      <w:r w:rsidRPr="00CC0598">
        <w:rPr>
          <w:rFonts w:ascii="Times New Roman" w:hAnsi="Times New Roman" w:cs="B Lotus" w:hint="cs"/>
          <w:color w:val="000000"/>
          <w:sz w:val="24"/>
          <w:szCs w:val="28"/>
          <w:rtl/>
        </w:rPr>
        <w:softHyphen/>
        <w:t>باشد. سیستم ریشه در این درخت به صورت راست با ریشه</w:t>
      </w:r>
      <w:r w:rsidRPr="00CC0598">
        <w:rPr>
          <w:rFonts w:ascii="Times New Roman" w:hAnsi="Times New Roman" w:cs="B Lotus" w:hint="cs"/>
          <w:color w:val="000000"/>
          <w:sz w:val="24"/>
          <w:szCs w:val="28"/>
          <w:rtl/>
        </w:rPr>
        <w:softHyphen/>
        <w:t xml:space="preserve">های جانبی بسیار قوی بوده که بیشتر تمایل به حرکت به سمت پائین را دارد. </w:t>
      </w:r>
      <w:r w:rsidR="00C11B92" w:rsidRPr="00CC0598">
        <w:rPr>
          <w:rFonts w:ascii="Times New Roman" w:hAnsi="Times New Roman" w:cs="B Lotus" w:hint="cs"/>
          <w:color w:val="000000"/>
          <w:sz w:val="24"/>
          <w:szCs w:val="28"/>
          <w:rtl/>
        </w:rPr>
        <w:t xml:space="preserve">اما در صورت قطع شدن ریشه های فرعی، توسعه ریشه ها به صورت افقی انجام می گیرد. </w:t>
      </w:r>
      <w:r w:rsidRPr="00CC0598">
        <w:rPr>
          <w:rFonts w:ascii="Times New Roman" w:hAnsi="Times New Roman" w:cs="B Lotus" w:hint="cs"/>
          <w:color w:val="000000"/>
          <w:sz w:val="24"/>
          <w:szCs w:val="28"/>
          <w:rtl/>
        </w:rPr>
        <w:t>قدرت رشد و میزان توسعه ریشه درخت گردو به میزان زیادی به رطوبت و بافت خاک وابسته است. میزان رشد اولیه ریشه گردو بسیار سریع می</w:t>
      </w:r>
      <w:r w:rsidRPr="00CC0598">
        <w:rPr>
          <w:rFonts w:ascii="Times New Roman" w:hAnsi="Times New Roman" w:cs="B Lotus" w:hint="cs"/>
          <w:color w:val="000000"/>
          <w:sz w:val="24"/>
          <w:szCs w:val="28"/>
          <w:rtl/>
        </w:rPr>
        <w:softHyphen/>
        <w:t>باشد که همین امر سبب استقرار خوب این درخت می</w:t>
      </w:r>
      <w:r w:rsidRPr="00CC0598">
        <w:rPr>
          <w:rFonts w:ascii="Times New Roman" w:hAnsi="Times New Roman" w:cs="B Lotus" w:hint="cs"/>
          <w:color w:val="000000"/>
          <w:sz w:val="24"/>
          <w:szCs w:val="28"/>
          <w:rtl/>
        </w:rPr>
        <w:softHyphen/>
        <w:t>گردد. ریشه گردو تولید یک ترکیب شیمیایی به نام ژوگلان</w:t>
      </w:r>
      <w:r w:rsidRPr="00CC0598">
        <w:rPr>
          <w:rFonts w:ascii="Times New Roman" w:hAnsi="Times New Roman" w:cs="B Lotus"/>
          <w:color w:val="000000"/>
          <w:sz w:val="24"/>
          <w:szCs w:val="28"/>
          <w:vertAlign w:val="superscript"/>
          <w:rtl/>
        </w:rPr>
        <w:footnoteReference w:id="10"/>
      </w:r>
      <w:r w:rsidRPr="00CC0598">
        <w:rPr>
          <w:rFonts w:ascii="Times New Roman" w:hAnsi="Times New Roman" w:cs="B Lotus" w:hint="cs"/>
          <w:color w:val="000000"/>
          <w:sz w:val="24"/>
          <w:szCs w:val="28"/>
          <w:rtl/>
        </w:rPr>
        <w:t xml:space="preserve"> کرده که اثر منفی بر رشد بسیاری از گیاهان در سایه انداز درخت داشته و همین ترکیب سبب خاصیت آللوپاتی</w:t>
      </w:r>
      <w:r w:rsidRPr="00CC0598">
        <w:rPr>
          <w:rFonts w:ascii="Times New Roman" w:hAnsi="Times New Roman" w:cs="B Lotus"/>
          <w:color w:val="000000"/>
          <w:sz w:val="24"/>
          <w:szCs w:val="28"/>
          <w:vertAlign w:val="superscript"/>
          <w:rtl/>
        </w:rPr>
        <w:footnoteReference w:id="11"/>
      </w:r>
      <w:r w:rsidRPr="00CC0598">
        <w:rPr>
          <w:rFonts w:ascii="Times New Roman" w:hAnsi="Times New Roman" w:cs="B Lotus" w:hint="cs"/>
          <w:color w:val="000000"/>
          <w:sz w:val="24"/>
          <w:szCs w:val="28"/>
          <w:rtl/>
        </w:rPr>
        <w:t xml:space="preserve"> قوی می</w:t>
      </w:r>
      <w:r w:rsidRPr="00CC0598">
        <w:rPr>
          <w:rFonts w:ascii="Times New Roman" w:hAnsi="Times New Roman" w:cs="B Lotus" w:hint="cs"/>
          <w:color w:val="000000"/>
          <w:sz w:val="24"/>
          <w:szCs w:val="28"/>
          <w:rtl/>
        </w:rPr>
        <w:softHyphen/>
        <w:t>شود (جعفری صیادی و همکاران، 1385).</w:t>
      </w:r>
    </w:p>
    <w:p w14:paraId="2391B814" w14:textId="3C72DC23" w:rsidR="00165832" w:rsidRPr="00CC0598" w:rsidRDefault="00560359" w:rsidP="00165832">
      <w:pPr>
        <w:bidi/>
        <w:spacing w:line="360" w:lineRule="auto"/>
        <w:jc w:val="center"/>
        <w:rPr>
          <w:rFonts w:ascii="Times New Roman" w:hAnsi="Times New Roman" w:cs="B Lotus"/>
          <w:color w:val="000000"/>
          <w:sz w:val="24"/>
          <w:szCs w:val="28"/>
          <w:lang w:bidi="fa-IR"/>
        </w:rPr>
      </w:pPr>
      <w:r w:rsidRPr="00CC0598">
        <w:rPr>
          <w:rFonts w:ascii="Times New Roman" w:hAnsi="Times New Roman" w:cs="B Lotus"/>
          <w:noProof/>
          <w:color w:val="000000"/>
          <w:sz w:val="24"/>
          <w:szCs w:val="28"/>
          <w:lang w:bidi="fa-IR"/>
        </w:rPr>
        <w:lastRenderedPageBreak/>
        <w:drawing>
          <wp:inline distT="0" distB="0" distL="0" distR="0" wp14:anchorId="3C53CF6E" wp14:editId="431CA1AA">
            <wp:extent cx="3990975" cy="383857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0975" cy="3838575"/>
                    </a:xfrm>
                    <a:prstGeom prst="rect">
                      <a:avLst/>
                    </a:prstGeom>
                    <a:noFill/>
                    <a:ln>
                      <a:noFill/>
                    </a:ln>
                  </pic:spPr>
                </pic:pic>
              </a:graphicData>
            </a:graphic>
          </wp:inline>
        </w:drawing>
      </w:r>
    </w:p>
    <w:p w14:paraId="284F8C2B" w14:textId="77777777" w:rsidR="00165832" w:rsidRPr="00CC0598" w:rsidRDefault="00165832" w:rsidP="00165832">
      <w:pPr>
        <w:bidi/>
        <w:spacing w:line="360" w:lineRule="auto"/>
        <w:jc w:val="center"/>
        <w:rPr>
          <w:rFonts w:ascii="Times New Roman" w:hAnsi="Times New Roman" w:cs="B Lotus"/>
          <w:color w:val="000000"/>
          <w:sz w:val="24"/>
          <w:szCs w:val="28"/>
          <w:rtl/>
        </w:rPr>
      </w:pPr>
      <w:bookmarkStart w:id="35" w:name="_Toc124897373"/>
      <w:r w:rsidRPr="00CC0598">
        <w:rPr>
          <w:rFonts w:ascii="Times New Roman" w:hAnsi="Times New Roman" w:cs="B Lotus" w:hint="cs"/>
          <w:b/>
          <w:bCs/>
          <w:color w:val="000000"/>
          <w:sz w:val="24"/>
          <w:szCs w:val="28"/>
          <w:rtl/>
        </w:rPr>
        <w:t>شکل 1-</w:t>
      </w:r>
      <w:r w:rsidRPr="00CC0598">
        <w:rPr>
          <w:rFonts w:ascii="Times New Roman" w:hAnsi="Times New Roman" w:cs="B Lotus" w:hint="cs"/>
          <w:b/>
          <w:bCs/>
          <w:color w:val="000000"/>
          <w:sz w:val="24"/>
          <w:szCs w:val="28"/>
          <w:rtl/>
          <w:lang w:bidi="fa-IR"/>
        </w:rPr>
        <w:t>1</w:t>
      </w:r>
      <w:r w:rsidRPr="00CC0598">
        <w:rPr>
          <w:rFonts w:ascii="Times New Roman" w:hAnsi="Times New Roman" w:cs="B Lotus" w:hint="cs"/>
          <w:b/>
          <w:bCs/>
          <w:color w:val="000000"/>
          <w:sz w:val="24"/>
          <w:szCs w:val="28"/>
          <w:rtl/>
        </w:rPr>
        <w:t>-</w:t>
      </w:r>
      <w:r w:rsidRPr="00CC0598">
        <w:rPr>
          <w:rFonts w:ascii="Times New Roman" w:hAnsi="Times New Roman" w:cs="B Lotus" w:hint="cs"/>
          <w:color w:val="000000"/>
          <w:sz w:val="24"/>
          <w:szCs w:val="28"/>
          <w:rtl/>
        </w:rPr>
        <w:t xml:space="preserve"> بافت</w:t>
      </w:r>
      <w:r w:rsidRPr="00CC0598">
        <w:rPr>
          <w:rFonts w:ascii="Times New Roman" w:hAnsi="Times New Roman" w:cs="B Lotus"/>
          <w:color w:val="000000"/>
          <w:sz w:val="24"/>
          <w:szCs w:val="28"/>
          <w:lang w:bidi="fa-IR"/>
        </w:rPr>
        <w:softHyphen/>
      </w:r>
      <w:r w:rsidRPr="00CC0598">
        <w:rPr>
          <w:rFonts w:ascii="Times New Roman" w:hAnsi="Times New Roman" w:cs="B Lotus" w:hint="cs"/>
          <w:color w:val="000000"/>
          <w:sz w:val="24"/>
          <w:szCs w:val="28"/>
          <w:rtl/>
        </w:rPr>
        <w:t>های مختلف درختان گردو</w:t>
      </w:r>
      <w:bookmarkEnd w:id="35"/>
      <w:r w:rsidR="00F501A3">
        <w:rPr>
          <w:rFonts w:ascii="Times New Roman" w:hAnsi="Times New Roman" w:cs="B Lotus" w:hint="cs"/>
          <w:color w:val="000000"/>
          <w:sz w:val="24"/>
          <w:szCs w:val="28"/>
          <w:rtl/>
        </w:rPr>
        <w:t xml:space="preserve"> (</w:t>
      </w:r>
      <w:proofErr w:type="spellStart"/>
      <w:r w:rsidR="00F501A3">
        <w:rPr>
          <w:rFonts w:ascii="Times New Roman" w:hAnsi="Times New Roman" w:cs="B Lotus"/>
          <w:color w:val="000000"/>
          <w:sz w:val="24"/>
          <w:szCs w:val="28"/>
        </w:rPr>
        <w:t>Sinoquet</w:t>
      </w:r>
      <w:proofErr w:type="spellEnd"/>
      <w:r w:rsidR="00F501A3">
        <w:rPr>
          <w:rFonts w:ascii="Times New Roman" w:hAnsi="Times New Roman" w:cs="B Lotus"/>
          <w:color w:val="000000"/>
          <w:sz w:val="24"/>
          <w:szCs w:val="28"/>
        </w:rPr>
        <w:t xml:space="preserve"> et al., 1997</w:t>
      </w:r>
      <w:r w:rsidR="00F501A3">
        <w:rPr>
          <w:rFonts w:ascii="Times New Roman" w:hAnsi="Times New Roman" w:cs="B Lotus" w:hint="cs"/>
          <w:color w:val="000000"/>
          <w:sz w:val="24"/>
          <w:szCs w:val="28"/>
          <w:rtl/>
        </w:rPr>
        <w:t>)</w:t>
      </w:r>
    </w:p>
    <w:p w14:paraId="0EC10A3E" w14:textId="77777777" w:rsidR="00165832" w:rsidRPr="00CC0598" w:rsidRDefault="00165832" w:rsidP="00165832">
      <w:pPr>
        <w:bidi/>
        <w:spacing w:line="360" w:lineRule="auto"/>
        <w:jc w:val="both"/>
        <w:rPr>
          <w:rFonts w:ascii="Times New Roman" w:hAnsi="Times New Roman" w:cs="B Lotus"/>
          <w:b/>
          <w:bCs/>
          <w:color w:val="000000"/>
          <w:sz w:val="24"/>
          <w:szCs w:val="28"/>
          <w:rtl/>
          <w:lang w:bidi="fa-IR"/>
        </w:rPr>
      </w:pPr>
      <w:bookmarkStart w:id="36" w:name="_Toc404710314"/>
      <w:bookmarkStart w:id="37" w:name="_Toc116285118"/>
      <w:bookmarkStart w:id="38" w:name="_Toc116286145"/>
      <w:bookmarkStart w:id="39" w:name="_Toc116286560"/>
      <w:bookmarkStart w:id="40" w:name="_Toc124904529"/>
      <w:bookmarkStart w:id="41" w:name="_Toc137020512"/>
      <w:r w:rsidRPr="00CC0598">
        <w:rPr>
          <w:rFonts w:ascii="Times New Roman" w:hAnsi="Times New Roman" w:cs="B Lotus" w:hint="cs"/>
          <w:b/>
          <w:bCs/>
          <w:color w:val="000000"/>
          <w:sz w:val="24"/>
          <w:szCs w:val="28"/>
          <w:rtl/>
        </w:rPr>
        <w:t>1-4-5-</w:t>
      </w:r>
      <w:r w:rsidRPr="00CC0598">
        <w:rPr>
          <w:rFonts w:ascii="Times New Roman" w:hAnsi="Times New Roman" w:cs="B Lotus"/>
          <w:b/>
          <w:bCs/>
          <w:color w:val="000000"/>
          <w:sz w:val="24"/>
          <w:szCs w:val="28"/>
          <w:lang w:bidi="fa-IR"/>
        </w:rPr>
        <w:t xml:space="preserve"> </w:t>
      </w:r>
      <w:r w:rsidRPr="00CC0598">
        <w:rPr>
          <w:rFonts w:ascii="Times New Roman" w:hAnsi="Times New Roman" w:cs="B Lotus" w:hint="eastAsia"/>
          <w:b/>
          <w:bCs/>
          <w:color w:val="000000"/>
          <w:sz w:val="24"/>
          <w:szCs w:val="28"/>
          <w:rtl/>
        </w:rPr>
        <w:t>گل</w:t>
      </w:r>
      <w:bookmarkEnd w:id="36"/>
      <w:bookmarkEnd w:id="37"/>
      <w:bookmarkEnd w:id="38"/>
      <w:bookmarkEnd w:id="39"/>
      <w:bookmarkEnd w:id="40"/>
      <w:bookmarkEnd w:id="41"/>
    </w:p>
    <w:p w14:paraId="1EB29DFA" w14:textId="77777777" w:rsidR="00165832" w:rsidRPr="00CC0598" w:rsidRDefault="00165832" w:rsidP="00165832">
      <w:p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rPr>
        <w:t>در اغلب ارقام و گونه</w:t>
      </w:r>
      <w:r w:rsidRPr="00CC0598">
        <w:rPr>
          <w:rFonts w:ascii="Times New Roman" w:hAnsi="Times New Roman" w:cs="B Lotus" w:hint="cs"/>
          <w:color w:val="000000"/>
          <w:sz w:val="24"/>
          <w:szCs w:val="28"/>
          <w:rtl/>
        </w:rPr>
        <w:softHyphen/>
        <w:t>های جنس گردو، تمایز گل به صورت تک</w:t>
      </w:r>
      <w:r w:rsidRPr="00CC0598">
        <w:rPr>
          <w:rFonts w:ascii="Times New Roman" w:hAnsi="Times New Roman" w:cs="B Lotus" w:hint="cs"/>
          <w:color w:val="000000"/>
          <w:sz w:val="24"/>
          <w:szCs w:val="28"/>
          <w:rtl/>
        </w:rPr>
        <w:softHyphen/>
        <w:t>جنسی و بر</w:t>
      </w:r>
      <w:r w:rsidR="00383B24" w:rsidRPr="00CC0598">
        <w:rPr>
          <w:rFonts w:ascii="Times New Roman" w:hAnsi="Times New Roman" w:cs="B Lotus" w:hint="cs"/>
          <w:color w:val="000000"/>
          <w:sz w:val="24"/>
          <w:szCs w:val="28"/>
          <w:rtl/>
        </w:rPr>
        <w:t xml:space="preserve"> </w:t>
      </w:r>
      <w:r w:rsidR="00552096" w:rsidRPr="00CC0598">
        <w:rPr>
          <w:rFonts w:ascii="Times New Roman" w:hAnsi="Times New Roman" w:cs="B Lotus" w:hint="cs"/>
          <w:color w:val="000000"/>
          <w:sz w:val="24"/>
          <w:szCs w:val="28"/>
          <w:rtl/>
        </w:rPr>
        <w:t>ر</w:t>
      </w:r>
      <w:r w:rsidRPr="00CC0598">
        <w:rPr>
          <w:rFonts w:ascii="Times New Roman" w:hAnsi="Times New Roman" w:cs="B Lotus" w:hint="cs"/>
          <w:color w:val="000000"/>
          <w:sz w:val="24"/>
          <w:szCs w:val="28"/>
          <w:rtl/>
        </w:rPr>
        <w:t>وی یک پایه می</w:t>
      </w:r>
      <w:r w:rsidRPr="00CC0598">
        <w:rPr>
          <w:rFonts w:ascii="Times New Roman" w:hAnsi="Times New Roman" w:cs="B Lotus" w:hint="cs"/>
          <w:color w:val="000000"/>
          <w:sz w:val="24"/>
          <w:szCs w:val="28"/>
          <w:rtl/>
        </w:rPr>
        <w:softHyphen/>
        <w:t>باشد. به عبارت دیگر، گل</w:t>
      </w:r>
      <w:r w:rsidRPr="00CC0598">
        <w:rPr>
          <w:rFonts w:ascii="Times New Roman" w:hAnsi="Times New Roman" w:cs="B Lotus" w:hint="cs"/>
          <w:color w:val="000000"/>
          <w:sz w:val="24"/>
          <w:szCs w:val="28"/>
          <w:rtl/>
        </w:rPr>
        <w:softHyphen/>
        <w:t>های نر و ماده گردو به صورت مجزا بر روی یک درخت قرار دارند. گل</w:t>
      </w:r>
      <w:r w:rsidRPr="00CC0598">
        <w:rPr>
          <w:rFonts w:ascii="Times New Roman" w:hAnsi="Times New Roman" w:cs="B Lotus" w:hint="cs"/>
          <w:color w:val="000000"/>
          <w:sz w:val="24"/>
          <w:szCs w:val="28"/>
          <w:rtl/>
        </w:rPr>
        <w:softHyphen/>
        <w:t>آذین نر به ‌صورت شاتون و به طول 6 تا 10 سانتی</w:t>
      </w:r>
      <w:r w:rsidRPr="00CC0598">
        <w:rPr>
          <w:rFonts w:ascii="Times New Roman" w:hAnsi="Times New Roman" w:cs="B Lotus" w:hint="cs"/>
          <w:color w:val="000000"/>
          <w:sz w:val="24"/>
          <w:szCs w:val="28"/>
          <w:rtl/>
        </w:rPr>
        <w:softHyphen/>
        <w:t>متر است که دارای 4 کاسبرگ پیوسته با تعداد زیادی پرچم می</w:t>
      </w:r>
      <w:r w:rsidRPr="00CC0598">
        <w:rPr>
          <w:rFonts w:ascii="Times New Roman" w:hAnsi="Times New Roman" w:cs="B Lotus" w:hint="cs"/>
          <w:color w:val="000000"/>
          <w:sz w:val="24"/>
          <w:szCs w:val="28"/>
          <w:rtl/>
        </w:rPr>
        <w:softHyphen/>
        <w:t>باشد. گل نر دارای گلپوش نا</w:t>
      </w:r>
      <w:r w:rsidR="00383B24"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منظم همراه با براکته بوده و روی شاخه</w:t>
      </w:r>
      <w:r w:rsidRPr="00CC0598">
        <w:rPr>
          <w:rFonts w:ascii="Times New Roman" w:hAnsi="Times New Roman" w:cs="B Lotus" w:hint="cs"/>
          <w:color w:val="000000"/>
          <w:sz w:val="24"/>
          <w:szCs w:val="28"/>
          <w:rtl/>
        </w:rPr>
        <w:softHyphen/>
        <w:t>های سال قبل ظاهر می</w:t>
      </w:r>
      <w:r w:rsidRPr="00CC0598">
        <w:rPr>
          <w:rFonts w:ascii="Times New Roman" w:hAnsi="Times New Roman" w:cs="B Lotus" w:hint="cs"/>
          <w:color w:val="000000"/>
          <w:sz w:val="24"/>
          <w:szCs w:val="28"/>
          <w:rtl/>
        </w:rPr>
        <w:softHyphen/>
        <w:t>گردد. در موارد استثنايي و در برخي ژنوتيپ</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ها در گلچه</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 xml:space="preserve">هاي نر، مادگي </w:t>
      </w:r>
      <w:r w:rsidRPr="00CC0598">
        <w:rPr>
          <w:rFonts w:ascii="Times New Roman" w:hAnsi="Times New Roman" w:cs="B Lotus" w:hint="cs"/>
          <w:color w:val="000000"/>
          <w:sz w:val="24"/>
          <w:szCs w:val="28"/>
          <w:rtl/>
        </w:rPr>
        <w:lastRenderedPageBreak/>
        <w:t>نيز تشكيل 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شود و شاتون به حالت دوجنسه</w:t>
      </w:r>
      <w:r w:rsidRPr="00CC0598">
        <w:rPr>
          <w:rFonts w:ascii="Times New Roman" w:hAnsi="Times New Roman" w:cs="B Lotus"/>
          <w:color w:val="000000"/>
          <w:sz w:val="24"/>
          <w:szCs w:val="28"/>
          <w:vertAlign w:val="superscript"/>
          <w:rtl/>
        </w:rPr>
        <w:footnoteReference w:id="12"/>
      </w:r>
      <w:r w:rsidRPr="00CC0598">
        <w:rPr>
          <w:rFonts w:ascii="Times New Roman" w:hAnsi="Times New Roman" w:cs="B Lotus" w:hint="cs"/>
          <w:color w:val="000000"/>
          <w:sz w:val="24"/>
          <w:szCs w:val="28"/>
          <w:rtl/>
        </w:rPr>
        <w:t xml:space="preserve"> در مي</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آيد كه حتي قابليت تشكيل ميوه (با پوست سه قسمتي) را نيز دارند</w:t>
      </w:r>
      <w:r w:rsidRPr="00CC0598">
        <w:rPr>
          <w:rFonts w:ascii="Times New Roman" w:hAnsi="Times New Roman" w:cs="B Lotus"/>
          <w:color w:val="000000"/>
          <w:sz w:val="24"/>
          <w:szCs w:val="28"/>
          <w:rtl/>
        </w:rPr>
        <w:t>(طباطبايي و همكاران، 1377).</w:t>
      </w:r>
    </w:p>
    <w:p w14:paraId="4563552A" w14:textId="28A8BA89" w:rsidR="00165832" w:rsidRPr="00CC0598" w:rsidRDefault="00560359" w:rsidP="00165832">
      <w:pPr>
        <w:bidi/>
        <w:spacing w:line="360" w:lineRule="auto"/>
        <w:jc w:val="center"/>
        <w:rPr>
          <w:rFonts w:ascii="Times New Roman" w:hAnsi="Times New Roman" w:cs="B Lotus"/>
          <w:color w:val="000000"/>
          <w:sz w:val="24"/>
          <w:szCs w:val="28"/>
          <w:rtl/>
          <w:lang w:bidi="fa-IR"/>
        </w:rPr>
      </w:pPr>
      <w:r w:rsidRPr="00CC0598">
        <w:rPr>
          <w:rFonts w:ascii="Times New Roman" w:hAnsi="Times New Roman" w:cs="B Lotus"/>
          <w:noProof/>
          <w:color w:val="000000"/>
          <w:sz w:val="24"/>
          <w:szCs w:val="28"/>
          <w:lang w:bidi="fa-IR"/>
        </w:rPr>
        <w:drawing>
          <wp:inline distT="0" distB="0" distL="0" distR="0" wp14:anchorId="764994B6" wp14:editId="4DD96947">
            <wp:extent cx="4552950" cy="3057525"/>
            <wp:effectExtent l="0" t="0" r="0" b="0"/>
            <wp:docPr id="4" name="Picture 26" descr="15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5434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52950" cy="3057525"/>
                    </a:xfrm>
                    <a:prstGeom prst="rect">
                      <a:avLst/>
                    </a:prstGeom>
                    <a:noFill/>
                    <a:ln>
                      <a:noFill/>
                    </a:ln>
                  </pic:spPr>
                </pic:pic>
              </a:graphicData>
            </a:graphic>
          </wp:inline>
        </w:drawing>
      </w:r>
    </w:p>
    <w:p w14:paraId="0EC701D4" w14:textId="77777777" w:rsidR="00165832" w:rsidRPr="00CC0598" w:rsidRDefault="00165832" w:rsidP="00165832">
      <w:pPr>
        <w:bidi/>
        <w:spacing w:line="360" w:lineRule="auto"/>
        <w:jc w:val="center"/>
        <w:rPr>
          <w:rFonts w:ascii="Times New Roman" w:hAnsi="Times New Roman" w:cs="B Lotus"/>
          <w:color w:val="000000"/>
          <w:sz w:val="24"/>
          <w:szCs w:val="28"/>
          <w:rtl/>
          <w:lang w:bidi="fa-IR"/>
        </w:rPr>
      </w:pPr>
      <w:r w:rsidRPr="00CC0598">
        <w:rPr>
          <w:rFonts w:ascii="Times New Roman" w:hAnsi="Times New Roman" w:cs="B Lotus" w:hint="cs"/>
          <w:b/>
          <w:bCs/>
          <w:color w:val="000000"/>
          <w:sz w:val="24"/>
          <w:szCs w:val="28"/>
          <w:rtl/>
          <w:lang w:bidi="fa-IR"/>
        </w:rPr>
        <w:t xml:space="preserve">شکل 1-2- </w:t>
      </w:r>
      <w:r w:rsidRPr="00CC0598">
        <w:rPr>
          <w:rFonts w:ascii="Times New Roman" w:hAnsi="Times New Roman" w:cs="B Lotus" w:hint="cs"/>
          <w:color w:val="000000"/>
          <w:sz w:val="24"/>
          <w:szCs w:val="28"/>
          <w:rtl/>
          <w:lang w:bidi="fa-IR"/>
        </w:rPr>
        <w:t xml:space="preserve">مقطع طولی و اجزای مختلف گل ماده در </w:t>
      </w:r>
      <w:r w:rsidRPr="00CC0598">
        <w:rPr>
          <w:rFonts w:ascii="Times New Roman" w:hAnsi="Times New Roman" w:cs="B Lotus"/>
          <w:color w:val="000000"/>
          <w:sz w:val="24"/>
          <w:szCs w:val="28"/>
          <w:rtl/>
          <w:lang w:bidi="fa-IR"/>
        </w:rPr>
        <w:t>گردو (</w:t>
      </w:r>
      <w:r w:rsidRPr="00CC0598">
        <w:rPr>
          <w:rFonts w:ascii="Times New Roman" w:hAnsi="Times New Roman" w:cs="B Lotus"/>
          <w:color w:val="000000"/>
          <w:sz w:val="24"/>
          <w:szCs w:val="28"/>
          <w:lang w:bidi="fa-IR"/>
        </w:rPr>
        <w:t>Ramos., 1998</w:t>
      </w:r>
      <w:r w:rsidRPr="00CC0598">
        <w:rPr>
          <w:rFonts w:ascii="Times New Roman" w:hAnsi="Times New Roman" w:cs="B Lotus"/>
          <w:color w:val="000000"/>
          <w:sz w:val="24"/>
          <w:szCs w:val="28"/>
          <w:rtl/>
          <w:lang w:bidi="fa-IR"/>
        </w:rPr>
        <w:t>)</w:t>
      </w:r>
    </w:p>
    <w:p w14:paraId="039DE621" w14:textId="77777777" w:rsidR="00165832" w:rsidRPr="00CC0598" w:rsidRDefault="00165832" w:rsidP="00165832">
      <w:p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rPr>
        <w:t>گل</w:t>
      </w:r>
      <w:r w:rsidRPr="00CC0598">
        <w:rPr>
          <w:rFonts w:ascii="Times New Roman" w:hAnsi="Times New Roman" w:cs="B Lotus" w:hint="cs"/>
          <w:color w:val="000000"/>
          <w:sz w:val="24"/>
          <w:szCs w:val="28"/>
          <w:rtl/>
        </w:rPr>
        <w:softHyphen/>
        <w:t>های ماده گردو به‌صورت منفرد، دو</w:t>
      </w:r>
      <w:r w:rsidR="00383B24"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تایی، سه</w:t>
      </w:r>
      <w:r w:rsidRPr="00CC0598">
        <w:rPr>
          <w:rFonts w:ascii="Times New Roman" w:hAnsi="Times New Roman" w:cs="B Lotus" w:hint="cs"/>
          <w:color w:val="000000"/>
          <w:sz w:val="24"/>
          <w:szCs w:val="28"/>
          <w:rtl/>
        </w:rPr>
        <w:softHyphen/>
        <w:t>تایی و گاهاً خوشه</w:t>
      </w:r>
      <w:r w:rsidRPr="00CC0598">
        <w:rPr>
          <w:rFonts w:ascii="Times New Roman" w:hAnsi="Times New Roman" w:cs="B Lotus" w:hint="cs"/>
          <w:color w:val="000000"/>
          <w:sz w:val="24"/>
          <w:szCs w:val="28"/>
          <w:rtl/>
        </w:rPr>
        <w:softHyphen/>
        <w:t>ای بوده که بر روی شاخه</w:t>
      </w:r>
      <w:r w:rsidRPr="00CC0598">
        <w:rPr>
          <w:rFonts w:ascii="Times New Roman" w:hAnsi="Times New Roman" w:cs="B Lotus" w:hint="cs"/>
          <w:color w:val="000000"/>
          <w:sz w:val="24"/>
          <w:szCs w:val="28"/>
          <w:rtl/>
        </w:rPr>
        <w:softHyphen/>
        <w:t>های فصل جاری ظاهر می</w:t>
      </w:r>
      <w:r w:rsidRPr="00CC0598">
        <w:rPr>
          <w:rFonts w:ascii="Times New Roman" w:hAnsi="Times New Roman" w:cs="B Lotus" w:hint="cs"/>
          <w:color w:val="000000"/>
          <w:sz w:val="24"/>
          <w:szCs w:val="28"/>
          <w:rtl/>
        </w:rPr>
        <w:softHyphen/>
        <w:t>شوند. گل ماده دارای 4 کاسبرگ پیوسته، 1 حجره، 2 برچه و خامه منتهی به دو کلاله پر مانند با گلپوش 5-3 قسمتی است. بخش تحتاني گل ماده با يك غلاف كركدار پوشانيده شده است كه همراه با چهار كاسبرگ پوسته سبز گردو را تشكيل مي</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دهد. در درون اين مجموعه، تخمدان یک حجره‌ای و دو تخمکی قرار دارد که در موارد بسیار نادر تلقیح هر دو تخمک منجر به تشکیل میوه دوقلو می‌شود. کلاله‌های پر</w:t>
      </w:r>
      <w:r w:rsidRPr="00CC0598">
        <w:rPr>
          <w:rFonts w:ascii="Times New Roman" w:hAnsi="Times New Roman" w:cs="B Lotus"/>
          <w:color w:val="000000"/>
          <w:sz w:val="24"/>
          <w:szCs w:val="28"/>
          <w:rtl/>
        </w:rPr>
        <w:t xml:space="preserve"> </w:t>
      </w:r>
      <w:r w:rsidRPr="00CC0598">
        <w:rPr>
          <w:rFonts w:ascii="Times New Roman" w:hAnsi="Times New Roman" w:cs="B Lotus" w:hint="cs"/>
          <w:color w:val="000000"/>
          <w:sz w:val="24"/>
          <w:szCs w:val="28"/>
          <w:rtl/>
        </w:rPr>
        <w:t>مانند گردو داراي سطح بيروني لزج و چسبنده بوده كه براي گرده‌افشانی توسط باد سازش يافته</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 xml:space="preserve">اند (شکل </w:t>
      </w:r>
      <w:r w:rsidR="00552096" w:rsidRPr="00CC0598">
        <w:rPr>
          <w:rFonts w:ascii="Times New Roman" w:hAnsi="Times New Roman" w:cs="B Lotus" w:hint="cs"/>
          <w:color w:val="000000"/>
          <w:sz w:val="24"/>
          <w:szCs w:val="28"/>
          <w:rtl/>
        </w:rPr>
        <w:t>1-2</w:t>
      </w:r>
      <w:r w:rsidRPr="00CC0598">
        <w:rPr>
          <w:rFonts w:ascii="Times New Roman" w:hAnsi="Times New Roman" w:cs="B Lotus" w:hint="cs"/>
          <w:color w:val="000000"/>
          <w:sz w:val="24"/>
          <w:szCs w:val="28"/>
          <w:rtl/>
        </w:rPr>
        <w:t>). در برخی ارقام، گل</w:t>
      </w:r>
      <w:r w:rsidRPr="00CC0598">
        <w:rPr>
          <w:rFonts w:ascii="Times New Roman" w:hAnsi="Times New Roman" w:cs="B Lotus" w:hint="cs"/>
          <w:color w:val="000000"/>
          <w:sz w:val="24"/>
          <w:szCs w:val="28"/>
          <w:rtl/>
        </w:rPr>
        <w:softHyphen/>
        <w:t>های ماده در جوانه انتهایی شاخه یک</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 xml:space="preserve">ساله </w:t>
      </w:r>
      <w:r w:rsidRPr="00CC0598">
        <w:rPr>
          <w:rFonts w:ascii="Times New Roman" w:hAnsi="Times New Roman" w:cs="B Lotus" w:hint="cs"/>
          <w:color w:val="000000"/>
          <w:sz w:val="24"/>
          <w:szCs w:val="28"/>
          <w:rtl/>
        </w:rPr>
        <w:lastRenderedPageBreak/>
        <w:t>(باردهی انتهایی</w:t>
      </w:r>
      <w:r w:rsidRPr="00CC0598">
        <w:rPr>
          <w:rFonts w:ascii="Times New Roman" w:hAnsi="Times New Roman" w:cs="B Lotus"/>
          <w:color w:val="000000"/>
          <w:sz w:val="24"/>
          <w:szCs w:val="28"/>
          <w:vertAlign w:val="superscript"/>
          <w:rtl/>
        </w:rPr>
        <w:footnoteReference w:id="13"/>
      </w:r>
      <w:r w:rsidRPr="00CC0598">
        <w:rPr>
          <w:rFonts w:ascii="Times New Roman" w:hAnsi="Times New Roman" w:cs="B Lotus" w:hint="cs"/>
          <w:color w:val="000000"/>
          <w:sz w:val="24"/>
          <w:szCs w:val="28"/>
          <w:rtl/>
        </w:rPr>
        <w:t>) و در برخی ارقام دیگر، علاوه بر بخش انتهایی، جوانه</w:t>
      </w:r>
      <w:r w:rsidRPr="00CC0598">
        <w:rPr>
          <w:rFonts w:ascii="Times New Roman" w:hAnsi="Times New Roman" w:cs="B Lotus" w:hint="cs"/>
          <w:color w:val="000000"/>
          <w:sz w:val="24"/>
          <w:szCs w:val="28"/>
          <w:rtl/>
        </w:rPr>
        <w:softHyphen/>
        <w:t>های جانبی (باردهی جانبی</w:t>
      </w:r>
      <w:r w:rsidRPr="00CC0598">
        <w:rPr>
          <w:rFonts w:ascii="Times New Roman" w:hAnsi="Times New Roman" w:cs="B Lotus"/>
          <w:color w:val="000000"/>
          <w:sz w:val="24"/>
          <w:szCs w:val="28"/>
          <w:vertAlign w:val="superscript"/>
          <w:rtl/>
        </w:rPr>
        <w:footnoteReference w:id="14"/>
      </w:r>
      <w:r w:rsidRPr="00CC0598">
        <w:rPr>
          <w:rFonts w:ascii="Times New Roman" w:hAnsi="Times New Roman" w:cs="B Lotus" w:hint="cs"/>
          <w:color w:val="000000"/>
          <w:sz w:val="24"/>
          <w:szCs w:val="28"/>
          <w:rtl/>
        </w:rPr>
        <w:t>) نیز بوجود می</w:t>
      </w:r>
      <w:r w:rsidRPr="00CC0598">
        <w:rPr>
          <w:rFonts w:ascii="Times New Roman" w:hAnsi="Times New Roman" w:cs="B Lotus" w:hint="cs"/>
          <w:color w:val="000000"/>
          <w:sz w:val="24"/>
          <w:szCs w:val="28"/>
          <w:rtl/>
        </w:rPr>
        <w:softHyphen/>
        <w:t xml:space="preserve">آید (ابراهیمی، 1386). </w:t>
      </w:r>
    </w:p>
    <w:p w14:paraId="5B9237BC" w14:textId="77777777" w:rsidR="00165832" w:rsidRPr="00CC0598" w:rsidRDefault="00165832" w:rsidP="00165832">
      <w:pPr>
        <w:bidi/>
        <w:spacing w:line="360" w:lineRule="auto"/>
        <w:jc w:val="both"/>
        <w:rPr>
          <w:rFonts w:ascii="Times New Roman" w:hAnsi="Times New Roman" w:cs="B Lotus"/>
          <w:b/>
          <w:bCs/>
          <w:color w:val="000000"/>
          <w:sz w:val="24"/>
          <w:szCs w:val="28"/>
          <w:lang w:bidi="fa-IR"/>
        </w:rPr>
      </w:pPr>
      <w:bookmarkStart w:id="42" w:name="_Toc404710315"/>
      <w:bookmarkStart w:id="43" w:name="_Toc116285119"/>
      <w:bookmarkStart w:id="44" w:name="_Toc116286146"/>
      <w:bookmarkStart w:id="45" w:name="_Toc116286561"/>
      <w:bookmarkStart w:id="46" w:name="_Toc124904530"/>
      <w:bookmarkStart w:id="47" w:name="_Toc137020513"/>
      <w:r w:rsidRPr="00CC0598">
        <w:rPr>
          <w:rFonts w:ascii="Times New Roman" w:hAnsi="Times New Roman" w:cs="B Lotus" w:hint="cs"/>
          <w:b/>
          <w:bCs/>
          <w:color w:val="000000"/>
          <w:sz w:val="24"/>
          <w:szCs w:val="28"/>
          <w:rtl/>
          <w:lang w:bidi="fa-IR"/>
        </w:rPr>
        <w:t>6-4-1-</w:t>
      </w:r>
      <w:r w:rsidRPr="00CC0598">
        <w:rPr>
          <w:rFonts w:ascii="Times New Roman" w:hAnsi="Times New Roman" w:cs="B Lotus" w:hint="eastAsia"/>
          <w:b/>
          <w:bCs/>
          <w:color w:val="000000"/>
          <w:sz w:val="24"/>
          <w:szCs w:val="28"/>
          <w:rtl/>
        </w:rPr>
        <w:t>م</w:t>
      </w:r>
      <w:r w:rsidRPr="00CC0598">
        <w:rPr>
          <w:rFonts w:ascii="Times New Roman" w:hAnsi="Times New Roman" w:cs="B Lotus" w:hint="cs"/>
          <w:b/>
          <w:bCs/>
          <w:color w:val="000000"/>
          <w:sz w:val="24"/>
          <w:szCs w:val="28"/>
          <w:rtl/>
        </w:rPr>
        <w:t>ی</w:t>
      </w:r>
      <w:r w:rsidRPr="00CC0598">
        <w:rPr>
          <w:rFonts w:ascii="Times New Roman" w:hAnsi="Times New Roman" w:cs="B Lotus" w:hint="eastAsia"/>
          <w:b/>
          <w:bCs/>
          <w:color w:val="000000"/>
          <w:sz w:val="24"/>
          <w:szCs w:val="28"/>
          <w:rtl/>
        </w:rPr>
        <w:t>وه</w:t>
      </w:r>
      <w:bookmarkEnd w:id="42"/>
      <w:bookmarkEnd w:id="43"/>
      <w:bookmarkEnd w:id="44"/>
      <w:bookmarkEnd w:id="45"/>
      <w:bookmarkEnd w:id="46"/>
      <w:bookmarkEnd w:id="47"/>
    </w:p>
    <w:p w14:paraId="13710689" w14:textId="77777777" w:rsidR="00165832" w:rsidRPr="00CC0598" w:rsidRDefault="00165832" w:rsidP="00165832">
      <w:p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lang w:bidi="fa-IR"/>
        </w:rPr>
        <w:t xml:space="preserve">منحنی رشد </w:t>
      </w:r>
      <w:r w:rsidRPr="00CC0598">
        <w:rPr>
          <w:rFonts w:ascii="Times New Roman" w:hAnsi="Times New Roman" w:cs="B Lotus" w:hint="cs"/>
          <w:color w:val="000000"/>
          <w:sz w:val="24"/>
          <w:szCs w:val="28"/>
          <w:rtl/>
        </w:rPr>
        <w:t>میوه گردو سیگموئید ساده 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باشد که از نظر گیاهشناسی میوه آن شفت</w:t>
      </w:r>
      <w:r w:rsidRPr="00CC0598">
        <w:rPr>
          <w:rFonts w:ascii="Times New Roman" w:hAnsi="Times New Roman" w:cs="B Lotus"/>
          <w:color w:val="000000"/>
          <w:sz w:val="24"/>
          <w:szCs w:val="28"/>
          <w:vertAlign w:val="superscript"/>
          <w:rtl/>
        </w:rPr>
        <w:footnoteReference w:id="15"/>
      </w:r>
      <w:r w:rsidRPr="00CC0598">
        <w:rPr>
          <w:rFonts w:ascii="Times New Roman" w:hAnsi="Times New Roman" w:cs="B Lotus" w:hint="cs"/>
          <w:color w:val="000000"/>
          <w:sz w:val="24"/>
          <w:szCs w:val="28"/>
          <w:rtl/>
        </w:rPr>
        <w:t xml:space="preserve"> بوده که از رشد تخمدان حاصل شده و دارای دیواره ضخیم با 4-2 خانه غیر کامل و ناشکوفا می</w:t>
      </w:r>
      <w:r w:rsidRPr="00CC0598">
        <w:rPr>
          <w:rFonts w:ascii="Times New Roman" w:hAnsi="Times New Roman" w:cs="B Lotus" w:hint="cs"/>
          <w:color w:val="000000"/>
          <w:sz w:val="24"/>
          <w:szCs w:val="28"/>
          <w:rtl/>
        </w:rPr>
        <w:softHyphen/>
        <w:t>باشد. برون</w:t>
      </w:r>
      <w:r w:rsidRPr="00CC0598">
        <w:rPr>
          <w:rFonts w:ascii="Times New Roman" w:hAnsi="Times New Roman" w:cs="B Lotus" w:hint="cs"/>
          <w:color w:val="000000"/>
          <w:sz w:val="24"/>
          <w:szCs w:val="28"/>
          <w:rtl/>
        </w:rPr>
        <w:softHyphen/>
        <w:t>بر</w:t>
      </w:r>
      <w:r w:rsidRPr="00CC0598">
        <w:rPr>
          <w:rFonts w:ascii="Times New Roman" w:hAnsi="Times New Roman" w:cs="B Lotus"/>
          <w:color w:val="000000"/>
          <w:sz w:val="24"/>
          <w:szCs w:val="28"/>
          <w:vertAlign w:val="superscript"/>
          <w:rtl/>
        </w:rPr>
        <w:footnoteReference w:id="16"/>
      </w:r>
      <w:r w:rsidRPr="00CC0598">
        <w:rPr>
          <w:rFonts w:ascii="Times New Roman" w:hAnsi="Times New Roman" w:cs="B Lotus" w:hint="cs"/>
          <w:color w:val="000000"/>
          <w:sz w:val="24"/>
          <w:szCs w:val="28"/>
          <w:rtl/>
        </w:rPr>
        <w:t xml:space="preserve"> میوه به رنگ سبز و نسبتاً نازک است که ضخامت آن </w:t>
      </w:r>
      <w:r w:rsidR="00DC70F1" w:rsidRPr="00CC0598">
        <w:rPr>
          <w:rFonts w:ascii="Times New Roman" w:hAnsi="Times New Roman" w:cs="B Lotus" w:hint="cs"/>
          <w:color w:val="000000"/>
          <w:sz w:val="24"/>
          <w:szCs w:val="28"/>
          <w:rtl/>
        </w:rPr>
        <w:t xml:space="preserve">کمتر از </w:t>
      </w:r>
      <w:r w:rsidRPr="00CC0598">
        <w:rPr>
          <w:rFonts w:ascii="Times New Roman" w:hAnsi="Times New Roman" w:cs="B Lotus" w:hint="cs"/>
          <w:color w:val="000000"/>
          <w:sz w:val="24"/>
          <w:szCs w:val="28"/>
          <w:rtl/>
        </w:rPr>
        <w:t>یک میلی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 xml:space="preserve">متر </w:t>
      </w:r>
      <w:r w:rsidR="00DC70F1" w:rsidRPr="00CC0598">
        <w:rPr>
          <w:rFonts w:ascii="Times New Roman" w:hAnsi="Times New Roman" w:cs="B Lotus" w:hint="cs"/>
          <w:color w:val="000000"/>
          <w:sz w:val="24"/>
          <w:szCs w:val="28"/>
          <w:rtl/>
        </w:rPr>
        <w:t>می باشد و</w:t>
      </w:r>
      <w:r w:rsidRPr="00CC0598">
        <w:rPr>
          <w:rFonts w:ascii="Times New Roman" w:hAnsi="Times New Roman" w:cs="B Lotus" w:hint="cs"/>
          <w:color w:val="000000"/>
          <w:sz w:val="24"/>
          <w:szCs w:val="28"/>
          <w:rtl/>
        </w:rPr>
        <w:t xml:space="preserve"> پس از رسیدن به رنگ زرد کم</w:t>
      </w:r>
      <w:r w:rsidRPr="00CC0598">
        <w:rPr>
          <w:rFonts w:ascii="Times New Roman" w:hAnsi="Times New Roman" w:cs="B Lotus" w:hint="cs"/>
          <w:color w:val="000000"/>
          <w:sz w:val="24"/>
          <w:szCs w:val="28"/>
          <w:rtl/>
        </w:rPr>
        <w:softHyphen/>
        <w:t>رنگ در می</w:t>
      </w:r>
      <w:r w:rsidRPr="00CC0598">
        <w:rPr>
          <w:rFonts w:ascii="Times New Roman" w:hAnsi="Times New Roman" w:cs="B Lotus" w:hint="cs"/>
          <w:color w:val="000000"/>
          <w:sz w:val="24"/>
          <w:szCs w:val="28"/>
          <w:rtl/>
        </w:rPr>
        <w:softHyphen/>
        <w:t>آید. میان</w:t>
      </w:r>
      <w:r w:rsidRPr="00CC0598">
        <w:rPr>
          <w:rFonts w:ascii="Times New Roman" w:hAnsi="Times New Roman" w:cs="B Lotus" w:hint="cs"/>
          <w:color w:val="000000"/>
          <w:sz w:val="24"/>
          <w:szCs w:val="28"/>
          <w:rtl/>
        </w:rPr>
        <w:softHyphen/>
        <w:t>بر</w:t>
      </w:r>
      <w:r w:rsidRPr="00CC0598">
        <w:rPr>
          <w:rFonts w:ascii="Times New Roman" w:hAnsi="Times New Roman" w:cs="B Lotus"/>
          <w:color w:val="000000"/>
          <w:sz w:val="24"/>
          <w:szCs w:val="28"/>
          <w:vertAlign w:val="superscript"/>
          <w:rtl/>
        </w:rPr>
        <w:footnoteReference w:id="17"/>
      </w:r>
      <w:r w:rsidRPr="00CC0598">
        <w:rPr>
          <w:rFonts w:ascii="Times New Roman" w:hAnsi="Times New Roman" w:cs="B Lotus" w:hint="cs"/>
          <w:color w:val="000000"/>
          <w:sz w:val="24"/>
          <w:szCs w:val="28"/>
          <w:rtl/>
        </w:rPr>
        <w:t xml:space="preserve"> میوه </w:t>
      </w:r>
      <w:r w:rsidR="00DC70F1" w:rsidRPr="00CC0598">
        <w:rPr>
          <w:rFonts w:ascii="Times New Roman" w:hAnsi="Times New Roman" w:cs="B Lotus" w:hint="cs"/>
          <w:color w:val="000000"/>
          <w:sz w:val="24"/>
          <w:szCs w:val="28"/>
          <w:rtl/>
        </w:rPr>
        <w:t xml:space="preserve">به رنگ سبز، </w:t>
      </w:r>
      <w:r w:rsidRPr="00CC0598">
        <w:rPr>
          <w:rFonts w:ascii="Times New Roman" w:hAnsi="Times New Roman" w:cs="B Lotus" w:hint="cs"/>
          <w:color w:val="000000"/>
          <w:sz w:val="24"/>
          <w:szCs w:val="28"/>
          <w:rtl/>
        </w:rPr>
        <w:t>گوشتی و دارای طعم تلخ و تند و ضخامت حدود 4-3 میلی</w:t>
      </w:r>
      <w:r w:rsidRPr="00CC0598">
        <w:rPr>
          <w:rFonts w:ascii="Times New Roman" w:hAnsi="Times New Roman" w:cs="B Lotus" w:hint="cs"/>
          <w:color w:val="000000"/>
          <w:sz w:val="24"/>
          <w:szCs w:val="28"/>
          <w:rtl/>
        </w:rPr>
        <w:softHyphen/>
        <w:t>متر می</w:t>
      </w:r>
      <w:r w:rsidRPr="00CC0598">
        <w:rPr>
          <w:rFonts w:ascii="Times New Roman" w:hAnsi="Times New Roman" w:cs="B Lotus" w:hint="cs"/>
          <w:color w:val="000000"/>
          <w:sz w:val="24"/>
          <w:szCs w:val="28"/>
          <w:rtl/>
        </w:rPr>
        <w:softHyphen/>
        <w:t>باشد. درون</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بر</w:t>
      </w:r>
      <w:r w:rsidRPr="00CC0598">
        <w:rPr>
          <w:rFonts w:ascii="Times New Roman" w:hAnsi="Times New Roman" w:cs="B Lotus"/>
          <w:color w:val="000000"/>
          <w:sz w:val="24"/>
          <w:szCs w:val="28"/>
          <w:vertAlign w:val="superscript"/>
          <w:rtl/>
        </w:rPr>
        <w:footnoteReference w:id="18"/>
      </w:r>
      <w:r w:rsidRPr="00CC0598">
        <w:rPr>
          <w:rFonts w:ascii="Times New Roman" w:hAnsi="Times New Roman" w:cs="B Lotus" w:hint="cs"/>
          <w:color w:val="000000"/>
          <w:sz w:val="24"/>
          <w:szCs w:val="28"/>
          <w:rtl/>
        </w:rPr>
        <w:t xml:space="preserve"> میوه گردو چوبی استخوانی و بسیار مقاوم با فرورفتگی</w:t>
      </w:r>
      <w:r w:rsidRPr="00CC0598">
        <w:rPr>
          <w:rFonts w:ascii="Times New Roman" w:hAnsi="Times New Roman" w:cs="B Lotus" w:hint="cs"/>
          <w:color w:val="000000"/>
          <w:sz w:val="24"/>
          <w:szCs w:val="28"/>
          <w:rtl/>
        </w:rPr>
        <w:softHyphen/>
        <w:t>های نامنظم است که 40 تا 65 درصد وزن کل میوه‌</w:t>
      </w:r>
      <w:r w:rsidR="00E53962"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ی خشک را تشکیل 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دهد. میوه گردو دارای تیغه میانی سخت و سفتی است که از دو بخش قرینه و چسبیده به هم تشکیل شده است. بسته به رقم، میوه گردو به اشکال قلبی، بیضوی کشیده، کروی و مخروطی دیده 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شود. مهم</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ترین  قسمت خوراکی و یا تجاری گردو یعنی مغز یا جنین در داخل این پوسته قرار گرفته و دارای دو لپه</w:t>
      </w:r>
      <w:r w:rsidRPr="00CC0598">
        <w:rPr>
          <w:rFonts w:ascii="Times New Roman" w:hAnsi="Times New Roman" w:cs="B Lotus" w:hint="cs"/>
          <w:color w:val="000000"/>
          <w:sz w:val="24"/>
          <w:szCs w:val="28"/>
          <w:rtl/>
        </w:rPr>
        <w:softHyphen/>
        <w:t xml:space="preserve"> چین خورده و پوسته</w:t>
      </w:r>
      <w:r w:rsidRPr="00CC0598">
        <w:rPr>
          <w:rFonts w:ascii="Times New Roman" w:hAnsi="Times New Roman" w:cs="B Lotus" w:hint="cs"/>
          <w:color w:val="000000"/>
          <w:sz w:val="24"/>
          <w:szCs w:val="28"/>
          <w:rtl/>
        </w:rPr>
        <w:softHyphen/>
        <w:t xml:space="preserve"> نازک قهوه</w:t>
      </w:r>
      <w:r w:rsidRPr="00CC0598">
        <w:rPr>
          <w:rFonts w:ascii="Times New Roman" w:hAnsi="Times New Roman" w:cs="B Lotus" w:hint="cs"/>
          <w:color w:val="000000"/>
          <w:sz w:val="24"/>
          <w:szCs w:val="28"/>
          <w:rtl/>
        </w:rPr>
        <w:softHyphen/>
        <w:t>ای رنگ غشایی است. رنگ مغز یک خصوصیت ژنتیکی است ولی تحت تاثیر عوامل محیطی نظیر دمای زیاد و تنش خشکی در زمان برداشت و حمله آفات و بیماری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ها قرار می</w:t>
      </w:r>
      <w:r w:rsidRPr="00CC0598">
        <w:rPr>
          <w:rFonts w:ascii="Times New Roman" w:hAnsi="Times New Roman" w:cs="B Lotus" w:hint="cs"/>
          <w:color w:val="000000"/>
          <w:sz w:val="24"/>
          <w:szCs w:val="28"/>
          <w:rtl/>
        </w:rPr>
        <w:softHyphen/>
        <w:t xml:space="preserve">گیرد. مغز گردو 35 تا </w:t>
      </w:r>
      <w:r w:rsidR="00DC70F1" w:rsidRPr="00CC0598">
        <w:rPr>
          <w:rFonts w:ascii="Times New Roman" w:hAnsi="Times New Roman" w:cs="B Lotus" w:hint="cs"/>
          <w:color w:val="000000"/>
          <w:sz w:val="24"/>
          <w:szCs w:val="28"/>
          <w:rtl/>
        </w:rPr>
        <w:t xml:space="preserve">65 </w:t>
      </w:r>
      <w:r w:rsidRPr="00CC0598">
        <w:rPr>
          <w:rFonts w:ascii="Times New Roman" w:hAnsi="Times New Roman" w:cs="B Lotus" w:hint="cs"/>
          <w:color w:val="000000"/>
          <w:sz w:val="24"/>
          <w:szCs w:val="28"/>
          <w:rtl/>
        </w:rPr>
        <w:t>درصد وزن کل میوه را تشکیل 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 xml:space="preserve">دهد </w:t>
      </w:r>
      <w:r w:rsidRPr="00CC0598">
        <w:rPr>
          <w:rFonts w:ascii="Times New Roman" w:hAnsi="Times New Roman" w:cs="B Lotus"/>
          <w:color w:val="000000"/>
          <w:sz w:val="24"/>
          <w:szCs w:val="28"/>
          <w:rtl/>
        </w:rPr>
        <w:t>(</w:t>
      </w:r>
      <w:r w:rsidR="00DC70F1" w:rsidRPr="00CC0598">
        <w:rPr>
          <w:rFonts w:ascii="Times New Roman" w:hAnsi="Times New Roman" w:cs="B Lotus"/>
          <w:color w:val="000000"/>
          <w:sz w:val="24"/>
          <w:szCs w:val="28"/>
        </w:rPr>
        <w:t xml:space="preserve"> Hassani </w:t>
      </w:r>
      <w:r w:rsidR="00DC70F1" w:rsidRPr="00CC0598">
        <w:rPr>
          <w:rFonts w:ascii="Times New Roman" w:hAnsi="Times New Roman" w:cs="B Lotus"/>
          <w:i/>
          <w:iCs/>
          <w:color w:val="000000"/>
          <w:sz w:val="24"/>
          <w:szCs w:val="28"/>
        </w:rPr>
        <w:t>et</w:t>
      </w:r>
      <w:r w:rsidR="00DC70F1" w:rsidRPr="00CC0598">
        <w:rPr>
          <w:rFonts w:ascii="Times New Roman" w:hAnsi="Times New Roman" w:cs="B Lotus"/>
          <w:color w:val="000000"/>
          <w:sz w:val="24"/>
          <w:szCs w:val="28"/>
        </w:rPr>
        <w:t xml:space="preserve"> </w:t>
      </w:r>
      <w:r w:rsidR="00DC70F1" w:rsidRPr="00CC0598">
        <w:rPr>
          <w:rFonts w:ascii="Times New Roman" w:hAnsi="Times New Roman" w:cs="B Lotus"/>
          <w:i/>
          <w:iCs/>
          <w:color w:val="000000"/>
          <w:sz w:val="24"/>
          <w:szCs w:val="28"/>
        </w:rPr>
        <w:t>al</w:t>
      </w:r>
      <w:r w:rsidR="00DC70F1" w:rsidRPr="00CC0598">
        <w:rPr>
          <w:rFonts w:ascii="Times New Roman" w:hAnsi="Times New Roman" w:cs="B Lotus"/>
          <w:color w:val="000000"/>
          <w:sz w:val="24"/>
          <w:szCs w:val="28"/>
        </w:rPr>
        <w:t>., 2020</w:t>
      </w:r>
      <w:r w:rsidR="00DC70F1"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rtl/>
        </w:rPr>
        <w:t>طباطبايي و همكاران، 1377).</w:t>
      </w:r>
    </w:p>
    <w:p w14:paraId="72146413" w14:textId="77777777" w:rsidR="00165832" w:rsidRPr="00CC0598" w:rsidRDefault="00165832" w:rsidP="00165832">
      <w:pPr>
        <w:bidi/>
        <w:spacing w:line="360" w:lineRule="auto"/>
        <w:jc w:val="both"/>
        <w:rPr>
          <w:rFonts w:ascii="Times New Roman" w:hAnsi="Times New Roman" w:cs="B Lotus"/>
          <w:b/>
          <w:bCs/>
          <w:color w:val="000000"/>
          <w:sz w:val="24"/>
          <w:szCs w:val="28"/>
          <w:rtl/>
        </w:rPr>
      </w:pPr>
      <w:bookmarkStart w:id="48" w:name="_Toc404710316"/>
      <w:bookmarkStart w:id="49" w:name="_Toc116285120"/>
      <w:bookmarkStart w:id="50" w:name="_Toc116286147"/>
      <w:bookmarkStart w:id="51" w:name="_Toc116286562"/>
      <w:bookmarkStart w:id="52" w:name="_Toc124904531"/>
      <w:bookmarkStart w:id="53" w:name="_Toc137020514"/>
      <w:r w:rsidRPr="00CC0598">
        <w:rPr>
          <w:rFonts w:ascii="Times New Roman" w:hAnsi="Times New Roman" w:cs="B Lotus" w:hint="cs"/>
          <w:b/>
          <w:bCs/>
          <w:color w:val="000000"/>
          <w:sz w:val="24"/>
          <w:szCs w:val="28"/>
          <w:rtl/>
        </w:rPr>
        <w:lastRenderedPageBreak/>
        <w:t>1-5-بیولوژی گردو</w:t>
      </w:r>
      <w:bookmarkEnd w:id="48"/>
      <w:bookmarkEnd w:id="49"/>
      <w:bookmarkEnd w:id="50"/>
      <w:bookmarkEnd w:id="51"/>
      <w:bookmarkEnd w:id="52"/>
      <w:bookmarkEnd w:id="53"/>
    </w:p>
    <w:p w14:paraId="1350107C" w14:textId="77777777" w:rsidR="00165832" w:rsidRPr="00CC0598" w:rsidRDefault="00165832" w:rsidP="00165832">
      <w:pPr>
        <w:bidi/>
        <w:spacing w:line="360" w:lineRule="auto"/>
        <w:jc w:val="both"/>
        <w:rPr>
          <w:rFonts w:ascii="Times New Roman" w:hAnsi="Times New Roman" w:cs="B Lotus"/>
          <w:b/>
          <w:bCs/>
          <w:color w:val="000000"/>
          <w:sz w:val="24"/>
          <w:szCs w:val="28"/>
          <w:lang w:bidi="fa-IR"/>
        </w:rPr>
      </w:pPr>
      <w:bookmarkStart w:id="54" w:name="_Toc124904532"/>
      <w:bookmarkStart w:id="55" w:name="_Toc137020515"/>
      <w:r w:rsidRPr="00CC0598">
        <w:rPr>
          <w:rFonts w:ascii="Times New Roman" w:hAnsi="Times New Roman" w:cs="B Lotus" w:hint="cs"/>
          <w:b/>
          <w:bCs/>
          <w:color w:val="000000"/>
          <w:sz w:val="24"/>
          <w:szCs w:val="28"/>
          <w:rtl/>
        </w:rPr>
        <w:t>1</w:t>
      </w:r>
      <w:r w:rsidRPr="00CC0598">
        <w:rPr>
          <w:rFonts w:ascii="Times New Roman" w:hAnsi="Times New Roman" w:cs="B Lotus"/>
          <w:b/>
          <w:bCs/>
          <w:color w:val="000000"/>
          <w:sz w:val="24"/>
          <w:szCs w:val="28"/>
          <w:rtl/>
        </w:rPr>
        <w:t>-</w:t>
      </w:r>
      <w:r w:rsidRPr="00CC0598">
        <w:rPr>
          <w:rFonts w:ascii="Times New Roman" w:hAnsi="Times New Roman" w:cs="B Lotus" w:hint="cs"/>
          <w:b/>
          <w:bCs/>
          <w:color w:val="000000"/>
          <w:sz w:val="24"/>
          <w:szCs w:val="28"/>
          <w:rtl/>
        </w:rPr>
        <w:t>5</w:t>
      </w:r>
      <w:r w:rsidRPr="00CC0598">
        <w:rPr>
          <w:rFonts w:ascii="Times New Roman" w:hAnsi="Times New Roman" w:cs="B Lotus"/>
          <w:b/>
          <w:bCs/>
          <w:color w:val="000000"/>
          <w:sz w:val="24"/>
          <w:szCs w:val="28"/>
          <w:rtl/>
        </w:rPr>
        <w:t>-</w:t>
      </w:r>
      <w:bookmarkStart w:id="56" w:name="_Toc404710317"/>
      <w:bookmarkStart w:id="57" w:name="_Toc116285121"/>
      <w:bookmarkStart w:id="58" w:name="_Toc116286148"/>
      <w:bookmarkStart w:id="59" w:name="_Toc116286563"/>
      <w:r w:rsidRPr="00CC0598">
        <w:rPr>
          <w:rFonts w:ascii="Times New Roman" w:hAnsi="Times New Roman" w:cs="B Lotus" w:hint="cs"/>
          <w:b/>
          <w:bCs/>
          <w:color w:val="000000"/>
          <w:sz w:val="24"/>
          <w:szCs w:val="28"/>
          <w:rtl/>
        </w:rPr>
        <w:t>1- رشد رویشی</w:t>
      </w:r>
      <w:bookmarkEnd w:id="54"/>
      <w:bookmarkEnd w:id="55"/>
      <w:bookmarkEnd w:id="56"/>
      <w:bookmarkEnd w:id="57"/>
      <w:bookmarkEnd w:id="58"/>
      <w:bookmarkEnd w:id="59"/>
    </w:p>
    <w:p w14:paraId="019527F6" w14:textId="77777777" w:rsidR="00165832" w:rsidRPr="00CC0598" w:rsidRDefault="00165832" w:rsidP="00165832">
      <w:p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rPr>
        <w:t>در چرخه زندگی گردو دو مرحله مشخص وجود دارد. مرحله اول که دوره نونهالی بوده و در حدود 5-10 سال طول 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کشد، با رشد فعال درخت گردو و گسترش تاج و سیستم ریشه همراه است. مرحله بعدي از رشد درختان گردو (مرحله بلوغ و باردهی)، 10 سال پس از کاشت آغاز شده و تا پايان عمر درخت ادامه دارد. مدت زمان (10-2 سال) بين جوانه</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زني بذر تا بار</w:t>
      </w:r>
      <w:r w:rsidR="00E53962"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دهی درختان گردو به میزان زیادی به منشاء بذر بستگی دارد. ساختار ژنتیکی، جلوگیری از هرس شدید، مصرف میزان متوسط نیتروژن و تامین شرایط مناسب برای رشد سبب كوتاه شدن طول دوره نونهالی درخت گردو می</w:t>
      </w:r>
      <w:r w:rsidRPr="00CC0598">
        <w:rPr>
          <w:rFonts w:ascii="Times New Roman" w:hAnsi="Times New Roman" w:cs="B Lotus" w:hint="cs"/>
          <w:color w:val="000000"/>
          <w:sz w:val="24"/>
          <w:szCs w:val="28"/>
          <w:rtl/>
        </w:rPr>
        <w:softHyphen/>
        <w:t>گردد. در مقابل، مصرف زیاد آب و نیتروژن مانع از ورود درخت به فاز بلوغ 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گردد. برخي عمليات</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های باغي از قبیل خم كردن شاخه</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ها و حلقه</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برداري سبب تغییرات زیادی در ماده خشک برگ و تسريع در گلدهي می</w:t>
      </w:r>
      <w:r w:rsidRPr="00CC0598">
        <w:rPr>
          <w:rFonts w:ascii="Times New Roman" w:hAnsi="Times New Roman" w:cs="B Lotus" w:hint="cs"/>
          <w:color w:val="000000"/>
          <w:sz w:val="24"/>
          <w:szCs w:val="28"/>
          <w:rtl/>
        </w:rPr>
        <w:softHyphen/>
        <w:t>شود (</w:t>
      </w:r>
      <w:r w:rsidRPr="00CC0598">
        <w:rPr>
          <w:rFonts w:ascii="Times New Roman" w:hAnsi="Times New Roman" w:cs="B Lotus"/>
          <w:color w:val="000000"/>
          <w:sz w:val="24"/>
          <w:szCs w:val="28"/>
          <w:rtl/>
        </w:rPr>
        <w:t>گريگوريان</w:t>
      </w:r>
      <w:r w:rsidRPr="00CC0598">
        <w:rPr>
          <w:rFonts w:ascii="Times New Roman" w:hAnsi="Times New Roman" w:cs="B Lotus" w:hint="cs"/>
          <w:color w:val="000000"/>
          <w:sz w:val="24"/>
          <w:szCs w:val="28"/>
          <w:rtl/>
        </w:rPr>
        <w:t>، 1355).</w:t>
      </w:r>
    </w:p>
    <w:p w14:paraId="522AC3B6" w14:textId="77777777" w:rsidR="00165832" w:rsidRPr="00CC0598" w:rsidRDefault="00165832" w:rsidP="00165832">
      <w:pPr>
        <w:bidi/>
        <w:spacing w:line="360" w:lineRule="auto"/>
        <w:jc w:val="both"/>
        <w:rPr>
          <w:rFonts w:ascii="Times New Roman" w:hAnsi="Times New Roman" w:cs="B Lotus"/>
          <w:b/>
          <w:bCs/>
          <w:color w:val="000000"/>
          <w:sz w:val="24"/>
          <w:szCs w:val="28"/>
          <w:rtl/>
        </w:rPr>
      </w:pPr>
      <w:bookmarkStart w:id="60" w:name="_Toc404710318"/>
      <w:bookmarkStart w:id="61" w:name="_Toc116285122"/>
      <w:bookmarkStart w:id="62" w:name="_Toc116286149"/>
      <w:bookmarkStart w:id="63" w:name="_Toc116286564"/>
      <w:bookmarkStart w:id="64" w:name="_Toc124904533"/>
      <w:bookmarkStart w:id="65" w:name="_Toc137020516"/>
      <w:r w:rsidRPr="00CC0598">
        <w:rPr>
          <w:rFonts w:ascii="Times New Roman" w:hAnsi="Times New Roman" w:cs="B Lotus" w:hint="cs"/>
          <w:b/>
          <w:bCs/>
          <w:color w:val="000000"/>
          <w:sz w:val="24"/>
          <w:szCs w:val="28"/>
          <w:rtl/>
        </w:rPr>
        <w:t>1</w:t>
      </w:r>
      <w:r w:rsidRPr="00CC0598">
        <w:rPr>
          <w:rFonts w:ascii="Times New Roman" w:hAnsi="Times New Roman" w:cs="B Lotus"/>
          <w:b/>
          <w:bCs/>
          <w:color w:val="000000"/>
          <w:sz w:val="24"/>
          <w:szCs w:val="28"/>
          <w:rtl/>
        </w:rPr>
        <w:t>-</w:t>
      </w:r>
      <w:r w:rsidRPr="00CC0598">
        <w:rPr>
          <w:rFonts w:ascii="Times New Roman" w:hAnsi="Times New Roman" w:cs="B Lotus" w:hint="cs"/>
          <w:b/>
          <w:bCs/>
          <w:color w:val="000000"/>
          <w:sz w:val="24"/>
          <w:szCs w:val="28"/>
          <w:rtl/>
        </w:rPr>
        <w:t>5</w:t>
      </w:r>
      <w:r w:rsidRPr="00CC0598">
        <w:rPr>
          <w:rFonts w:ascii="Times New Roman" w:hAnsi="Times New Roman" w:cs="B Lotus"/>
          <w:b/>
          <w:bCs/>
          <w:color w:val="000000"/>
          <w:sz w:val="24"/>
          <w:szCs w:val="28"/>
          <w:rtl/>
        </w:rPr>
        <w:t>-</w:t>
      </w:r>
      <w:r w:rsidRPr="00CC0598">
        <w:rPr>
          <w:rFonts w:ascii="Times New Roman" w:hAnsi="Times New Roman" w:cs="B Lotus" w:hint="cs"/>
          <w:b/>
          <w:bCs/>
          <w:color w:val="000000"/>
          <w:sz w:val="24"/>
          <w:szCs w:val="28"/>
          <w:rtl/>
        </w:rPr>
        <w:t xml:space="preserve">2- </w:t>
      </w:r>
      <w:r w:rsidRPr="00CC0598">
        <w:rPr>
          <w:rFonts w:ascii="Times New Roman" w:hAnsi="Times New Roman" w:cs="B Lotus" w:hint="eastAsia"/>
          <w:b/>
          <w:bCs/>
          <w:color w:val="000000"/>
          <w:sz w:val="24"/>
          <w:szCs w:val="28"/>
          <w:rtl/>
        </w:rPr>
        <w:t>گلده</w:t>
      </w:r>
      <w:r w:rsidRPr="00CC0598">
        <w:rPr>
          <w:rFonts w:ascii="Times New Roman" w:hAnsi="Times New Roman" w:cs="B Lotus" w:hint="cs"/>
          <w:b/>
          <w:bCs/>
          <w:color w:val="000000"/>
          <w:sz w:val="24"/>
          <w:szCs w:val="28"/>
          <w:rtl/>
        </w:rPr>
        <w:t>ی</w:t>
      </w:r>
      <w:bookmarkEnd w:id="60"/>
      <w:bookmarkEnd w:id="61"/>
      <w:bookmarkEnd w:id="62"/>
      <w:bookmarkEnd w:id="63"/>
      <w:bookmarkEnd w:id="64"/>
      <w:bookmarkEnd w:id="65"/>
    </w:p>
    <w:p w14:paraId="4DA2F190" w14:textId="77777777" w:rsidR="00165832" w:rsidRPr="00CC0598" w:rsidRDefault="00165832" w:rsidP="00165832">
      <w:p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rPr>
        <w:t>گلدهي یک پديده مهم در طي رشد و نمو گياهان می</w:t>
      </w:r>
      <w:r w:rsidRPr="00CC0598">
        <w:rPr>
          <w:rFonts w:ascii="Times New Roman" w:hAnsi="Times New Roman" w:cs="B Lotus" w:hint="cs"/>
          <w:color w:val="000000"/>
          <w:sz w:val="24"/>
          <w:szCs w:val="28"/>
          <w:rtl/>
        </w:rPr>
        <w:softHyphen/>
        <w:t>باشد كه در تعيين عملكرد نهايي اثر چشمگيري دارد. درخت</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rPr>
        <w:t>گردو</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rPr>
        <w:t>يك</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rPr>
        <w:t>پايه</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rPr>
        <w:t>بوده و گل</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های نر (شاتون)</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rPr>
        <w:t>و</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rPr>
        <w:t>ماده آن به صورت جدا از هم</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rPr>
        <w:t>روي</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rPr>
        <w:t>يك</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rPr>
        <w:t>درخت ظاهر می</w:t>
      </w:r>
      <w:r w:rsidRPr="00CC0598">
        <w:rPr>
          <w:rFonts w:ascii="Times New Roman" w:hAnsi="Times New Roman" w:cs="B Lotus" w:hint="cs"/>
          <w:color w:val="000000"/>
          <w:sz w:val="24"/>
          <w:szCs w:val="28"/>
          <w:rtl/>
        </w:rPr>
        <w:softHyphen/>
        <w:t>شوند. در درختان گردو، پس از پایان دوره نونهالی، از رشد رویشی کاسته و مرحله گلدهی آغاز می</w:t>
      </w:r>
      <w:r w:rsidRPr="00CC0598">
        <w:rPr>
          <w:rFonts w:ascii="Times New Roman" w:hAnsi="Times New Roman" w:cs="B Lotus" w:hint="cs"/>
          <w:color w:val="000000"/>
          <w:sz w:val="24"/>
          <w:szCs w:val="28"/>
          <w:rtl/>
        </w:rPr>
        <w:softHyphen/>
        <w:t>گردد و اصولا در درختان بذری از سال 15-10 به باردهی اقتصادی می</w:t>
      </w:r>
      <w:r w:rsidRPr="00CC0598">
        <w:rPr>
          <w:rFonts w:ascii="Times New Roman" w:hAnsi="Times New Roman" w:cs="B Lotus" w:hint="cs"/>
          <w:color w:val="000000"/>
          <w:sz w:val="24"/>
          <w:szCs w:val="28"/>
          <w:rtl/>
        </w:rPr>
        <w:softHyphen/>
        <w:t>رسند. این در حالی است که در درختان حاصل از تکثیر رویشی، این مدت زمان به کمتر از نصف کاهش می</w:t>
      </w:r>
      <w:r w:rsidRPr="00CC0598">
        <w:rPr>
          <w:rFonts w:ascii="Times New Roman" w:hAnsi="Times New Roman" w:cs="B Lotus" w:hint="cs"/>
          <w:color w:val="000000"/>
          <w:sz w:val="24"/>
          <w:szCs w:val="28"/>
          <w:rtl/>
        </w:rPr>
        <w:softHyphen/>
        <w:t xml:space="preserve">یابد. </w:t>
      </w:r>
      <w:r w:rsidRPr="00CC0598">
        <w:rPr>
          <w:rFonts w:ascii="Times New Roman" w:hAnsi="Times New Roman" w:cs="B Lotus"/>
          <w:color w:val="000000"/>
          <w:sz w:val="24"/>
          <w:szCs w:val="28"/>
          <w:rtl/>
        </w:rPr>
        <w:t>گلدهي و</w:t>
      </w:r>
      <w:r w:rsidRPr="00CC0598">
        <w:rPr>
          <w:rFonts w:ascii="Times New Roman" w:hAnsi="Times New Roman" w:cs="B Lotus" w:hint="cs"/>
          <w:color w:val="000000"/>
          <w:sz w:val="24"/>
          <w:szCs w:val="28"/>
          <w:rtl/>
        </w:rPr>
        <w:t xml:space="preserve"> </w:t>
      </w:r>
      <w:r w:rsidRPr="00CC0598">
        <w:rPr>
          <w:rFonts w:ascii="Times New Roman" w:hAnsi="Times New Roman" w:cs="B Lotus"/>
          <w:color w:val="000000"/>
          <w:sz w:val="24"/>
          <w:szCs w:val="28"/>
          <w:rtl/>
        </w:rPr>
        <w:t>تشكيل ميوه در درختان</w:t>
      </w:r>
      <w:r w:rsidRPr="00CC0598">
        <w:rPr>
          <w:rFonts w:ascii="Times New Roman" w:hAnsi="Times New Roman" w:cs="B Lotus" w:hint="cs"/>
          <w:color w:val="000000"/>
          <w:sz w:val="24"/>
          <w:szCs w:val="28"/>
          <w:rtl/>
        </w:rPr>
        <w:t xml:space="preserve"> گردو</w:t>
      </w:r>
      <w:r w:rsidRPr="00CC0598">
        <w:rPr>
          <w:rFonts w:ascii="Times New Roman" w:hAnsi="Times New Roman" w:cs="B Lotus"/>
          <w:color w:val="000000"/>
          <w:sz w:val="24"/>
          <w:szCs w:val="28"/>
          <w:rtl/>
        </w:rPr>
        <w:t xml:space="preserve"> تحت تاثير عوامل دروني و بيروني قرار مي</w:t>
      </w:r>
      <w:r w:rsidRPr="00CC0598">
        <w:rPr>
          <w:rFonts w:ascii="Times New Roman" w:hAnsi="Times New Roman" w:cs="B Lotus" w:hint="cs"/>
          <w:color w:val="000000"/>
          <w:sz w:val="24"/>
          <w:szCs w:val="28"/>
          <w:rtl/>
        </w:rPr>
        <w:softHyphen/>
      </w:r>
      <w:r w:rsidRPr="00CC0598">
        <w:rPr>
          <w:rFonts w:ascii="Times New Roman" w:hAnsi="Times New Roman" w:cs="B Lotus"/>
          <w:color w:val="000000"/>
          <w:sz w:val="24"/>
          <w:szCs w:val="28"/>
          <w:rtl/>
        </w:rPr>
        <w:t>گيرد.</w:t>
      </w:r>
      <w:r w:rsidRPr="00CC0598">
        <w:rPr>
          <w:rFonts w:ascii="Times New Roman" w:hAnsi="Times New Roman" w:cs="B Lotus" w:hint="cs"/>
          <w:color w:val="000000"/>
          <w:sz w:val="24"/>
          <w:szCs w:val="28"/>
          <w:rtl/>
        </w:rPr>
        <w:t xml:space="preserve"> سن </w:t>
      </w:r>
      <w:r w:rsidRPr="00CC0598">
        <w:rPr>
          <w:rFonts w:ascii="Times New Roman" w:hAnsi="Times New Roman" w:cs="B Lotus" w:hint="cs"/>
          <w:color w:val="000000"/>
          <w:sz w:val="24"/>
          <w:szCs w:val="28"/>
          <w:rtl/>
        </w:rPr>
        <w:lastRenderedPageBreak/>
        <w:t xml:space="preserve">فیزیولوژیک و </w:t>
      </w:r>
      <w:r w:rsidRPr="00CC0598">
        <w:rPr>
          <w:rFonts w:ascii="Times New Roman" w:hAnsi="Times New Roman" w:cs="B Lotus"/>
          <w:color w:val="000000"/>
          <w:sz w:val="24"/>
          <w:szCs w:val="28"/>
          <w:rtl/>
        </w:rPr>
        <w:t xml:space="preserve">سطح ذخاير غذايي </w:t>
      </w:r>
      <w:r w:rsidRPr="00CC0598">
        <w:rPr>
          <w:rFonts w:ascii="Times New Roman" w:hAnsi="Times New Roman" w:cs="B Lotus" w:hint="cs"/>
          <w:color w:val="000000"/>
          <w:sz w:val="24"/>
          <w:szCs w:val="28"/>
          <w:rtl/>
        </w:rPr>
        <w:t>عامل</w:t>
      </w:r>
      <w:r w:rsidRPr="00CC0598">
        <w:rPr>
          <w:rFonts w:ascii="Times New Roman" w:hAnsi="Times New Roman" w:cs="B Lotus"/>
          <w:color w:val="000000"/>
          <w:sz w:val="24"/>
          <w:szCs w:val="28"/>
          <w:rtl/>
        </w:rPr>
        <w:t xml:space="preserve"> تعيين كننده </w:t>
      </w:r>
      <w:r w:rsidRPr="00CC0598">
        <w:rPr>
          <w:rFonts w:ascii="Times New Roman" w:hAnsi="Times New Roman" w:cs="B Lotus" w:hint="cs"/>
          <w:color w:val="000000"/>
          <w:sz w:val="24"/>
          <w:szCs w:val="28"/>
          <w:rtl/>
        </w:rPr>
        <w:t xml:space="preserve">در </w:t>
      </w:r>
      <w:r w:rsidRPr="00CC0598">
        <w:rPr>
          <w:rFonts w:ascii="Times New Roman" w:hAnsi="Times New Roman" w:cs="B Lotus"/>
          <w:color w:val="000000"/>
          <w:sz w:val="24"/>
          <w:szCs w:val="28"/>
          <w:rtl/>
        </w:rPr>
        <w:t>زمان گلدهي است</w:t>
      </w:r>
      <w:r w:rsidRPr="00CC0598">
        <w:rPr>
          <w:rFonts w:ascii="Times New Roman" w:hAnsi="Times New Roman" w:cs="B Lotus" w:hint="cs"/>
          <w:color w:val="000000"/>
          <w:sz w:val="24"/>
          <w:szCs w:val="28"/>
          <w:rtl/>
        </w:rPr>
        <w:t xml:space="preserve"> و</w:t>
      </w:r>
      <w:r w:rsidRPr="00CC0598">
        <w:rPr>
          <w:rFonts w:ascii="Times New Roman" w:hAnsi="Times New Roman" w:cs="B Lotus"/>
          <w:color w:val="000000"/>
          <w:sz w:val="24"/>
          <w:szCs w:val="28"/>
          <w:rtl/>
        </w:rPr>
        <w:t xml:space="preserve"> به محض فراهم شدن شرايط مناسب داخلي و بيروني گلدهي ب</w:t>
      </w:r>
      <w:r w:rsidR="00FF27AC" w:rsidRPr="00CC0598">
        <w:rPr>
          <w:rFonts w:ascii="Times New Roman" w:hAnsi="Times New Roman" w:cs="B Lotus" w:hint="cs"/>
          <w:color w:val="000000"/>
          <w:sz w:val="24"/>
          <w:szCs w:val="28"/>
          <w:rtl/>
          <w:lang w:bidi="fa-IR"/>
        </w:rPr>
        <w:t xml:space="preserve">ه </w:t>
      </w:r>
      <w:r w:rsidRPr="00CC0598">
        <w:rPr>
          <w:rFonts w:ascii="Times New Roman" w:hAnsi="Times New Roman" w:cs="B Lotus"/>
          <w:color w:val="000000"/>
          <w:sz w:val="24"/>
          <w:szCs w:val="28"/>
          <w:rtl/>
        </w:rPr>
        <w:t>وقوع مي</w:t>
      </w:r>
      <w:r w:rsidRPr="00CC0598">
        <w:rPr>
          <w:rFonts w:ascii="Times New Roman" w:hAnsi="Times New Roman" w:cs="B Lotus" w:hint="cs"/>
          <w:color w:val="000000"/>
          <w:sz w:val="24"/>
          <w:szCs w:val="28"/>
          <w:rtl/>
        </w:rPr>
        <w:softHyphen/>
      </w:r>
      <w:r w:rsidRPr="00CC0598">
        <w:rPr>
          <w:rFonts w:ascii="Times New Roman" w:hAnsi="Times New Roman" w:cs="B Lotus"/>
          <w:color w:val="000000"/>
          <w:sz w:val="24"/>
          <w:szCs w:val="28"/>
          <w:rtl/>
        </w:rPr>
        <w:t>پيوندد</w:t>
      </w:r>
      <w:r w:rsidRPr="00CC0598">
        <w:rPr>
          <w:rFonts w:ascii="Times New Roman" w:hAnsi="Times New Roman" w:cs="B Lotus" w:hint="cs"/>
          <w:color w:val="000000"/>
          <w:sz w:val="24"/>
          <w:szCs w:val="28"/>
          <w:rtl/>
        </w:rPr>
        <w:t xml:space="preserve"> (کاشی و وحدتی، 1377).</w:t>
      </w:r>
    </w:p>
    <w:p w14:paraId="7F19FB73" w14:textId="77777777" w:rsidR="00165832" w:rsidRPr="00CC0598" w:rsidRDefault="00165832" w:rsidP="00165832">
      <w:pPr>
        <w:bidi/>
        <w:spacing w:line="360" w:lineRule="auto"/>
        <w:jc w:val="both"/>
        <w:rPr>
          <w:rFonts w:ascii="Times New Roman" w:hAnsi="Times New Roman" w:cs="B Lotus"/>
          <w:b/>
          <w:bCs/>
          <w:color w:val="000000"/>
          <w:sz w:val="24"/>
          <w:szCs w:val="28"/>
          <w:rtl/>
        </w:rPr>
      </w:pPr>
      <w:bookmarkStart w:id="66" w:name="_Toc116285123"/>
      <w:bookmarkStart w:id="67" w:name="_Toc116286150"/>
      <w:bookmarkStart w:id="68" w:name="_Toc116286565"/>
      <w:bookmarkStart w:id="69" w:name="_Toc124904534"/>
      <w:bookmarkStart w:id="70" w:name="_Toc137020517"/>
      <w:r w:rsidRPr="00CC0598">
        <w:rPr>
          <w:rFonts w:ascii="Times New Roman" w:hAnsi="Times New Roman" w:cs="B Lotus" w:hint="cs"/>
          <w:b/>
          <w:bCs/>
          <w:color w:val="000000"/>
          <w:sz w:val="24"/>
          <w:szCs w:val="28"/>
          <w:rtl/>
        </w:rPr>
        <w:t>1-5-3-ناهمرسی</w:t>
      </w:r>
      <w:r w:rsidRPr="00CC0598">
        <w:rPr>
          <w:rFonts w:ascii="Times New Roman" w:hAnsi="Times New Roman" w:cs="B Lotus"/>
          <w:b/>
          <w:bCs/>
          <w:color w:val="000000"/>
          <w:sz w:val="24"/>
          <w:szCs w:val="28"/>
          <w:vertAlign w:val="superscript"/>
          <w:rtl/>
        </w:rPr>
        <w:footnoteReference w:id="19"/>
      </w:r>
      <w:r w:rsidRPr="00CC0598">
        <w:rPr>
          <w:rFonts w:ascii="Times New Roman" w:hAnsi="Times New Roman" w:cs="B Lotus" w:hint="cs"/>
          <w:b/>
          <w:bCs/>
          <w:color w:val="000000"/>
          <w:sz w:val="24"/>
          <w:szCs w:val="28"/>
          <w:rtl/>
        </w:rPr>
        <w:t xml:space="preserve"> در گردو</w:t>
      </w:r>
      <w:bookmarkEnd w:id="66"/>
      <w:bookmarkEnd w:id="67"/>
      <w:bookmarkEnd w:id="68"/>
      <w:bookmarkEnd w:id="69"/>
      <w:bookmarkEnd w:id="70"/>
    </w:p>
    <w:p w14:paraId="22D05853" w14:textId="77777777" w:rsidR="00165832" w:rsidRPr="00CC0598" w:rsidRDefault="00165832" w:rsidP="00165832">
      <w:p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rPr>
        <w:t>در گردوی ایرانی، باز شدن گل</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های نر و ماده</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ی یک درخت معمولا از نظر زمانی متفاوت بوده و به این حالت ناهمرسی یا دیکوگامی گفته 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شود. بر همین اساس و از نظر همپوشانی زمان آزاد شدن دانه گرده با زمان پذیرش آن توسط گل ماده، سه حالت در گردو وجود دارد. در حالت اول که پروتاندر</w:t>
      </w:r>
      <w:r w:rsidR="00FF27AC" w:rsidRPr="00CC0598">
        <w:rPr>
          <w:rFonts w:ascii="Times New Roman" w:hAnsi="Times New Roman" w:cs="B Lotus"/>
          <w:color w:val="000000"/>
          <w:sz w:val="24"/>
          <w:szCs w:val="28"/>
          <w:vertAlign w:val="superscript"/>
          <w:rtl/>
        </w:rPr>
        <w:footnoteReference w:id="20"/>
      </w:r>
      <w:r w:rsidRPr="00CC0598">
        <w:rPr>
          <w:rFonts w:ascii="Times New Roman" w:hAnsi="Times New Roman" w:cs="B Lotus" w:hint="cs"/>
          <w:color w:val="000000"/>
          <w:sz w:val="24"/>
          <w:szCs w:val="28"/>
          <w:rtl/>
        </w:rPr>
        <w:t xml:space="preserve"> یا پیش نر نامیده می</w:t>
      </w:r>
      <w:r w:rsidRPr="00CC0598">
        <w:rPr>
          <w:rFonts w:ascii="Times New Roman" w:hAnsi="Times New Roman" w:cs="B Lotus" w:hint="cs"/>
          <w:color w:val="000000"/>
          <w:sz w:val="24"/>
          <w:szCs w:val="28"/>
          <w:rtl/>
        </w:rPr>
        <w:softHyphen/>
        <w:t>شود، معمولا گل</w:t>
      </w:r>
      <w:r w:rsidRPr="00CC0598">
        <w:rPr>
          <w:rFonts w:ascii="Times New Roman" w:hAnsi="Times New Roman" w:cs="B Lotus" w:hint="cs"/>
          <w:color w:val="000000"/>
          <w:sz w:val="24"/>
          <w:szCs w:val="28"/>
          <w:rtl/>
        </w:rPr>
        <w:softHyphen/>
        <w:t>های نر زودتر از گل</w:t>
      </w:r>
      <w:r w:rsidRPr="00CC0598">
        <w:rPr>
          <w:rFonts w:ascii="Times New Roman" w:hAnsi="Times New Roman" w:cs="B Lotus" w:hint="cs"/>
          <w:color w:val="000000"/>
          <w:sz w:val="24"/>
          <w:szCs w:val="28"/>
          <w:rtl/>
        </w:rPr>
        <w:softHyphen/>
        <w:t>های ماده به مرحله بلوغ می</w:t>
      </w:r>
      <w:r w:rsidRPr="00CC0598">
        <w:rPr>
          <w:rFonts w:ascii="Times New Roman" w:hAnsi="Times New Roman" w:cs="B Lotus" w:hint="cs"/>
          <w:color w:val="000000"/>
          <w:sz w:val="24"/>
          <w:szCs w:val="28"/>
          <w:rtl/>
        </w:rPr>
        <w:softHyphen/>
        <w:t>رسند، لذا زمان آزاد شدن دانه گرده قبل از زمان پذیرش آن توسط مادگی می</w:t>
      </w:r>
      <w:r w:rsidRPr="00CC0598">
        <w:rPr>
          <w:rFonts w:ascii="Times New Roman" w:hAnsi="Times New Roman" w:cs="B Lotus" w:hint="cs"/>
          <w:color w:val="000000"/>
          <w:sz w:val="24"/>
          <w:szCs w:val="28"/>
          <w:rtl/>
        </w:rPr>
        <w:softHyphen/>
        <w:t>باشد. عمده ارقام گردو، پروتاندر می</w:t>
      </w:r>
      <w:r w:rsidRPr="00CC0598">
        <w:rPr>
          <w:rFonts w:ascii="Times New Roman" w:hAnsi="Times New Roman" w:cs="B Lotus" w:hint="cs"/>
          <w:color w:val="000000"/>
          <w:sz w:val="24"/>
          <w:szCs w:val="28"/>
          <w:rtl/>
        </w:rPr>
        <w:softHyphen/>
        <w:t>باشند. در حالت دوم که پروتوژینی</w:t>
      </w:r>
      <w:r w:rsidR="00FF27AC" w:rsidRPr="00CC0598">
        <w:rPr>
          <w:rFonts w:ascii="Times New Roman" w:hAnsi="Times New Roman" w:cs="B Lotus"/>
          <w:color w:val="000000"/>
          <w:sz w:val="24"/>
          <w:szCs w:val="28"/>
          <w:vertAlign w:val="superscript"/>
          <w:rtl/>
        </w:rPr>
        <w:footnoteReference w:id="21"/>
      </w:r>
      <w:r w:rsidRPr="00CC0598">
        <w:rPr>
          <w:rFonts w:ascii="Times New Roman" w:hAnsi="Times New Roman" w:cs="B Lotus" w:hint="cs"/>
          <w:color w:val="000000"/>
          <w:sz w:val="24"/>
          <w:szCs w:val="28"/>
          <w:rtl/>
        </w:rPr>
        <w:t xml:space="preserve"> یا پیش ماده گفته 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شود، زمان پذیرش کلاله گل ماده، قبل از زمان آزاد شدن دانه گرده می</w:t>
      </w:r>
      <w:r w:rsidRPr="00CC0598">
        <w:rPr>
          <w:rFonts w:ascii="Times New Roman" w:hAnsi="Times New Roman" w:cs="B Lotus" w:hint="cs"/>
          <w:color w:val="000000"/>
          <w:sz w:val="24"/>
          <w:szCs w:val="28"/>
          <w:rtl/>
        </w:rPr>
        <w:softHyphen/>
        <w:t>باشد. در برخی ارقام گردو مرحله بلوغ گل</w:t>
      </w:r>
      <w:r w:rsidRPr="00CC0598">
        <w:rPr>
          <w:rFonts w:ascii="Times New Roman" w:hAnsi="Times New Roman" w:cs="B Lotus" w:hint="cs"/>
          <w:color w:val="000000"/>
          <w:sz w:val="24"/>
          <w:szCs w:val="28"/>
          <w:rtl/>
        </w:rPr>
        <w:softHyphen/>
        <w:t>های نر و ماده گردو تقریبا با یکدیگر همزمان بوده (حالت سوم) و لذا زمان آزاد شدن دانه گرده با زمان پذیرش کلاله، بیش از 6 روز با هم همپوشانی دارند که هموگام</w:t>
      </w:r>
      <w:r w:rsidRPr="00CC0598">
        <w:rPr>
          <w:rFonts w:ascii="Times New Roman" w:hAnsi="Times New Roman" w:cs="B Lotus"/>
          <w:color w:val="000000"/>
          <w:sz w:val="24"/>
          <w:szCs w:val="28"/>
          <w:vertAlign w:val="superscript"/>
          <w:rtl/>
        </w:rPr>
        <w:footnoteReference w:id="22"/>
      </w:r>
      <w:r w:rsidRPr="00CC0598">
        <w:rPr>
          <w:rFonts w:ascii="Times New Roman" w:hAnsi="Times New Roman" w:cs="B Lotus" w:hint="cs"/>
          <w:color w:val="000000"/>
          <w:sz w:val="24"/>
          <w:szCs w:val="28"/>
          <w:rtl/>
        </w:rPr>
        <w:t xml:space="preserve"> نامیده می شود (</w:t>
      </w:r>
      <w:r w:rsidRPr="00CC0598">
        <w:rPr>
          <w:rFonts w:ascii="Times New Roman" w:hAnsi="Times New Roman" w:cs="B Lotus"/>
          <w:color w:val="000000"/>
          <w:sz w:val="24"/>
          <w:szCs w:val="28"/>
          <w:rtl/>
        </w:rPr>
        <w:t xml:space="preserve">ابراهيمي، </w:t>
      </w:r>
      <w:r w:rsidRPr="00CC0598">
        <w:rPr>
          <w:rFonts w:ascii="Times New Roman" w:hAnsi="Times New Roman" w:cs="B Lotus" w:hint="cs"/>
          <w:color w:val="000000"/>
          <w:sz w:val="24"/>
          <w:szCs w:val="28"/>
          <w:rtl/>
        </w:rPr>
        <w:t>1386).</w:t>
      </w:r>
    </w:p>
    <w:p w14:paraId="2DD93135" w14:textId="77777777" w:rsidR="00165832" w:rsidRPr="00CC0598" w:rsidRDefault="00165832" w:rsidP="00165832">
      <w:pPr>
        <w:bidi/>
        <w:spacing w:line="360" w:lineRule="auto"/>
        <w:jc w:val="both"/>
        <w:rPr>
          <w:rFonts w:ascii="Times New Roman" w:hAnsi="Times New Roman" w:cs="B Lotus"/>
          <w:b/>
          <w:bCs/>
          <w:color w:val="000000"/>
          <w:sz w:val="24"/>
          <w:szCs w:val="28"/>
          <w:rtl/>
        </w:rPr>
      </w:pPr>
      <w:bookmarkStart w:id="71" w:name="_Toc404710319"/>
      <w:bookmarkStart w:id="72" w:name="_Toc116285124"/>
      <w:bookmarkStart w:id="73" w:name="_Toc116286151"/>
      <w:bookmarkStart w:id="74" w:name="_Toc116286566"/>
      <w:bookmarkStart w:id="75" w:name="_Toc124904535"/>
      <w:bookmarkStart w:id="76" w:name="_Toc137020518"/>
      <w:r w:rsidRPr="00CC0598">
        <w:rPr>
          <w:rFonts w:ascii="Times New Roman" w:hAnsi="Times New Roman" w:cs="B Lotus" w:hint="cs"/>
          <w:b/>
          <w:bCs/>
          <w:color w:val="000000"/>
          <w:sz w:val="24"/>
          <w:szCs w:val="28"/>
          <w:rtl/>
          <w:lang w:bidi="fa-IR"/>
        </w:rPr>
        <w:t>1</w:t>
      </w:r>
      <w:r w:rsidRPr="00CC0598">
        <w:rPr>
          <w:rFonts w:ascii="Times New Roman" w:hAnsi="Times New Roman" w:cs="B Lotus" w:hint="cs"/>
          <w:b/>
          <w:bCs/>
          <w:color w:val="000000"/>
          <w:sz w:val="24"/>
          <w:szCs w:val="28"/>
          <w:rtl/>
        </w:rPr>
        <w:t>-5-4-</w:t>
      </w:r>
      <w:r w:rsidRPr="00CC0598">
        <w:rPr>
          <w:rFonts w:ascii="Times New Roman" w:hAnsi="Times New Roman" w:cs="B Lotus" w:hint="eastAsia"/>
          <w:b/>
          <w:bCs/>
          <w:color w:val="000000"/>
          <w:sz w:val="24"/>
          <w:szCs w:val="28"/>
          <w:rtl/>
        </w:rPr>
        <w:t>زمان</w:t>
      </w:r>
      <w:r w:rsidRPr="00CC0598">
        <w:rPr>
          <w:rFonts w:ascii="Times New Roman" w:hAnsi="Times New Roman" w:cs="B Lotus"/>
          <w:b/>
          <w:bCs/>
          <w:color w:val="000000"/>
          <w:sz w:val="24"/>
          <w:szCs w:val="28"/>
          <w:rtl/>
        </w:rPr>
        <w:t xml:space="preserve"> گل</w:t>
      </w:r>
      <w:r w:rsidRPr="00CC0598">
        <w:rPr>
          <w:rFonts w:ascii="Times New Roman" w:hAnsi="Times New Roman" w:cs="B Lotus" w:hint="cs"/>
          <w:b/>
          <w:bCs/>
          <w:color w:val="000000"/>
          <w:sz w:val="24"/>
          <w:szCs w:val="28"/>
          <w:rtl/>
        </w:rPr>
        <w:t xml:space="preserve"> انگی</w:t>
      </w:r>
      <w:r w:rsidRPr="00CC0598">
        <w:rPr>
          <w:rFonts w:ascii="Times New Roman" w:hAnsi="Times New Roman" w:cs="B Lotus" w:hint="eastAsia"/>
          <w:b/>
          <w:bCs/>
          <w:color w:val="000000"/>
          <w:sz w:val="24"/>
          <w:szCs w:val="28"/>
          <w:rtl/>
        </w:rPr>
        <w:t>ز</w:t>
      </w:r>
      <w:r w:rsidRPr="00CC0598">
        <w:rPr>
          <w:rFonts w:ascii="Times New Roman" w:hAnsi="Times New Roman" w:cs="B Lotus" w:hint="cs"/>
          <w:b/>
          <w:bCs/>
          <w:color w:val="000000"/>
          <w:sz w:val="24"/>
          <w:szCs w:val="28"/>
          <w:rtl/>
        </w:rPr>
        <w:t>ی</w:t>
      </w:r>
      <w:r w:rsidRPr="00CC0598">
        <w:rPr>
          <w:rFonts w:ascii="Times New Roman" w:hAnsi="Times New Roman" w:cs="B Lotus"/>
          <w:b/>
          <w:bCs/>
          <w:color w:val="000000"/>
          <w:sz w:val="24"/>
          <w:szCs w:val="28"/>
          <w:rtl/>
        </w:rPr>
        <w:t xml:space="preserve"> و باز شدن گل</w:t>
      </w:r>
      <w:bookmarkEnd w:id="71"/>
      <w:bookmarkEnd w:id="72"/>
      <w:bookmarkEnd w:id="73"/>
      <w:bookmarkEnd w:id="74"/>
      <w:bookmarkEnd w:id="75"/>
      <w:bookmarkEnd w:id="76"/>
    </w:p>
    <w:p w14:paraId="00419BEB" w14:textId="77777777" w:rsidR="00165832" w:rsidRPr="00CC0598" w:rsidRDefault="00DC70F1" w:rsidP="00165832">
      <w:p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rPr>
        <w:t>گل انگیزی در درختان گردو با بلوغ جوانه های فصل رشد جاری در اوایل تابستان انجام می گردد</w:t>
      </w:r>
      <w:r w:rsidR="00331BFF" w:rsidRPr="00CC0598">
        <w:rPr>
          <w:rFonts w:ascii="Times New Roman" w:hAnsi="Times New Roman" w:cs="B Lotus" w:hint="cs"/>
          <w:color w:val="000000"/>
          <w:sz w:val="24"/>
          <w:szCs w:val="28"/>
          <w:rtl/>
        </w:rPr>
        <w:t xml:space="preserve"> و به تدریج تمایز گل های نر و ماده در طول فصل و قبل از زمستان شروع می گردد اما </w:t>
      </w:r>
      <w:r w:rsidR="00165832" w:rsidRPr="00CC0598">
        <w:rPr>
          <w:rFonts w:ascii="Times New Roman" w:hAnsi="Times New Roman" w:cs="B Lotus" w:hint="cs"/>
          <w:color w:val="000000"/>
          <w:sz w:val="24"/>
          <w:szCs w:val="28"/>
          <w:rtl/>
        </w:rPr>
        <w:t>بخش اعظمی از اندام</w:t>
      </w:r>
      <w:r w:rsidR="00165832" w:rsidRPr="00CC0598">
        <w:rPr>
          <w:rFonts w:ascii="Times New Roman" w:hAnsi="Times New Roman" w:cs="B Lotus" w:hint="cs"/>
          <w:color w:val="000000"/>
          <w:sz w:val="24"/>
          <w:szCs w:val="28"/>
          <w:rtl/>
        </w:rPr>
        <w:softHyphen/>
        <w:t>های گل نر و ماده طی يك ماه قبل از شكوفايي تشکیل مي</w:t>
      </w:r>
      <w:r w:rsidR="00165832" w:rsidRPr="00CC0598">
        <w:rPr>
          <w:rFonts w:ascii="Times New Roman" w:hAnsi="Times New Roman" w:cs="B Lotus"/>
          <w:color w:val="000000"/>
          <w:sz w:val="24"/>
          <w:szCs w:val="28"/>
          <w:rtl/>
        </w:rPr>
        <w:softHyphen/>
      </w:r>
      <w:r w:rsidR="00165832" w:rsidRPr="00CC0598">
        <w:rPr>
          <w:rFonts w:ascii="Times New Roman" w:hAnsi="Times New Roman" w:cs="B Lotus" w:hint="cs"/>
          <w:color w:val="000000"/>
          <w:sz w:val="24"/>
          <w:szCs w:val="28"/>
          <w:rtl/>
        </w:rPr>
        <w:t xml:space="preserve">شوند. </w:t>
      </w:r>
      <w:r w:rsidR="00331BFF" w:rsidRPr="00CC0598">
        <w:rPr>
          <w:rFonts w:ascii="Times New Roman" w:hAnsi="Times New Roman" w:cs="B Lotus" w:hint="cs"/>
          <w:color w:val="000000"/>
          <w:sz w:val="24"/>
          <w:szCs w:val="28"/>
          <w:rtl/>
        </w:rPr>
        <w:t xml:space="preserve">زمان و نحوه تشکیل اندام های گل نر و ماده به عادت باردهی </w:t>
      </w:r>
      <w:r w:rsidR="00331BFF" w:rsidRPr="00CC0598">
        <w:rPr>
          <w:rFonts w:ascii="Times New Roman" w:hAnsi="Times New Roman" w:cs="B Lotus"/>
          <w:color w:val="000000"/>
          <w:sz w:val="24"/>
          <w:szCs w:val="28"/>
          <w:rtl/>
        </w:rPr>
        <w:t>(نوع د</w:t>
      </w:r>
      <w:r w:rsidR="00331BFF" w:rsidRPr="00CC0598">
        <w:rPr>
          <w:rFonts w:ascii="Times New Roman" w:hAnsi="Times New Roman" w:cs="B Lotus" w:hint="cs"/>
          <w:color w:val="000000"/>
          <w:sz w:val="24"/>
          <w:szCs w:val="28"/>
          <w:rtl/>
        </w:rPr>
        <w:t>ی</w:t>
      </w:r>
      <w:r w:rsidR="00331BFF" w:rsidRPr="00CC0598">
        <w:rPr>
          <w:rFonts w:ascii="Times New Roman" w:hAnsi="Times New Roman" w:cs="B Lotus" w:hint="eastAsia"/>
          <w:color w:val="000000"/>
          <w:sz w:val="24"/>
          <w:szCs w:val="28"/>
          <w:rtl/>
        </w:rPr>
        <w:t>کوگاه</w:t>
      </w:r>
      <w:r w:rsidR="00331BFF" w:rsidRPr="00CC0598">
        <w:rPr>
          <w:rFonts w:ascii="Times New Roman" w:hAnsi="Times New Roman" w:cs="B Lotus" w:hint="cs"/>
          <w:color w:val="000000"/>
          <w:sz w:val="24"/>
          <w:szCs w:val="28"/>
          <w:rtl/>
        </w:rPr>
        <w:t>ی</w:t>
      </w:r>
      <w:r w:rsidR="00331BFF" w:rsidRPr="00CC0598">
        <w:rPr>
          <w:rFonts w:ascii="Times New Roman" w:hAnsi="Times New Roman" w:cs="B Lotus"/>
          <w:color w:val="000000"/>
          <w:sz w:val="24"/>
          <w:szCs w:val="28"/>
          <w:rtl/>
        </w:rPr>
        <w:t xml:space="preserve">) </w:t>
      </w:r>
      <w:r w:rsidR="00331BFF" w:rsidRPr="00CC0598">
        <w:rPr>
          <w:rFonts w:ascii="Times New Roman" w:hAnsi="Times New Roman" w:cs="B Lotus"/>
          <w:color w:val="000000"/>
          <w:sz w:val="24"/>
          <w:szCs w:val="28"/>
          <w:rtl/>
        </w:rPr>
        <w:lastRenderedPageBreak/>
        <w:t>درختان گردو ن</w:t>
      </w:r>
      <w:r w:rsidR="00331BFF" w:rsidRPr="00CC0598">
        <w:rPr>
          <w:rFonts w:ascii="Times New Roman" w:hAnsi="Times New Roman" w:cs="B Lotus" w:hint="cs"/>
          <w:color w:val="000000"/>
          <w:sz w:val="24"/>
          <w:szCs w:val="28"/>
          <w:rtl/>
        </w:rPr>
        <w:t>ی</w:t>
      </w:r>
      <w:r w:rsidR="00331BFF" w:rsidRPr="00CC0598">
        <w:rPr>
          <w:rFonts w:ascii="Times New Roman" w:hAnsi="Times New Roman" w:cs="B Lotus" w:hint="eastAsia"/>
          <w:color w:val="000000"/>
          <w:sz w:val="24"/>
          <w:szCs w:val="28"/>
          <w:rtl/>
        </w:rPr>
        <w:t>ز</w:t>
      </w:r>
      <w:r w:rsidR="00331BFF" w:rsidRPr="00CC0598">
        <w:rPr>
          <w:rFonts w:ascii="Times New Roman" w:hAnsi="Times New Roman" w:cs="B Lotus"/>
          <w:color w:val="000000"/>
          <w:sz w:val="24"/>
          <w:szCs w:val="28"/>
          <w:rtl/>
        </w:rPr>
        <w:t xml:space="preserve"> بستگ</w:t>
      </w:r>
      <w:r w:rsidR="00331BFF" w:rsidRPr="00CC0598">
        <w:rPr>
          <w:rFonts w:ascii="Times New Roman" w:hAnsi="Times New Roman" w:cs="B Lotus" w:hint="cs"/>
          <w:color w:val="000000"/>
          <w:sz w:val="24"/>
          <w:szCs w:val="28"/>
          <w:rtl/>
        </w:rPr>
        <w:t>ی</w:t>
      </w:r>
      <w:r w:rsidR="00331BFF" w:rsidRPr="00CC0598">
        <w:rPr>
          <w:rFonts w:ascii="Times New Roman" w:hAnsi="Times New Roman" w:cs="B Lotus"/>
          <w:color w:val="000000"/>
          <w:sz w:val="24"/>
          <w:szCs w:val="28"/>
          <w:rtl/>
        </w:rPr>
        <w:t xml:space="preserve"> دارد. اما </w:t>
      </w:r>
      <w:r w:rsidR="00165832" w:rsidRPr="00CC0598">
        <w:rPr>
          <w:rFonts w:ascii="Times New Roman" w:hAnsi="Times New Roman" w:cs="B Lotus" w:hint="cs"/>
          <w:color w:val="000000"/>
          <w:sz w:val="24"/>
          <w:szCs w:val="28"/>
          <w:rtl/>
        </w:rPr>
        <w:t>تمایز مادگی چند هفته قبل از گلدهی آغاز شده و سپس تخمک و کیسه جنینی در قاعده</w:t>
      </w:r>
      <w:r w:rsidR="00165832" w:rsidRPr="00CC0598">
        <w:rPr>
          <w:rFonts w:ascii="Times New Roman" w:hAnsi="Times New Roman" w:cs="B Lotus" w:hint="cs"/>
          <w:color w:val="000000"/>
          <w:sz w:val="24"/>
          <w:szCs w:val="28"/>
          <w:rtl/>
        </w:rPr>
        <w:softHyphen/>
        <w:t xml:space="preserve"> آن ایجاد می</w:t>
      </w:r>
      <w:r w:rsidR="00165832" w:rsidRPr="00CC0598">
        <w:rPr>
          <w:rFonts w:ascii="Times New Roman" w:hAnsi="Times New Roman" w:cs="B Lotus" w:hint="cs"/>
          <w:color w:val="000000"/>
          <w:sz w:val="24"/>
          <w:szCs w:val="28"/>
          <w:rtl/>
        </w:rPr>
        <w:softHyphen/>
        <w:t>شود. به طور کلی، در مقایسه با برخی از درختان هسته</w:t>
      </w:r>
      <w:r w:rsidR="00165832" w:rsidRPr="00CC0598">
        <w:rPr>
          <w:rFonts w:ascii="Times New Roman" w:hAnsi="Times New Roman" w:cs="B Lotus"/>
          <w:color w:val="000000"/>
          <w:sz w:val="24"/>
          <w:szCs w:val="28"/>
          <w:rtl/>
        </w:rPr>
        <w:softHyphen/>
      </w:r>
      <w:r w:rsidR="00165832" w:rsidRPr="00CC0598">
        <w:rPr>
          <w:rFonts w:ascii="Times New Roman" w:hAnsi="Times New Roman" w:cs="B Lotus" w:hint="cs"/>
          <w:color w:val="000000"/>
          <w:sz w:val="24"/>
          <w:szCs w:val="28"/>
          <w:rtl/>
        </w:rPr>
        <w:t>دار از قبیل بادام و زردآلو، جوانه گردو پس از استراحت زمستانه، در بهار نسبتا دیر باز می</w:t>
      </w:r>
      <w:r w:rsidR="00165832" w:rsidRPr="00CC0598">
        <w:rPr>
          <w:rFonts w:ascii="Times New Roman" w:hAnsi="Times New Roman" w:cs="B Lotus"/>
          <w:color w:val="000000"/>
          <w:sz w:val="24"/>
          <w:szCs w:val="28"/>
          <w:rtl/>
        </w:rPr>
        <w:softHyphen/>
      </w:r>
      <w:r w:rsidR="00165832" w:rsidRPr="00CC0598">
        <w:rPr>
          <w:rFonts w:ascii="Times New Roman" w:hAnsi="Times New Roman" w:cs="B Lotus" w:hint="cs"/>
          <w:color w:val="000000"/>
          <w:sz w:val="24"/>
          <w:szCs w:val="28"/>
          <w:rtl/>
        </w:rPr>
        <w:t>شود. با تداوم فصل گرم برگدهی از اول فروردین تا اول اردیبهشت بسته به رقم و منطقه جغرافیایی شروع می‌شود. با شروع فصل رشد در بهار، جوانه</w:t>
      </w:r>
      <w:r w:rsidR="00165832" w:rsidRPr="00CC0598">
        <w:rPr>
          <w:rFonts w:ascii="Times New Roman" w:hAnsi="Times New Roman" w:cs="B Lotus"/>
          <w:color w:val="000000"/>
          <w:sz w:val="24"/>
          <w:szCs w:val="28"/>
          <w:rtl/>
        </w:rPr>
        <w:softHyphen/>
      </w:r>
      <w:r w:rsidR="00165832" w:rsidRPr="00CC0598">
        <w:rPr>
          <w:rFonts w:ascii="Times New Roman" w:hAnsi="Times New Roman" w:cs="B Lotus" w:hint="cs"/>
          <w:color w:val="000000"/>
          <w:sz w:val="24"/>
          <w:szCs w:val="28"/>
          <w:rtl/>
        </w:rPr>
        <w:t>های گردو، باز شده و در راس آن برگ</w:t>
      </w:r>
      <w:r w:rsidR="00165832" w:rsidRPr="00CC0598">
        <w:rPr>
          <w:rFonts w:ascii="Times New Roman" w:hAnsi="Times New Roman" w:cs="B Lotus" w:hint="cs"/>
          <w:color w:val="000000"/>
          <w:sz w:val="24"/>
          <w:szCs w:val="28"/>
          <w:rtl/>
        </w:rPr>
        <w:softHyphen/>
        <w:t>های انتهایی به چشم می</w:t>
      </w:r>
      <w:r w:rsidR="00165832" w:rsidRPr="00CC0598">
        <w:rPr>
          <w:rFonts w:ascii="Times New Roman" w:hAnsi="Times New Roman" w:cs="B Lotus" w:hint="cs"/>
          <w:color w:val="000000"/>
          <w:sz w:val="24"/>
          <w:szCs w:val="28"/>
          <w:rtl/>
        </w:rPr>
        <w:softHyphen/>
        <w:t>خورند. با گذشت زمان برگ</w:t>
      </w:r>
      <w:r w:rsidR="00165832" w:rsidRPr="00CC0598">
        <w:rPr>
          <w:rFonts w:ascii="Times New Roman" w:hAnsi="Times New Roman" w:cs="B Lotus" w:hint="cs"/>
          <w:color w:val="000000"/>
          <w:sz w:val="24"/>
          <w:szCs w:val="28"/>
          <w:rtl/>
        </w:rPr>
        <w:softHyphen/>
        <w:t>های جوان گردو ظاهر و تمایز یابی مادگی و تشکیل بافت خورش انجام گرفته و پس از آن گل ماده ظاهر می</w:t>
      </w:r>
      <w:r w:rsidR="00165832" w:rsidRPr="00CC0598">
        <w:rPr>
          <w:rFonts w:ascii="Times New Roman" w:hAnsi="Times New Roman" w:cs="B Lotus" w:hint="cs"/>
          <w:color w:val="000000"/>
          <w:sz w:val="24"/>
          <w:szCs w:val="28"/>
          <w:rtl/>
        </w:rPr>
        <w:softHyphen/>
        <w:t>گردد (کاشی و وحدتی، 1377).</w:t>
      </w:r>
    </w:p>
    <w:p w14:paraId="70073BCB" w14:textId="77777777" w:rsidR="00165832" w:rsidRPr="00CC0598" w:rsidRDefault="00165832" w:rsidP="00165832">
      <w:pPr>
        <w:bidi/>
        <w:spacing w:line="360" w:lineRule="auto"/>
        <w:jc w:val="both"/>
        <w:rPr>
          <w:rFonts w:ascii="Times New Roman" w:hAnsi="Times New Roman" w:cs="B Lotus"/>
          <w:b/>
          <w:bCs/>
          <w:color w:val="000000"/>
          <w:sz w:val="24"/>
          <w:szCs w:val="28"/>
          <w:rtl/>
        </w:rPr>
      </w:pPr>
      <w:bookmarkStart w:id="77" w:name="_Toc404710320"/>
      <w:bookmarkStart w:id="78" w:name="_Toc116285125"/>
      <w:bookmarkStart w:id="79" w:name="_Toc116286152"/>
      <w:bookmarkStart w:id="80" w:name="_Toc116286567"/>
      <w:bookmarkStart w:id="81" w:name="_Toc124904536"/>
      <w:bookmarkStart w:id="82" w:name="_Toc137020519"/>
      <w:r w:rsidRPr="00CC0598">
        <w:rPr>
          <w:rFonts w:ascii="Times New Roman" w:hAnsi="Times New Roman" w:cs="B Lotus" w:hint="cs"/>
          <w:b/>
          <w:bCs/>
          <w:color w:val="000000"/>
          <w:sz w:val="24"/>
          <w:szCs w:val="28"/>
          <w:rtl/>
        </w:rPr>
        <w:t>1-5-5-</w:t>
      </w:r>
      <w:r w:rsidRPr="00CC0598">
        <w:rPr>
          <w:rFonts w:ascii="Times New Roman" w:hAnsi="Times New Roman" w:cs="B Lotus" w:hint="eastAsia"/>
          <w:b/>
          <w:bCs/>
          <w:color w:val="000000"/>
          <w:sz w:val="24"/>
          <w:szCs w:val="28"/>
          <w:rtl/>
        </w:rPr>
        <w:t>گرده</w:t>
      </w:r>
      <w:r w:rsidRPr="00CC0598">
        <w:rPr>
          <w:rFonts w:ascii="Times New Roman" w:hAnsi="Times New Roman" w:cs="B Lotus" w:hint="cs"/>
          <w:b/>
          <w:bCs/>
          <w:color w:val="000000"/>
          <w:sz w:val="24"/>
          <w:szCs w:val="28"/>
          <w:rtl/>
        </w:rPr>
        <w:t xml:space="preserve"> افشانی</w:t>
      </w:r>
      <w:bookmarkEnd w:id="77"/>
      <w:bookmarkEnd w:id="78"/>
      <w:bookmarkEnd w:id="79"/>
      <w:bookmarkEnd w:id="80"/>
      <w:bookmarkEnd w:id="81"/>
      <w:bookmarkEnd w:id="82"/>
    </w:p>
    <w:p w14:paraId="608DC824" w14:textId="77777777" w:rsidR="00165832" w:rsidRPr="00CC0598" w:rsidRDefault="00165832" w:rsidP="00165832">
      <w:p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rPr>
        <w:t>ناسازگاری در ارقام گردوی ایرانی تا بحال گزارش نشده است، اما به علت ناهمرسی گل</w:t>
      </w:r>
      <w:r w:rsidRPr="00CC0598">
        <w:rPr>
          <w:rFonts w:ascii="Times New Roman" w:hAnsi="Times New Roman" w:cs="B Lotus" w:hint="cs"/>
          <w:color w:val="000000"/>
          <w:sz w:val="24"/>
          <w:szCs w:val="28"/>
          <w:rtl/>
        </w:rPr>
        <w:softHyphen/>
        <w:t>های نر و ماده میزان خود گرده</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افشانی در آن</w:t>
      </w:r>
      <w:r w:rsidRPr="00CC0598">
        <w:rPr>
          <w:rFonts w:ascii="Times New Roman" w:hAnsi="Times New Roman" w:cs="B Lotus" w:hint="cs"/>
          <w:color w:val="000000"/>
          <w:sz w:val="24"/>
          <w:szCs w:val="28"/>
          <w:rtl/>
        </w:rPr>
        <w:softHyphen/>
        <w:t>ها پائین بوده و به منظور تشکیل میوه خوب نیاز به رقم گرده</w:t>
      </w:r>
      <w:r w:rsidRPr="00CC0598">
        <w:rPr>
          <w:rFonts w:ascii="Times New Roman" w:hAnsi="Times New Roman" w:cs="B Lotus" w:hint="cs"/>
          <w:color w:val="000000"/>
          <w:sz w:val="24"/>
          <w:szCs w:val="28"/>
          <w:rtl/>
        </w:rPr>
        <w:softHyphen/>
        <w:t>زا</w:t>
      </w:r>
      <w:r w:rsidRPr="00CC0598">
        <w:rPr>
          <w:rFonts w:ascii="Times New Roman" w:hAnsi="Times New Roman" w:cs="B Lotus"/>
          <w:color w:val="000000"/>
          <w:sz w:val="24"/>
          <w:szCs w:val="28"/>
          <w:vertAlign w:val="superscript"/>
          <w:rtl/>
        </w:rPr>
        <w:footnoteReference w:id="23"/>
      </w:r>
      <w:r w:rsidRPr="00CC0598">
        <w:rPr>
          <w:rFonts w:ascii="Times New Roman" w:hAnsi="Times New Roman" w:cs="B Lotus" w:hint="cs"/>
          <w:color w:val="000000"/>
          <w:sz w:val="24"/>
          <w:szCs w:val="28"/>
          <w:rtl/>
        </w:rPr>
        <w:t xml:space="preserve"> دارند </w:t>
      </w:r>
      <w:r w:rsidRPr="00CC0598">
        <w:rPr>
          <w:rFonts w:ascii="Times New Roman" w:hAnsi="Times New Roman" w:cs="B Lotus"/>
          <w:color w:val="000000"/>
          <w:sz w:val="24"/>
          <w:szCs w:val="28"/>
          <w:rtl/>
          <w:lang w:bidi="fa-IR"/>
        </w:rPr>
        <w:br/>
      </w:r>
      <w:r w:rsidRPr="00CC0598">
        <w:rPr>
          <w:rFonts w:ascii="Times New Roman" w:hAnsi="Times New Roman" w:cs="B Lotus"/>
          <w:color w:val="000000"/>
          <w:sz w:val="24"/>
          <w:szCs w:val="28"/>
          <w:lang w:bidi="fa-IR"/>
        </w:rPr>
        <w:t xml:space="preserve">(Ozkan and </w:t>
      </w:r>
      <w:proofErr w:type="spellStart"/>
      <w:r w:rsidRPr="00CC0598">
        <w:rPr>
          <w:rFonts w:ascii="Times New Roman" w:hAnsi="Times New Roman" w:cs="B Lotus"/>
          <w:color w:val="000000"/>
          <w:sz w:val="24"/>
          <w:szCs w:val="28"/>
          <w:lang w:bidi="fa-IR"/>
        </w:rPr>
        <w:t>Celep</w:t>
      </w:r>
      <w:proofErr w:type="spellEnd"/>
      <w:r w:rsidRPr="00CC0598">
        <w:rPr>
          <w:rFonts w:ascii="Times New Roman" w:hAnsi="Times New Roman" w:cs="B Lotus"/>
          <w:color w:val="000000"/>
          <w:sz w:val="24"/>
          <w:szCs w:val="28"/>
          <w:lang w:bidi="fa-IR"/>
        </w:rPr>
        <w:t>, 2001)</w:t>
      </w:r>
      <w:r w:rsidRPr="00CC0598">
        <w:rPr>
          <w:rFonts w:ascii="Times New Roman" w:hAnsi="Times New Roman" w:cs="B Lotus" w:hint="cs"/>
          <w:color w:val="000000"/>
          <w:sz w:val="24"/>
          <w:szCs w:val="28"/>
          <w:rtl/>
        </w:rPr>
        <w:t>. گرده افشانی گردو توسط باد صورت می</w:t>
      </w:r>
      <w:r w:rsidRPr="00CC0598">
        <w:rPr>
          <w:rFonts w:ascii="Times New Roman" w:hAnsi="Times New Roman" w:cs="B Lotus" w:hint="cs"/>
          <w:color w:val="000000"/>
          <w:sz w:val="24"/>
          <w:szCs w:val="28"/>
          <w:rtl/>
        </w:rPr>
        <w:softHyphen/>
        <w:t>گیرد و همین امر سبب شده است تا تنوع زیادی بین درختان گردوی بذری مشاهده گردد (</w:t>
      </w:r>
      <w:r w:rsidRPr="00CC0598">
        <w:rPr>
          <w:rFonts w:ascii="Times New Roman" w:hAnsi="Times New Roman" w:cs="B Lotus"/>
          <w:color w:val="000000"/>
          <w:sz w:val="24"/>
          <w:szCs w:val="28"/>
          <w:lang w:bidi="fa-IR"/>
        </w:rPr>
        <w:t>Sharma and Sharma, 2001</w:t>
      </w:r>
      <w:r w:rsidRPr="00CC0598">
        <w:rPr>
          <w:rFonts w:ascii="Times New Roman" w:hAnsi="Times New Roman" w:cs="B Lotus" w:hint="cs"/>
          <w:color w:val="000000"/>
          <w:sz w:val="24"/>
          <w:szCs w:val="28"/>
          <w:rtl/>
        </w:rPr>
        <w:t>). دانه</w:t>
      </w:r>
      <w:r w:rsidRPr="00CC0598">
        <w:rPr>
          <w:rFonts w:ascii="Times New Roman" w:hAnsi="Times New Roman" w:cs="B Lotus" w:hint="cs"/>
          <w:color w:val="000000"/>
          <w:sz w:val="24"/>
          <w:szCs w:val="28"/>
          <w:rtl/>
        </w:rPr>
        <w:softHyphen/>
        <w:t xml:space="preserve">ی گرده گردو به دلیل رطوبت پایین طول عمر کوتاهی (2 تا 3 روز) داشته و سریعاً باید بروی کلاله قرار گیرد. </w:t>
      </w:r>
      <w:r w:rsidR="00FF27AC" w:rsidRPr="00CC0598">
        <w:rPr>
          <w:rFonts w:ascii="Times New Roman" w:hAnsi="Times New Roman" w:cs="B Lotus" w:hint="cs"/>
          <w:color w:val="000000"/>
          <w:sz w:val="24"/>
          <w:szCs w:val="28"/>
          <w:rtl/>
        </w:rPr>
        <w:t xml:space="preserve">شروع </w:t>
      </w:r>
      <w:r w:rsidRPr="00CC0598">
        <w:rPr>
          <w:rFonts w:ascii="Times New Roman" w:hAnsi="Times New Roman" w:cs="B Lotus" w:hint="cs"/>
          <w:color w:val="000000"/>
          <w:sz w:val="24"/>
          <w:szCs w:val="28"/>
          <w:rtl/>
        </w:rPr>
        <w:t>زمان گرده</w:t>
      </w:r>
      <w:r w:rsidRPr="00CC0598">
        <w:rPr>
          <w:rFonts w:ascii="Times New Roman" w:hAnsi="Times New Roman" w:cs="B Lotus" w:hint="cs"/>
          <w:color w:val="000000"/>
          <w:sz w:val="24"/>
          <w:szCs w:val="28"/>
          <w:rtl/>
        </w:rPr>
        <w:softHyphen/>
        <w:t>افشانی گردو، زمان رسیدگی کامل کلاله</w:t>
      </w:r>
      <w:r w:rsidRPr="00CC0598">
        <w:rPr>
          <w:rFonts w:ascii="Times New Roman" w:hAnsi="Times New Roman" w:cs="B Lotus" w:hint="cs"/>
          <w:color w:val="000000"/>
          <w:sz w:val="24"/>
          <w:szCs w:val="28"/>
          <w:rtl/>
        </w:rPr>
        <w:softHyphen/>
        <w:t>ها که به رنگ سبز و زرد درآمده و نوک آن</w:t>
      </w:r>
      <w:r w:rsidRPr="00CC0598">
        <w:rPr>
          <w:rFonts w:ascii="Times New Roman" w:hAnsi="Times New Roman" w:cs="B Lotus" w:hint="cs"/>
          <w:color w:val="000000"/>
          <w:sz w:val="24"/>
          <w:szCs w:val="28"/>
          <w:rtl/>
        </w:rPr>
        <w:softHyphen/>
        <w:t>ها نارنجی شده است. تحت این شرایط، دو لوب کلاله نصب به یکدیگر زاویه 45 درجه دارند (کاشی و وحدتی، 1377).</w:t>
      </w:r>
    </w:p>
    <w:p w14:paraId="3A43FCCC" w14:textId="549E2E40" w:rsidR="00165832" w:rsidRPr="00CC0598" w:rsidRDefault="00560359" w:rsidP="00165832">
      <w:pPr>
        <w:bidi/>
        <w:spacing w:line="360" w:lineRule="auto"/>
        <w:jc w:val="center"/>
        <w:rPr>
          <w:rFonts w:ascii="Times New Roman" w:hAnsi="Times New Roman" w:cs="B Lotus"/>
          <w:color w:val="000000"/>
          <w:sz w:val="24"/>
          <w:szCs w:val="28"/>
          <w:rtl/>
          <w:lang w:bidi="fa-IR"/>
        </w:rPr>
      </w:pPr>
      <w:r w:rsidRPr="00CC0598">
        <w:rPr>
          <w:rFonts w:ascii="Times New Roman" w:hAnsi="Times New Roman" w:cs="B Lotus"/>
          <w:noProof/>
          <w:color w:val="000000"/>
          <w:sz w:val="24"/>
          <w:szCs w:val="28"/>
          <w:lang w:bidi="fa-IR"/>
        </w:rPr>
        <w:lastRenderedPageBreak/>
        <w:drawing>
          <wp:inline distT="0" distB="0" distL="0" distR="0" wp14:anchorId="7FDAFD94" wp14:editId="44E65D82">
            <wp:extent cx="2590800" cy="228600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22209" r="21127" b="11765"/>
                    <a:stretch>
                      <a:fillRect/>
                    </a:stretch>
                  </pic:blipFill>
                  <pic:spPr bwMode="auto">
                    <a:xfrm>
                      <a:off x="0" y="0"/>
                      <a:ext cx="2590800" cy="2286000"/>
                    </a:xfrm>
                    <a:prstGeom prst="rect">
                      <a:avLst/>
                    </a:prstGeom>
                    <a:noFill/>
                    <a:ln>
                      <a:noFill/>
                    </a:ln>
                  </pic:spPr>
                </pic:pic>
              </a:graphicData>
            </a:graphic>
          </wp:inline>
        </w:drawing>
      </w:r>
    </w:p>
    <w:p w14:paraId="5D45F147" w14:textId="77777777" w:rsidR="00165832" w:rsidRPr="00CC0598" w:rsidRDefault="00165832" w:rsidP="00165832">
      <w:pPr>
        <w:bidi/>
        <w:spacing w:line="360" w:lineRule="auto"/>
        <w:jc w:val="center"/>
        <w:rPr>
          <w:rFonts w:ascii="Times New Roman" w:hAnsi="Times New Roman" w:cs="B Lotus" w:hint="cs"/>
          <w:color w:val="000000"/>
          <w:sz w:val="24"/>
          <w:szCs w:val="28"/>
          <w:rtl/>
          <w:lang w:bidi="fa-IR"/>
        </w:rPr>
      </w:pPr>
      <w:bookmarkStart w:id="83" w:name="_Toc124897374"/>
      <w:r w:rsidRPr="00CC0598">
        <w:rPr>
          <w:rFonts w:ascii="Times New Roman" w:hAnsi="Times New Roman" w:cs="B Lotus" w:hint="cs"/>
          <w:b/>
          <w:bCs/>
          <w:color w:val="000000"/>
          <w:sz w:val="24"/>
          <w:szCs w:val="28"/>
          <w:rtl/>
        </w:rPr>
        <w:t>شکل 1-</w:t>
      </w:r>
      <w:r w:rsidRPr="00CC0598">
        <w:rPr>
          <w:rFonts w:ascii="Times New Roman" w:hAnsi="Times New Roman" w:cs="B Lotus" w:hint="cs"/>
          <w:b/>
          <w:bCs/>
          <w:color w:val="000000"/>
          <w:sz w:val="24"/>
          <w:szCs w:val="28"/>
          <w:rtl/>
          <w:lang w:bidi="fa-IR"/>
        </w:rPr>
        <w:t>3-</w:t>
      </w:r>
      <w:r w:rsidRPr="00CC0598">
        <w:rPr>
          <w:rFonts w:ascii="Times New Roman" w:hAnsi="Times New Roman" w:cs="B Lotus" w:hint="cs"/>
          <w:b/>
          <w:bCs/>
          <w:color w:val="000000"/>
          <w:sz w:val="24"/>
          <w:szCs w:val="28"/>
          <w:rtl/>
        </w:rPr>
        <w:t xml:space="preserve"> </w:t>
      </w:r>
      <w:r w:rsidR="00FF27AC" w:rsidRPr="00CC0598">
        <w:rPr>
          <w:rFonts w:ascii="Times New Roman" w:hAnsi="Times New Roman" w:cs="B Lotus" w:hint="cs"/>
          <w:color w:val="000000"/>
          <w:sz w:val="24"/>
          <w:szCs w:val="28"/>
          <w:rtl/>
        </w:rPr>
        <w:t xml:space="preserve">شروع </w:t>
      </w:r>
      <w:r w:rsidRPr="00CC0598">
        <w:rPr>
          <w:rFonts w:ascii="Times New Roman" w:hAnsi="Times New Roman" w:cs="B Lotus" w:hint="cs"/>
          <w:color w:val="000000"/>
          <w:sz w:val="24"/>
          <w:szCs w:val="28"/>
          <w:rtl/>
        </w:rPr>
        <w:t>زمان پذیرش دانه گرده توسط مادگی در گل ماده گردو</w:t>
      </w:r>
      <w:bookmarkEnd w:id="83"/>
      <w:r w:rsidR="00F501A3">
        <w:rPr>
          <w:rFonts w:ascii="Times New Roman" w:hAnsi="Times New Roman" w:cs="B Lotus" w:hint="cs"/>
          <w:color w:val="000000"/>
          <w:sz w:val="24"/>
          <w:szCs w:val="28"/>
          <w:rtl/>
          <w:lang w:bidi="fa-IR"/>
        </w:rPr>
        <w:t xml:space="preserve"> (</w:t>
      </w:r>
      <w:r w:rsidR="00603D9E" w:rsidRPr="00603D9E">
        <w:rPr>
          <w:rFonts w:ascii="Times New Roman" w:hAnsi="Times New Roman" w:cs="Times New Roman"/>
          <w:sz w:val="24"/>
          <w:szCs w:val="24"/>
        </w:rPr>
        <w:t>Mert</w:t>
      </w:r>
      <w:r w:rsidR="00603D9E" w:rsidDel="00603D9E">
        <w:rPr>
          <w:rFonts w:ascii="Times New Roman" w:hAnsi="Times New Roman" w:cs="B Lotus"/>
          <w:color w:val="000000"/>
          <w:sz w:val="24"/>
          <w:szCs w:val="28"/>
          <w:lang w:bidi="fa-IR"/>
        </w:rPr>
        <w:t xml:space="preserve"> </w:t>
      </w:r>
      <w:r w:rsidR="00F501A3">
        <w:rPr>
          <w:rFonts w:ascii="Times New Roman" w:hAnsi="Times New Roman" w:cs="B Lotus"/>
          <w:color w:val="000000"/>
          <w:sz w:val="24"/>
          <w:szCs w:val="28"/>
          <w:lang w:bidi="fa-IR"/>
        </w:rPr>
        <w:t>., 2010</w:t>
      </w:r>
      <w:r w:rsidR="00F501A3">
        <w:rPr>
          <w:rFonts w:ascii="Times New Roman" w:hAnsi="Times New Roman" w:cs="B Lotus" w:hint="cs"/>
          <w:color w:val="000000"/>
          <w:sz w:val="24"/>
          <w:szCs w:val="28"/>
          <w:rtl/>
          <w:lang w:bidi="fa-IR"/>
        </w:rPr>
        <w:t>)</w:t>
      </w:r>
    </w:p>
    <w:p w14:paraId="5F462275" w14:textId="77777777" w:rsidR="00165832" w:rsidRPr="00CC0598" w:rsidRDefault="00165832" w:rsidP="00165832">
      <w:pPr>
        <w:bidi/>
        <w:spacing w:line="360" w:lineRule="auto"/>
        <w:jc w:val="both"/>
        <w:rPr>
          <w:rFonts w:ascii="Times New Roman" w:hAnsi="Times New Roman" w:cs="B Lotus"/>
          <w:b/>
          <w:bCs/>
          <w:color w:val="000000"/>
          <w:sz w:val="24"/>
          <w:szCs w:val="28"/>
          <w:rtl/>
        </w:rPr>
      </w:pPr>
      <w:bookmarkStart w:id="84" w:name="_Toc124904537"/>
      <w:bookmarkStart w:id="85" w:name="_Toc137020520"/>
      <w:bookmarkStart w:id="86" w:name="_Toc404710321"/>
      <w:bookmarkStart w:id="87" w:name="_Toc116285126"/>
      <w:bookmarkStart w:id="88" w:name="_Toc116286153"/>
      <w:bookmarkStart w:id="89" w:name="_Toc116286568"/>
      <w:r w:rsidRPr="00CC0598">
        <w:rPr>
          <w:rFonts w:ascii="Times New Roman" w:hAnsi="Times New Roman" w:cs="B Lotus" w:hint="cs"/>
          <w:b/>
          <w:bCs/>
          <w:color w:val="000000"/>
          <w:sz w:val="24"/>
          <w:szCs w:val="28"/>
          <w:rtl/>
        </w:rPr>
        <w:t>1-5-6-</w:t>
      </w:r>
      <w:r w:rsidRPr="00CC0598">
        <w:rPr>
          <w:rFonts w:ascii="Times New Roman" w:hAnsi="Times New Roman" w:cs="B Lotus" w:hint="eastAsia"/>
          <w:b/>
          <w:bCs/>
          <w:color w:val="000000"/>
          <w:sz w:val="24"/>
          <w:szCs w:val="28"/>
          <w:rtl/>
        </w:rPr>
        <w:t>گرده</w:t>
      </w:r>
      <w:r w:rsidRPr="00CC0598">
        <w:rPr>
          <w:rFonts w:ascii="Times New Roman" w:hAnsi="Times New Roman" w:cs="B Lotus" w:hint="cs"/>
          <w:b/>
          <w:bCs/>
          <w:color w:val="000000"/>
          <w:sz w:val="24"/>
          <w:szCs w:val="28"/>
          <w:rtl/>
        </w:rPr>
        <w:t xml:space="preserve"> افشانی و پدیده ریزش گل ماده</w:t>
      </w:r>
      <w:bookmarkEnd w:id="84"/>
      <w:bookmarkEnd w:id="85"/>
      <w:r w:rsidR="00331BFF" w:rsidRPr="00CC0598">
        <w:rPr>
          <w:rFonts w:ascii="Times New Roman" w:hAnsi="Times New Roman" w:cs="B Lotus"/>
          <w:color w:val="000000"/>
          <w:sz w:val="24"/>
          <w:szCs w:val="28"/>
          <w:vertAlign w:val="superscript"/>
          <w:rtl/>
        </w:rPr>
        <w:footnoteReference w:id="24"/>
      </w:r>
      <w:r w:rsidRPr="00CC0598">
        <w:rPr>
          <w:rFonts w:ascii="Times New Roman" w:hAnsi="Times New Roman" w:cs="B Lotus" w:hint="cs"/>
          <w:b/>
          <w:bCs/>
          <w:color w:val="000000"/>
          <w:sz w:val="24"/>
          <w:szCs w:val="28"/>
          <w:rtl/>
        </w:rPr>
        <w:t xml:space="preserve"> </w:t>
      </w:r>
    </w:p>
    <w:bookmarkEnd w:id="86"/>
    <w:bookmarkEnd w:id="87"/>
    <w:bookmarkEnd w:id="88"/>
    <w:bookmarkEnd w:id="89"/>
    <w:p w14:paraId="20A4D166" w14:textId="77777777" w:rsidR="00165832" w:rsidRPr="00CC0598" w:rsidRDefault="00165832" w:rsidP="00165832">
      <w:p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rPr>
        <w:t>ریزش غیر طبیعی و زودهنگام گل</w:t>
      </w:r>
      <w:r w:rsidRPr="00CC0598">
        <w:rPr>
          <w:rFonts w:ascii="Times New Roman" w:hAnsi="Times New Roman" w:cs="B Lotus" w:hint="cs"/>
          <w:color w:val="000000"/>
          <w:sz w:val="24"/>
          <w:szCs w:val="28"/>
          <w:rtl/>
        </w:rPr>
        <w:softHyphen/>
        <w:t>های ماده گردو با ریزش معمولی (در اثر عدم گرده</w:t>
      </w:r>
      <w:r w:rsidRPr="00CC0598">
        <w:rPr>
          <w:rFonts w:ascii="Times New Roman" w:hAnsi="Times New Roman" w:cs="B Lotus" w:hint="cs"/>
          <w:color w:val="000000"/>
          <w:sz w:val="24"/>
          <w:szCs w:val="28"/>
          <w:rtl/>
        </w:rPr>
        <w:softHyphen/>
        <w:t>افشانی) متفاوت بوده و می</w:t>
      </w:r>
      <w:r w:rsidRPr="00CC0598">
        <w:rPr>
          <w:rFonts w:ascii="Times New Roman" w:hAnsi="Times New Roman" w:cs="B Lotus" w:hint="cs"/>
          <w:color w:val="000000"/>
          <w:sz w:val="24"/>
          <w:szCs w:val="28"/>
          <w:rtl/>
        </w:rPr>
        <w:softHyphen/>
        <w:t>تواند به میزان زیادی باعث کاهش باردهی، به</w:t>
      </w:r>
      <w:r w:rsidRPr="00CC0598">
        <w:rPr>
          <w:rFonts w:ascii="Times New Roman" w:hAnsi="Times New Roman" w:cs="B Lotus" w:hint="cs"/>
          <w:color w:val="000000"/>
          <w:sz w:val="24"/>
          <w:szCs w:val="28"/>
          <w:rtl/>
        </w:rPr>
        <w:softHyphen/>
        <w:t>خصوص در ارقام با باردهی انتهایی گردد که به این پدیده ریزش گل</w:t>
      </w:r>
      <w:r w:rsidRPr="00CC0598">
        <w:rPr>
          <w:rFonts w:ascii="Times New Roman" w:hAnsi="Times New Roman" w:cs="B Lotus" w:hint="cs"/>
          <w:color w:val="000000"/>
          <w:sz w:val="24"/>
          <w:szCs w:val="28"/>
          <w:rtl/>
        </w:rPr>
        <w:softHyphen/>
        <w:t>های ماده گردو گفته می</w:t>
      </w:r>
      <w:r w:rsidRPr="00CC0598">
        <w:rPr>
          <w:rFonts w:ascii="Times New Roman" w:hAnsi="Times New Roman" w:cs="B Lotus" w:hint="cs"/>
          <w:color w:val="000000"/>
          <w:sz w:val="24"/>
          <w:szCs w:val="28"/>
          <w:rtl/>
        </w:rPr>
        <w:softHyphen/>
        <w:t xml:space="preserve">شود این عارضه اولین بار در رقم سر مشاهده شده است. </w:t>
      </w:r>
      <w:r w:rsidR="00331BFF" w:rsidRPr="00CC0598">
        <w:rPr>
          <w:rFonts w:ascii="Times New Roman" w:hAnsi="Times New Roman" w:cs="B Lotus" w:hint="cs"/>
          <w:color w:val="000000"/>
          <w:sz w:val="24"/>
          <w:szCs w:val="28"/>
          <w:rtl/>
        </w:rPr>
        <w:t>دلیل</w:t>
      </w:r>
      <w:r w:rsidRPr="00CC0598">
        <w:rPr>
          <w:rFonts w:ascii="Times New Roman" w:hAnsi="Times New Roman" w:cs="B Lotus" w:hint="cs"/>
          <w:color w:val="000000"/>
          <w:sz w:val="24"/>
          <w:szCs w:val="28"/>
          <w:rtl/>
        </w:rPr>
        <w:t xml:space="preserve"> اصلی این ریزش وجود دانه گرده زیاد روی سطح کلاله در زمان گرده</w:t>
      </w:r>
      <w:r w:rsidRPr="00CC0598">
        <w:rPr>
          <w:rFonts w:ascii="Times New Roman" w:hAnsi="Times New Roman" w:cs="B Lotus" w:hint="cs"/>
          <w:color w:val="000000"/>
          <w:sz w:val="24"/>
          <w:szCs w:val="28"/>
          <w:rtl/>
        </w:rPr>
        <w:softHyphen/>
        <w:t xml:space="preserve">افشانی است که </w:t>
      </w:r>
      <w:r w:rsidRPr="00CC0598">
        <w:rPr>
          <w:rFonts w:ascii="Times New Roman" w:hAnsi="Times New Roman" w:cs="B Lotus"/>
          <w:color w:val="000000"/>
          <w:sz w:val="24"/>
          <w:szCs w:val="28"/>
          <w:rtl/>
        </w:rPr>
        <w:t>منجر به تحريك تخمدان به توليد اتلين و</w:t>
      </w:r>
      <w:r w:rsidRPr="00CC0598">
        <w:rPr>
          <w:rFonts w:ascii="Times New Roman" w:hAnsi="Times New Roman" w:cs="B Lotus" w:hint="cs"/>
          <w:color w:val="000000"/>
          <w:sz w:val="24"/>
          <w:szCs w:val="28"/>
          <w:rtl/>
        </w:rPr>
        <w:t xml:space="preserve"> </w:t>
      </w:r>
      <w:r w:rsidR="00B67790" w:rsidRPr="00CC0598">
        <w:rPr>
          <w:rFonts w:ascii="Times New Roman" w:hAnsi="Times New Roman" w:cs="B Lotus" w:hint="cs"/>
          <w:color w:val="000000"/>
          <w:sz w:val="24"/>
          <w:szCs w:val="28"/>
          <w:rtl/>
        </w:rPr>
        <w:t>در نهایت</w:t>
      </w:r>
      <w:r w:rsidRPr="00CC0598">
        <w:rPr>
          <w:rFonts w:ascii="Times New Roman" w:hAnsi="Times New Roman" w:cs="B Lotus"/>
          <w:color w:val="000000"/>
          <w:sz w:val="24"/>
          <w:szCs w:val="28"/>
          <w:rtl/>
        </w:rPr>
        <w:t xml:space="preserve"> تشكيل لاية سواگر در دمگل و ريزش گل</w:t>
      </w:r>
      <w:r w:rsidRPr="00CC0598">
        <w:rPr>
          <w:rFonts w:ascii="Times New Roman" w:hAnsi="Times New Roman" w:cs="B Lotus" w:hint="cs"/>
          <w:color w:val="000000"/>
          <w:sz w:val="24"/>
          <w:szCs w:val="28"/>
          <w:rtl/>
        </w:rPr>
        <w:softHyphen/>
      </w:r>
      <w:r w:rsidRPr="00CC0598">
        <w:rPr>
          <w:rFonts w:ascii="Times New Roman" w:hAnsi="Times New Roman" w:cs="B Lotus"/>
          <w:color w:val="000000"/>
          <w:sz w:val="24"/>
          <w:szCs w:val="28"/>
          <w:rtl/>
        </w:rPr>
        <w:t>هاي ماده م</w:t>
      </w:r>
      <w:r w:rsidRPr="00CC0598">
        <w:rPr>
          <w:rFonts w:ascii="Times New Roman" w:hAnsi="Times New Roman" w:cs="B Lotus" w:hint="cs"/>
          <w:color w:val="000000"/>
          <w:sz w:val="24"/>
          <w:szCs w:val="28"/>
          <w:rtl/>
        </w:rPr>
        <w:t>ی شو</w:t>
      </w:r>
      <w:r w:rsidRPr="00CC0598">
        <w:rPr>
          <w:rFonts w:ascii="Times New Roman" w:hAnsi="Times New Roman" w:cs="B Lotus"/>
          <w:color w:val="000000"/>
          <w:sz w:val="24"/>
          <w:szCs w:val="28"/>
          <w:rtl/>
        </w:rPr>
        <w:t>د</w:t>
      </w:r>
      <w:r w:rsidRPr="00CC0598">
        <w:rPr>
          <w:rFonts w:ascii="Times New Roman" w:hAnsi="Times New Roman" w:cs="B Lotus" w:hint="cs"/>
          <w:color w:val="000000"/>
          <w:sz w:val="24"/>
          <w:szCs w:val="28"/>
          <w:rtl/>
        </w:rPr>
        <w:t>. این پدیده بر میزان تشکیل میوه تاثیر منفی داشته و عملکرد درختان گردو را به شدت کاهش می</w:t>
      </w:r>
      <w:r w:rsidRPr="00CC0598">
        <w:rPr>
          <w:rFonts w:ascii="Times New Roman" w:hAnsi="Times New Roman" w:cs="B Lotus" w:hint="cs"/>
          <w:color w:val="000000"/>
          <w:sz w:val="24"/>
          <w:szCs w:val="28"/>
          <w:rtl/>
        </w:rPr>
        <w:softHyphen/>
        <w:t>دهد</w:t>
      </w:r>
      <w:r w:rsidR="00331BFF" w:rsidRPr="00CC0598">
        <w:rPr>
          <w:rFonts w:ascii="Times New Roman" w:hAnsi="Times New Roman" w:cs="B Lotus" w:hint="cs"/>
          <w:color w:val="000000"/>
          <w:sz w:val="24"/>
          <w:szCs w:val="28"/>
          <w:rtl/>
        </w:rPr>
        <w:t>. حساسیت ارقام مختلف گردو به این عارضه متفاوت بوده و برخی ارقام متحمل (چندلر) و برخی دیگر حساس (رقم سر)</w:t>
      </w:r>
      <w:r w:rsidRPr="00CC0598">
        <w:rPr>
          <w:rFonts w:ascii="Times New Roman" w:hAnsi="Times New Roman" w:cs="B Lotus" w:hint="cs"/>
          <w:color w:val="000000"/>
          <w:sz w:val="24"/>
          <w:szCs w:val="28"/>
          <w:rtl/>
        </w:rPr>
        <w:t xml:space="preserve"> و لازم است </w:t>
      </w:r>
      <w:r w:rsidRPr="00CC0598">
        <w:rPr>
          <w:rFonts w:ascii="Times New Roman" w:hAnsi="Times New Roman" w:cs="B Lotus"/>
          <w:color w:val="000000"/>
          <w:sz w:val="24"/>
          <w:szCs w:val="28"/>
          <w:rtl/>
        </w:rPr>
        <w:t>براي اجتناب از اين پديده</w:t>
      </w:r>
      <w:r w:rsidRPr="00CC0598">
        <w:rPr>
          <w:rFonts w:ascii="Times New Roman" w:hAnsi="Times New Roman" w:cs="B Lotus" w:hint="cs"/>
          <w:color w:val="000000"/>
          <w:sz w:val="24"/>
          <w:szCs w:val="28"/>
          <w:rtl/>
        </w:rPr>
        <w:t>،</w:t>
      </w:r>
      <w:r w:rsidRPr="00CC0598">
        <w:rPr>
          <w:rFonts w:ascii="Times New Roman" w:hAnsi="Times New Roman" w:cs="B Lotus"/>
          <w:color w:val="000000"/>
          <w:sz w:val="24"/>
          <w:szCs w:val="28"/>
          <w:rtl/>
        </w:rPr>
        <w:t xml:space="preserve"> از كشت ارقام حساس به ر</w:t>
      </w:r>
      <w:r w:rsidRPr="00CC0598">
        <w:rPr>
          <w:rFonts w:ascii="Times New Roman" w:hAnsi="Times New Roman" w:cs="B Lotus" w:hint="cs"/>
          <w:color w:val="000000"/>
          <w:sz w:val="24"/>
          <w:szCs w:val="28"/>
          <w:rtl/>
        </w:rPr>
        <w:t>ی</w:t>
      </w:r>
      <w:r w:rsidRPr="00CC0598">
        <w:rPr>
          <w:rFonts w:ascii="Times New Roman" w:hAnsi="Times New Roman" w:cs="B Lotus" w:hint="eastAsia"/>
          <w:color w:val="000000"/>
          <w:sz w:val="24"/>
          <w:szCs w:val="28"/>
          <w:rtl/>
        </w:rPr>
        <w:t>زش</w:t>
      </w:r>
      <w:r w:rsidRPr="00CC0598">
        <w:rPr>
          <w:rFonts w:ascii="Times New Roman" w:hAnsi="Times New Roman" w:cs="B Lotus"/>
          <w:color w:val="000000"/>
          <w:sz w:val="24"/>
          <w:szCs w:val="28"/>
          <w:rtl/>
        </w:rPr>
        <w:t xml:space="preserve"> </w:t>
      </w:r>
      <w:r w:rsidRPr="00CC0598">
        <w:rPr>
          <w:rFonts w:ascii="Times New Roman" w:hAnsi="Times New Roman" w:cs="B Lotus" w:hint="cs"/>
          <w:color w:val="000000"/>
          <w:sz w:val="24"/>
          <w:szCs w:val="28"/>
          <w:rtl/>
        </w:rPr>
        <w:t>ی</w:t>
      </w:r>
      <w:r w:rsidRPr="00CC0598">
        <w:rPr>
          <w:rFonts w:ascii="Times New Roman" w:hAnsi="Times New Roman" w:cs="B Lotus" w:hint="eastAsia"/>
          <w:color w:val="000000"/>
          <w:sz w:val="24"/>
          <w:szCs w:val="28"/>
          <w:rtl/>
        </w:rPr>
        <w:t>ا</w:t>
      </w:r>
      <w:r w:rsidRPr="00CC0598">
        <w:rPr>
          <w:rFonts w:ascii="Times New Roman" w:hAnsi="Times New Roman" w:cs="B Lotus"/>
          <w:color w:val="000000"/>
          <w:sz w:val="24"/>
          <w:szCs w:val="28"/>
          <w:rtl/>
        </w:rPr>
        <w:t xml:space="preserve"> درصد بالا</w:t>
      </w:r>
      <w:r w:rsidRPr="00CC0598">
        <w:rPr>
          <w:rFonts w:ascii="Times New Roman" w:hAnsi="Times New Roman" w:cs="B Lotus" w:hint="cs"/>
          <w:color w:val="000000"/>
          <w:sz w:val="24"/>
          <w:szCs w:val="28"/>
          <w:rtl/>
        </w:rPr>
        <w:t>ی</w:t>
      </w:r>
      <w:r w:rsidRPr="00CC0598">
        <w:rPr>
          <w:rFonts w:ascii="Times New Roman" w:hAnsi="Times New Roman" w:cs="B Lotus"/>
          <w:color w:val="000000"/>
          <w:sz w:val="24"/>
          <w:szCs w:val="28"/>
          <w:rtl/>
        </w:rPr>
        <w:t xml:space="preserve"> ارقام گرده</w:t>
      </w:r>
      <w:r w:rsidRPr="00CC0598">
        <w:rPr>
          <w:rFonts w:ascii="Times New Roman" w:hAnsi="Times New Roman" w:cs="B Lotus" w:hint="cs"/>
          <w:color w:val="000000"/>
          <w:sz w:val="24"/>
          <w:szCs w:val="28"/>
          <w:rtl/>
        </w:rPr>
        <w:softHyphen/>
      </w:r>
      <w:r w:rsidRPr="00CC0598">
        <w:rPr>
          <w:rFonts w:ascii="Times New Roman" w:hAnsi="Times New Roman" w:cs="B Lotus"/>
          <w:color w:val="000000"/>
          <w:sz w:val="24"/>
          <w:szCs w:val="28"/>
          <w:rtl/>
        </w:rPr>
        <w:t>زا برا</w:t>
      </w:r>
      <w:r w:rsidRPr="00CC0598">
        <w:rPr>
          <w:rFonts w:ascii="Times New Roman" w:hAnsi="Times New Roman" w:cs="B Lotus" w:hint="cs"/>
          <w:color w:val="000000"/>
          <w:sz w:val="24"/>
          <w:szCs w:val="28"/>
          <w:rtl/>
        </w:rPr>
        <w:t>ی</w:t>
      </w:r>
      <w:r w:rsidRPr="00CC0598">
        <w:rPr>
          <w:rFonts w:ascii="Times New Roman" w:hAnsi="Times New Roman" w:cs="B Lotus"/>
          <w:color w:val="000000"/>
          <w:sz w:val="24"/>
          <w:szCs w:val="28"/>
          <w:rtl/>
        </w:rPr>
        <w:t xml:space="preserve"> ارقام اصل</w:t>
      </w:r>
      <w:r w:rsidRPr="00CC0598">
        <w:rPr>
          <w:rFonts w:ascii="Times New Roman" w:hAnsi="Times New Roman" w:cs="B Lotus" w:hint="cs"/>
          <w:color w:val="000000"/>
          <w:sz w:val="24"/>
          <w:szCs w:val="28"/>
          <w:rtl/>
        </w:rPr>
        <w:t>ی</w:t>
      </w:r>
      <w:r w:rsidRPr="00CC0598">
        <w:rPr>
          <w:rFonts w:ascii="Times New Roman" w:hAnsi="Times New Roman" w:cs="B Lotus"/>
          <w:color w:val="000000"/>
          <w:sz w:val="24"/>
          <w:szCs w:val="28"/>
          <w:rtl/>
        </w:rPr>
        <w:t xml:space="preserve"> درختان</w:t>
      </w:r>
      <w:r w:rsidRPr="00CC0598">
        <w:rPr>
          <w:rFonts w:ascii="Times New Roman" w:hAnsi="Times New Roman" w:cs="B Lotus" w:hint="cs"/>
          <w:color w:val="000000"/>
          <w:sz w:val="24"/>
          <w:szCs w:val="28"/>
          <w:rtl/>
        </w:rPr>
        <w:t xml:space="preserve"> </w:t>
      </w:r>
      <w:r w:rsidRPr="00CC0598">
        <w:rPr>
          <w:rFonts w:ascii="Times New Roman" w:hAnsi="Times New Roman" w:cs="B Lotus"/>
          <w:color w:val="000000"/>
          <w:sz w:val="24"/>
          <w:szCs w:val="28"/>
          <w:rtl/>
        </w:rPr>
        <w:t xml:space="preserve">خودداري </w:t>
      </w:r>
      <w:r w:rsidRPr="00CC0598">
        <w:rPr>
          <w:rFonts w:ascii="Times New Roman" w:hAnsi="Times New Roman" w:cs="B Lotus" w:hint="cs"/>
          <w:color w:val="000000"/>
          <w:sz w:val="24"/>
          <w:szCs w:val="28"/>
          <w:rtl/>
        </w:rPr>
        <w:t>کرد (</w:t>
      </w:r>
      <w:r w:rsidRPr="00CC0598">
        <w:rPr>
          <w:rFonts w:ascii="Times New Roman" w:hAnsi="Times New Roman" w:cs="B Lotus"/>
          <w:color w:val="000000"/>
          <w:sz w:val="24"/>
          <w:szCs w:val="28"/>
          <w:lang w:bidi="fa-IR"/>
        </w:rPr>
        <w:t xml:space="preserve">Gonzalez </w:t>
      </w:r>
      <w:r w:rsidR="001426CA" w:rsidRPr="00CC0598">
        <w:rPr>
          <w:rFonts w:ascii="Times New Roman" w:hAnsi="Times New Roman" w:cs="B Lotus"/>
          <w:i/>
          <w:iCs/>
          <w:color w:val="000000"/>
          <w:sz w:val="24"/>
          <w:szCs w:val="28"/>
          <w:lang w:bidi="fa-IR"/>
        </w:rPr>
        <w:t>et al</w:t>
      </w:r>
      <w:r w:rsidRPr="00CC0598">
        <w:rPr>
          <w:rFonts w:ascii="Times New Roman" w:hAnsi="Times New Roman" w:cs="B Lotus"/>
          <w:i/>
          <w:iCs/>
          <w:color w:val="000000"/>
          <w:sz w:val="24"/>
          <w:szCs w:val="28"/>
          <w:lang w:bidi="fa-IR"/>
        </w:rPr>
        <w:t>.,</w:t>
      </w:r>
      <w:r w:rsidRPr="00CC0598">
        <w:rPr>
          <w:rFonts w:ascii="Times New Roman" w:hAnsi="Times New Roman" w:cs="B Lotus"/>
          <w:color w:val="000000"/>
          <w:sz w:val="24"/>
          <w:szCs w:val="28"/>
          <w:lang w:bidi="fa-IR"/>
        </w:rPr>
        <w:t xml:space="preserve"> 2008</w:t>
      </w:r>
      <w:r w:rsidRPr="00CC0598">
        <w:rPr>
          <w:rFonts w:ascii="Times New Roman" w:hAnsi="Times New Roman" w:cs="B Lotus" w:hint="cs"/>
          <w:color w:val="000000"/>
          <w:sz w:val="24"/>
          <w:szCs w:val="28"/>
          <w:rtl/>
        </w:rPr>
        <w:t>).</w:t>
      </w:r>
    </w:p>
    <w:p w14:paraId="6E02094C" w14:textId="77777777" w:rsidR="00165832" w:rsidRPr="00CC0598" w:rsidRDefault="00165832" w:rsidP="00165832">
      <w:pPr>
        <w:bidi/>
        <w:spacing w:line="360" w:lineRule="auto"/>
        <w:jc w:val="both"/>
        <w:rPr>
          <w:rFonts w:ascii="Times New Roman" w:hAnsi="Times New Roman" w:cs="B Lotus"/>
          <w:b/>
          <w:bCs/>
          <w:color w:val="000000"/>
          <w:sz w:val="24"/>
          <w:szCs w:val="28"/>
          <w:rtl/>
        </w:rPr>
      </w:pPr>
      <w:bookmarkStart w:id="90" w:name="_Toc404710322"/>
      <w:bookmarkStart w:id="91" w:name="_Toc116285127"/>
      <w:bookmarkStart w:id="92" w:name="_Toc116286154"/>
      <w:bookmarkStart w:id="93" w:name="_Toc116286569"/>
      <w:bookmarkStart w:id="94" w:name="_Toc124904538"/>
      <w:bookmarkStart w:id="95" w:name="_Toc137020521"/>
      <w:r w:rsidRPr="00CC0598">
        <w:rPr>
          <w:rFonts w:ascii="Times New Roman" w:hAnsi="Times New Roman" w:cs="B Lotus" w:hint="cs"/>
          <w:b/>
          <w:bCs/>
          <w:color w:val="000000"/>
          <w:sz w:val="24"/>
          <w:szCs w:val="28"/>
          <w:rtl/>
        </w:rPr>
        <w:t>1-5-7-</w:t>
      </w:r>
      <w:r w:rsidRPr="00CC0598">
        <w:rPr>
          <w:rFonts w:ascii="Times New Roman" w:hAnsi="Times New Roman" w:cs="B Lotus" w:hint="eastAsia"/>
          <w:b/>
          <w:bCs/>
          <w:color w:val="000000"/>
          <w:sz w:val="24"/>
          <w:szCs w:val="28"/>
          <w:rtl/>
        </w:rPr>
        <w:t>م</w:t>
      </w:r>
      <w:r w:rsidRPr="00CC0598">
        <w:rPr>
          <w:rFonts w:ascii="Times New Roman" w:hAnsi="Times New Roman" w:cs="B Lotus" w:hint="cs"/>
          <w:b/>
          <w:bCs/>
          <w:color w:val="000000"/>
          <w:sz w:val="24"/>
          <w:szCs w:val="28"/>
          <w:rtl/>
        </w:rPr>
        <w:t>ی</w:t>
      </w:r>
      <w:r w:rsidRPr="00CC0598">
        <w:rPr>
          <w:rFonts w:ascii="Times New Roman" w:hAnsi="Times New Roman" w:cs="B Lotus" w:hint="eastAsia"/>
          <w:b/>
          <w:bCs/>
          <w:color w:val="000000"/>
          <w:sz w:val="24"/>
          <w:szCs w:val="28"/>
          <w:rtl/>
        </w:rPr>
        <w:t>وه</w:t>
      </w:r>
      <w:r w:rsidRPr="00CC0598">
        <w:rPr>
          <w:rFonts w:ascii="Times New Roman" w:hAnsi="Times New Roman" w:cs="B Lotus"/>
          <w:b/>
          <w:bCs/>
          <w:color w:val="000000"/>
          <w:sz w:val="24"/>
          <w:szCs w:val="28"/>
          <w:rtl/>
        </w:rPr>
        <w:softHyphen/>
        <w:t>ده</w:t>
      </w:r>
      <w:r w:rsidRPr="00CC0598">
        <w:rPr>
          <w:rFonts w:ascii="Times New Roman" w:hAnsi="Times New Roman" w:cs="B Lotus" w:hint="cs"/>
          <w:b/>
          <w:bCs/>
          <w:color w:val="000000"/>
          <w:sz w:val="24"/>
          <w:szCs w:val="28"/>
          <w:rtl/>
        </w:rPr>
        <w:t>ی</w:t>
      </w:r>
      <w:bookmarkEnd w:id="90"/>
      <w:bookmarkEnd w:id="91"/>
      <w:bookmarkEnd w:id="92"/>
      <w:bookmarkEnd w:id="93"/>
      <w:bookmarkEnd w:id="94"/>
      <w:bookmarkEnd w:id="95"/>
    </w:p>
    <w:p w14:paraId="5F2BA13E" w14:textId="77777777" w:rsidR="00165832" w:rsidRPr="00CC0598" w:rsidRDefault="00165832" w:rsidP="00165832">
      <w:p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rPr>
        <w:lastRenderedPageBreak/>
        <w:t xml:space="preserve">درختان گردوی ایرانی از نظر عادت باردهی به سه شکل باردهی انتهایی، جانبی و </w:t>
      </w:r>
      <w:r w:rsidR="00B67790" w:rsidRPr="00CC0598">
        <w:rPr>
          <w:rFonts w:ascii="Times New Roman" w:hAnsi="Times New Roman" w:cs="B Lotus" w:hint="cs"/>
          <w:color w:val="000000"/>
          <w:sz w:val="24"/>
          <w:szCs w:val="28"/>
          <w:rtl/>
        </w:rPr>
        <w:t xml:space="preserve">بینابینی </w:t>
      </w:r>
      <w:r w:rsidRPr="00CC0598">
        <w:rPr>
          <w:rFonts w:ascii="Times New Roman" w:hAnsi="Times New Roman" w:cs="B Lotus" w:hint="cs"/>
          <w:color w:val="000000"/>
          <w:sz w:val="24"/>
          <w:szCs w:val="28"/>
          <w:rtl/>
        </w:rPr>
        <w:t>می</w:t>
      </w:r>
      <w:r w:rsidRPr="00CC0598">
        <w:rPr>
          <w:rFonts w:ascii="Times New Roman" w:hAnsi="Times New Roman" w:cs="B Lotus" w:hint="cs"/>
          <w:color w:val="000000"/>
          <w:sz w:val="24"/>
          <w:szCs w:val="28"/>
          <w:rtl/>
        </w:rPr>
        <w:softHyphen/>
        <w:t>باشند. در ارقام با باردهی انتهایی فرانكت، جوانه</w:t>
      </w:r>
      <w:r w:rsidRPr="00CC0598">
        <w:rPr>
          <w:rFonts w:ascii="Times New Roman" w:hAnsi="Times New Roman" w:cs="B Lotus" w:hint="cs"/>
          <w:color w:val="000000"/>
          <w:sz w:val="24"/>
          <w:szCs w:val="28"/>
          <w:rtl/>
        </w:rPr>
        <w:softHyphen/>
        <w:t>های بارده، روی شاخه</w:t>
      </w:r>
      <w:r w:rsidRPr="00CC0598">
        <w:rPr>
          <w:rFonts w:ascii="Times New Roman" w:hAnsi="Times New Roman" w:cs="B Lotus" w:hint="cs"/>
          <w:color w:val="000000"/>
          <w:sz w:val="24"/>
          <w:szCs w:val="28"/>
          <w:rtl/>
        </w:rPr>
        <w:softHyphen/>
        <w:t>های یک‌ساله، فقط در وضیعت انتهایی متمرکز می</w:t>
      </w:r>
      <w:r w:rsidRPr="00CC0598">
        <w:rPr>
          <w:rFonts w:ascii="Times New Roman" w:hAnsi="Times New Roman" w:cs="B Lotus" w:hint="cs"/>
          <w:color w:val="000000"/>
          <w:sz w:val="24"/>
          <w:szCs w:val="28"/>
          <w:rtl/>
        </w:rPr>
        <w:softHyphen/>
        <w:t>شوند. این در حالی است که در ارقام با باردهی جانبی (چندلر</w:t>
      </w:r>
      <w:r w:rsidR="00331BFF" w:rsidRPr="00CC0598">
        <w:rPr>
          <w:rFonts w:ascii="Times New Roman" w:hAnsi="Times New Roman" w:cs="B Lotus" w:hint="cs"/>
          <w:color w:val="000000"/>
          <w:sz w:val="24"/>
          <w:szCs w:val="28"/>
          <w:rtl/>
        </w:rPr>
        <w:t>،</w:t>
      </w:r>
      <w:r w:rsidRPr="00CC0598">
        <w:rPr>
          <w:rFonts w:ascii="Times New Roman" w:hAnsi="Times New Roman" w:cs="B Lotus" w:hint="cs"/>
          <w:color w:val="000000"/>
          <w:sz w:val="24"/>
          <w:szCs w:val="28"/>
          <w:rtl/>
        </w:rPr>
        <w:t xml:space="preserve"> پدرو</w:t>
      </w:r>
      <w:r w:rsidR="00331BFF" w:rsidRPr="00CC0598">
        <w:rPr>
          <w:rFonts w:ascii="Times New Roman" w:hAnsi="Times New Roman" w:cs="B Lotus" w:hint="cs"/>
          <w:color w:val="000000"/>
          <w:sz w:val="24"/>
          <w:szCs w:val="28"/>
          <w:rtl/>
        </w:rPr>
        <w:t>، چالدران و الوند</w:t>
      </w:r>
      <w:r w:rsidRPr="00CC0598">
        <w:rPr>
          <w:rFonts w:ascii="Times New Roman" w:hAnsi="Times New Roman" w:cs="B Lotus" w:hint="cs"/>
          <w:color w:val="000000"/>
          <w:sz w:val="24"/>
          <w:szCs w:val="28"/>
          <w:rtl/>
        </w:rPr>
        <w:t>)، جوانه</w:t>
      </w:r>
      <w:r w:rsidRPr="00CC0598">
        <w:rPr>
          <w:rFonts w:ascii="Times New Roman" w:hAnsi="Times New Roman" w:cs="B Lotus" w:hint="cs"/>
          <w:color w:val="000000"/>
          <w:sz w:val="24"/>
          <w:szCs w:val="28"/>
          <w:rtl/>
        </w:rPr>
        <w:softHyphen/>
        <w:t>های بارده در طول شاخه</w:t>
      </w:r>
      <w:r w:rsidRPr="00CC0598">
        <w:rPr>
          <w:rFonts w:ascii="Times New Roman" w:hAnsi="Times New Roman" w:cs="B Lotus" w:hint="cs"/>
          <w:color w:val="000000"/>
          <w:sz w:val="24"/>
          <w:szCs w:val="28"/>
          <w:rtl/>
        </w:rPr>
        <w:softHyphen/>
        <w:t>های سال جاری پراکنده است. درختانی که عادت باردهی جانبی دارند در بهار زودتر گل داده و پتانسیل عملکرد بهتری نسبت به درختان با عادت باردهی انتهایی دارند (</w:t>
      </w:r>
      <w:r w:rsidR="00331BFF" w:rsidRPr="00CC0598">
        <w:rPr>
          <w:rFonts w:ascii="Times New Roman" w:hAnsi="Times New Roman" w:cs="B Lotus"/>
          <w:color w:val="000000"/>
          <w:sz w:val="24"/>
          <w:szCs w:val="28"/>
        </w:rPr>
        <w:t xml:space="preserve">Hassani et al., 2020; </w:t>
      </w:r>
      <w:r w:rsidRPr="00CC0598">
        <w:rPr>
          <w:rFonts w:ascii="Times New Roman" w:hAnsi="Times New Roman" w:cs="B Lotus"/>
          <w:color w:val="000000"/>
          <w:sz w:val="24"/>
          <w:szCs w:val="28"/>
          <w:lang w:bidi="fa-IR"/>
        </w:rPr>
        <w:t xml:space="preserve">Solar </w:t>
      </w:r>
      <w:r w:rsidR="001426CA" w:rsidRPr="00CC0598">
        <w:rPr>
          <w:rFonts w:ascii="Times New Roman" w:hAnsi="Times New Roman" w:cs="B Lotus"/>
          <w:i/>
          <w:iCs/>
          <w:color w:val="000000"/>
          <w:sz w:val="24"/>
          <w:szCs w:val="28"/>
          <w:lang w:bidi="fa-IR"/>
        </w:rPr>
        <w:t>et al</w:t>
      </w:r>
      <w:r w:rsidRPr="00CC0598">
        <w:rPr>
          <w:rFonts w:ascii="Times New Roman" w:hAnsi="Times New Roman" w:cs="B Lotus"/>
          <w:i/>
          <w:iCs/>
          <w:color w:val="000000"/>
          <w:sz w:val="24"/>
          <w:szCs w:val="28"/>
          <w:lang w:bidi="fa-IR"/>
        </w:rPr>
        <w:t xml:space="preserve">., </w:t>
      </w:r>
      <w:r w:rsidRPr="00CC0598">
        <w:rPr>
          <w:rFonts w:ascii="Times New Roman" w:hAnsi="Times New Roman" w:cs="B Lotus"/>
          <w:color w:val="000000"/>
          <w:sz w:val="24"/>
          <w:szCs w:val="28"/>
          <w:lang w:bidi="fa-IR"/>
        </w:rPr>
        <w:t>2001</w:t>
      </w:r>
      <w:r w:rsidRPr="00CC0598">
        <w:rPr>
          <w:rFonts w:ascii="Times New Roman" w:hAnsi="Times New Roman" w:cs="B Lotus" w:hint="cs"/>
          <w:color w:val="000000"/>
          <w:sz w:val="24"/>
          <w:szCs w:val="28"/>
          <w:rtl/>
        </w:rPr>
        <w:t>). باردهی جانبی یک صفت اصلاحی بسیار مهم در گردو تلقی می</w:t>
      </w:r>
      <w:r w:rsidRPr="00CC0598">
        <w:rPr>
          <w:rFonts w:ascii="Times New Roman" w:hAnsi="Times New Roman" w:cs="B Lotus" w:hint="cs"/>
          <w:color w:val="000000"/>
          <w:sz w:val="24"/>
          <w:szCs w:val="28"/>
          <w:rtl/>
        </w:rPr>
        <w:softHyphen/>
        <w:t xml:space="preserve">شود. متاسفانه بسیاری از درختان گردوی </w:t>
      </w:r>
      <w:r w:rsidR="00B67790" w:rsidRPr="00CC0598">
        <w:rPr>
          <w:rFonts w:ascii="Times New Roman" w:hAnsi="Times New Roman" w:cs="B Lotus" w:hint="cs"/>
          <w:color w:val="000000"/>
          <w:sz w:val="24"/>
          <w:szCs w:val="28"/>
          <w:rtl/>
        </w:rPr>
        <w:t xml:space="preserve">بذری </w:t>
      </w:r>
      <w:r w:rsidRPr="00CC0598">
        <w:rPr>
          <w:rFonts w:ascii="Times New Roman" w:hAnsi="Times New Roman" w:cs="B Lotus" w:hint="cs"/>
          <w:color w:val="000000"/>
          <w:sz w:val="24"/>
          <w:szCs w:val="28"/>
          <w:rtl/>
        </w:rPr>
        <w:t>فاقد عادت باردهی جانبی می</w:t>
      </w:r>
      <w:r w:rsidRPr="00CC0598">
        <w:rPr>
          <w:rFonts w:ascii="Times New Roman" w:hAnsi="Times New Roman" w:cs="B Lotus" w:hint="cs"/>
          <w:color w:val="000000"/>
          <w:sz w:val="24"/>
          <w:szCs w:val="28"/>
          <w:rtl/>
        </w:rPr>
        <w:softHyphen/>
        <w:t xml:space="preserve">باشند. </w:t>
      </w:r>
    </w:p>
    <w:p w14:paraId="27D5B273" w14:textId="77777777" w:rsidR="00165832" w:rsidRPr="00CC0598" w:rsidRDefault="00165832" w:rsidP="00165832">
      <w:pPr>
        <w:bidi/>
        <w:spacing w:line="360" w:lineRule="auto"/>
        <w:jc w:val="both"/>
        <w:rPr>
          <w:rFonts w:ascii="Times New Roman" w:hAnsi="Times New Roman" w:cs="B Lotus"/>
          <w:b/>
          <w:bCs/>
          <w:color w:val="000000"/>
          <w:sz w:val="24"/>
          <w:szCs w:val="28"/>
          <w:rtl/>
        </w:rPr>
      </w:pPr>
      <w:bookmarkStart w:id="96" w:name="_Toc124904539"/>
      <w:bookmarkStart w:id="97" w:name="_Toc137020522"/>
      <w:bookmarkStart w:id="98" w:name="_Toc404710323"/>
      <w:bookmarkStart w:id="99" w:name="_Toc116285128"/>
      <w:bookmarkStart w:id="100" w:name="_Toc116286155"/>
      <w:bookmarkStart w:id="101" w:name="_Toc116286570"/>
      <w:r w:rsidRPr="00CC0598">
        <w:rPr>
          <w:rFonts w:ascii="Times New Roman" w:hAnsi="Times New Roman" w:cs="B Lotus" w:hint="cs"/>
          <w:b/>
          <w:bCs/>
          <w:color w:val="000000"/>
          <w:sz w:val="24"/>
          <w:szCs w:val="28"/>
          <w:rtl/>
        </w:rPr>
        <w:t>1-5-8- سال</w:t>
      </w:r>
      <w:r w:rsidRPr="00CC0598">
        <w:rPr>
          <w:rFonts w:ascii="Times New Roman" w:hAnsi="Times New Roman" w:cs="B Lotus"/>
          <w:b/>
          <w:bCs/>
          <w:color w:val="000000"/>
          <w:sz w:val="24"/>
          <w:szCs w:val="28"/>
          <w:rtl/>
        </w:rPr>
        <w:softHyphen/>
      </w:r>
      <w:r w:rsidRPr="00CC0598">
        <w:rPr>
          <w:rFonts w:ascii="Times New Roman" w:hAnsi="Times New Roman" w:cs="B Lotus" w:hint="cs"/>
          <w:b/>
          <w:bCs/>
          <w:color w:val="000000"/>
          <w:sz w:val="24"/>
          <w:szCs w:val="28"/>
          <w:rtl/>
        </w:rPr>
        <w:t>آوری</w:t>
      </w:r>
      <w:bookmarkEnd w:id="96"/>
      <w:bookmarkEnd w:id="97"/>
    </w:p>
    <w:bookmarkEnd w:id="98"/>
    <w:bookmarkEnd w:id="99"/>
    <w:bookmarkEnd w:id="100"/>
    <w:bookmarkEnd w:id="101"/>
    <w:p w14:paraId="4C2BA0F8" w14:textId="77777777" w:rsidR="00165832" w:rsidRPr="00CC0598" w:rsidRDefault="00165832" w:rsidP="00165832">
      <w:p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rPr>
        <w:t>در برخی درختان میوه، باردهی</w:t>
      </w:r>
      <w:r w:rsidRPr="00CC0598">
        <w:rPr>
          <w:rFonts w:ascii="Times New Roman" w:hAnsi="Times New Roman" w:cs="B Lotus"/>
          <w:color w:val="000000"/>
          <w:sz w:val="24"/>
          <w:szCs w:val="28"/>
          <w:rtl/>
        </w:rPr>
        <w:t xml:space="preserve"> سنگين در يك سال</w:t>
      </w:r>
      <w:r w:rsidRPr="00CC0598">
        <w:rPr>
          <w:rFonts w:ascii="Times New Roman" w:hAnsi="Times New Roman" w:cs="B Lotus" w:hint="cs"/>
          <w:color w:val="000000"/>
          <w:sz w:val="24"/>
          <w:szCs w:val="28"/>
          <w:rtl/>
        </w:rPr>
        <w:t>،</w:t>
      </w:r>
      <w:r w:rsidRPr="00CC0598">
        <w:rPr>
          <w:rFonts w:ascii="Times New Roman" w:hAnsi="Times New Roman" w:cs="B Lotus"/>
          <w:color w:val="000000"/>
          <w:sz w:val="24"/>
          <w:szCs w:val="28"/>
          <w:rtl/>
        </w:rPr>
        <w:t xml:space="preserve"> سبب </w:t>
      </w:r>
      <w:r w:rsidRPr="00CC0598">
        <w:rPr>
          <w:rFonts w:ascii="Times New Roman" w:hAnsi="Times New Roman" w:cs="B Lotus" w:hint="cs"/>
          <w:color w:val="000000"/>
          <w:sz w:val="24"/>
          <w:szCs w:val="28"/>
          <w:rtl/>
        </w:rPr>
        <w:t>تخلیه ذخایر غذایی و برهم خوردن تعادل هورمونی در همان سال و یا در سال بعد (ریزش جوانه</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ها و کاهش عملکرد) 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گردد که به این پدید سال</w:t>
      </w:r>
      <w:r w:rsidRPr="00CC0598">
        <w:rPr>
          <w:rFonts w:ascii="Times New Roman" w:hAnsi="Times New Roman" w:cs="B Lotus" w:hint="cs"/>
          <w:color w:val="000000"/>
          <w:sz w:val="24"/>
          <w:szCs w:val="28"/>
          <w:rtl/>
        </w:rPr>
        <w:softHyphen/>
        <w:t>آوری گفته می</w:t>
      </w:r>
      <w:r w:rsidRPr="00CC0598">
        <w:rPr>
          <w:rFonts w:ascii="Times New Roman" w:hAnsi="Times New Roman" w:cs="B Lotus" w:hint="cs"/>
          <w:color w:val="000000"/>
          <w:sz w:val="24"/>
          <w:szCs w:val="28"/>
          <w:rtl/>
        </w:rPr>
        <w:softHyphen/>
        <w:t>شود</w:t>
      </w:r>
      <w:r w:rsidRPr="00CC0598">
        <w:rPr>
          <w:rFonts w:ascii="Times New Roman" w:hAnsi="Times New Roman" w:cs="B Lotus"/>
          <w:color w:val="000000"/>
          <w:sz w:val="24"/>
          <w:szCs w:val="28"/>
          <w:rtl/>
        </w:rPr>
        <w:t>.</w:t>
      </w:r>
      <w:r w:rsidRPr="00CC0598">
        <w:rPr>
          <w:rFonts w:ascii="Times New Roman" w:hAnsi="Times New Roman" w:cs="B Lotus" w:hint="cs"/>
          <w:color w:val="000000"/>
          <w:sz w:val="24"/>
          <w:szCs w:val="28"/>
          <w:rtl/>
        </w:rPr>
        <w:t xml:space="preserve"> در مورد گردو، تاکنون گزارش معتبر و مستندی منتشر نشده است.</w:t>
      </w:r>
      <w:r w:rsidRPr="00CC0598">
        <w:rPr>
          <w:rFonts w:ascii="Times New Roman" w:hAnsi="Times New Roman" w:cs="B Lotus"/>
          <w:color w:val="000000"/>
          <w:sz w:val="24"/>
          <w:szCs w:val="28"/>
          <w:rtl/>
        </w:rPr>
        <w:t xml:space="preserve"> گزراشات موجود هم </w:t>
      </w:r>
      <w:r w:rsidRPr="00CC0598">
        <w:rPr>
          <w:rFonts w:ascii="Times New Roman" w:hAnsi="Times New Roman" w:cs="B Lotus" w:hint="cs"/>
          <w:color w:val="000000"/>
          <w:sz w:val="24"/>
          <w:szCs w:val="28"/>
          <w:rtl/>
        </w:rPr>
        <w:t>میزان سال‌آوری را</w:t>
      </w:r>
      <w:r w:rsidRPr="00CC0598">
        <w:rPr>
          <w:rFonts w:ascii="Times New Roman" w:hAnsi="Times New Roman" w:cs="B Lotus"/>
          <w:color w:val="000000"/>
          <w:sz w:val="24"/>
          <w:szCs w:val="28"/>
          <w:rtl/>
        </w:rPr>
        <w:t xml:space="preserve"> حداکثر 13 درصد ب</w:t>
      </w:r>
      <w:r w:rsidRPr="00CC0598">
        <w:rPr>
          <w:rFonts w:ascii="Times New Roman" w:hAnsi="Times New Roman" w:cs="B Lotus" w:hint="cs"/>
          <w:color w:val="000000"/>
          <w:sz w:val="24"/>
          <w:szCs w:val="28"/>
          <w:rtl/>
        </w:rPr>
        <w:t>ی</w:t>
      </w:r>
      <w:r w:rsidRPr="00CC0598">
        <w:rPr>
          <w:rFonts w:ascii="Times New Roman" w:hAnsi="Times New Roman" w:cs="B Lotus" w:hint="eastAsia"/>
          <w:color w:val="000000"/>
          <w:sz w:val="24"/>
          <w:szCs w:val="28"/>
          <w:rtl/>
        </w:rPr>
        <w:t>ان</w:t>
      </w:r>
      <w:r w:rsidRPr="00CC0598">
        <w:rPr>
          <w:rFonts w:ascii="Times New Roman" w:hAnsi="Times New Roman" w:cs="B Lotus"/>
          <w:color w:val="000000"/>
          <w:sz w:val="24"/>
          <w:szCs w:val="28"/>
          <w:rtl/>
        </w:rPr>
        <w:t xml:space="preserve"> کرده اند (محمود</w:t>
      </w:r>
      <w:r w:rsidRPr="00CC0598">
        <w:rPr>
          <w:rFonts w:ascii="Times New Roman" w:hAnsi="Times New Roman" w:cs="B Lotus" w:hint="cs"/>
          <w:color w:val="000000"/>
          <w:sz w:val="24"/>
          <w:szCs w:val="28"/>
          <w:rtl/>
        </w:rPr>
        <w:t>ی</w:t>
      </w:r>
      <w:r w:rsidRPr="00CC0598">
        <w:rPr>
          <w:rFonts w:ascii="Times New Roman" w:hAnsi="Times New Roman" w:cs="B Lotus"/>
          <w:color w:val="000000"/>
          <w:sz w:val="24"/>
          <w:szCs w:val="28"/>
          <w:rtl/>
        </w:rPr>
        <w:t xml:space="preserve"> و همکاران، </w:t>
      </w:r>
      <w:r w:rsidRPr="00CC0598">
        <w:rPr>
          <w:rFonts w:ascii="Times New Roman" w:hAnsi="Times New Roman" w:cs="B Lotus" w:hint="cs"/>
          <w:color w:val="000000"/>
          <w:sz w:val="24"/>
          <w:szCs w:val="28"/>
          <w:rtl/>
        </w:rPr>
        <w:t>2014</w:t>
      </w:r>
      <w:r w:rsidRPr="00CC0598">
        <w:rPr>
          <w:rFonts w:ascii="Times New Roman" w:hAnsi="Times New Roman" w:cs="B Lotus"/>
          <w:color w:val="000000"/>
          <w:sz w:val="24"/>
          <w:szCs w:val="28"/>
          <w:rtl/>
        </w:rPr>
        <w:t>).</w:t>
      </w:r>
      <w:r w:rsidRPr="00CC0598">
        <w:rPr>
          <w:rFonts w:ascii="Times New Roman" w:hAnsi="Times New Roman" w:cs="B Lotus" w:hint="cs"/>
          <w:color w:val="000000"/>
          <w:sz w:val="24"/>
          <w:szCs w:val="28"/>
          <w:rtl/>
        </w:rPr>
        <w:t xml:space="preserve"> </w:t>
      </w:r>
    </w:p>
    <w:p w14:paraId="40CB36F7" w14:textId="77777777" w:rsidR="00165832" w:rsidRPr="00CC0598" w:rsidRDefault="00165832" w:rsidP="00165832">
      <w:pPr>
        <w:bidi/>
        <w:spacing w:line="360" w:lineRule="auto"/>
        <w:jc w:val="both"/>
        <w:rPr>
          <w:rFonts w:ascii="Times New Roman" w:hAnsi="Times New Roman" w:cs="B Lotus"/>
          <w:b/>
          <w:bCs/>
          <w:color w:val="000000"/>
          <w:sz w:val="24"/>
          <w:szCs w:val="28"/>
          <w:rtl/>
        </w:rPr>
      </w:pPr>
      <w:bookmarkStart w:id="102" w:name="_Toc124904540"/>
      <w:bookmarkStart w:id="103" w:name="_Toc137020523"/>
      <w:bookmarkStart w:id="104" w:name="_Toc404710324"/>
      <w:bookmarkStart w:id="105" w:name="_Toc116285129"/>
      <w:bookmarkStart w:id="106" w:name="_Toc116286156"/>
      <w:bookmarkStart w:id="107" w:name="_Toc116286571"/>
      <w:r w:rsidRPr="00CC0598">
        <w:rPr>
          <w:rFonts w:ascii="Times New Roman" w:hAnsi="Times New Roman" w:cs="B Lotus" w:hint="cs"/>
          <w:b/>
          <w:bCs/>
          <w:color w:val="000000"/>
          <w:sz w:val="24"/>
          <w:szCs w:val="28"/>
          <w:rtl/>
        </w:rPr>
        <w:t>1-5-9-</w:t>
      </w:r>
      <w:r w:rsidRPr="00CC0598">
        <w:rPr>
          <w:rFonts w:ascii="Times New Roman" w:hAnsi="Times New Roman" w:cs="B Lotus"/>
          <w:b/>
          <w:bCs/>
          <w:color w:val="000000"/>
          <w:sz w:val="24"/>
          <w:szCs w:val="28"/>
          <w:rtl/>
        </w:rPr>
        <w:t>شاخص رس</w:t>
      </w:r>
      <w:r w:rsidRPr="00CC0598">
        <w:rPr>
          <w:rFonts w:ascii="Times New Roman" w:hAnsi="Times New Roman" w:cs="B Lotus" w:hint="cs"/>
          <w:b/>
          <w:bCs/>
          <w:color w:val="000000"/>
          <w:sz w:val="24"/>
          <w:szCs w:val="28"/>
          <w:rtl/>
        </w:rPr>
        <w:t>ی</w:t>
      </w:r>
      <w:r w:rsidRPr="00CC0598">
        <w:rPr>
          <w:rFonts w:ascii="Times New Roman" w:hAnsi="Times New Roman" w:cs="B Lotus" w:hint="eastAsia"/>
          <w:b/>
          <w:bCs/>
          <w:color w:val="000000"/>
          <w:sz w:val="24"/>
          <w:szCs w:val="28"/>
          <w:rtl/>
        </w:rPr>
        <w:t>دن</w:t>
      </w:r>
      <w:r w:rsidRPr="00CC0598">
        <w:rPr>
          <w:rFonts w:ascii="Times New Roman" w:hAnsi="Times New Roman" w:cs="B Lotus"/>
          <w:b/>
          <w:bCs/>
          <w:color w:val="000000"/>
          <w:sz w:val="24"/>
          <w:szCs w:val="28"/>
          <w:rtl/>
        </w:rPr>
        <w:t xml:space="preserve"> م</w:t>
      </w:r>
      <w:r w:rsidRPr="00CC0598">
        <w:rPr>
          <w:rFonts w:ascii="Times New Roman" w:hAnsi="Times New Roman" w:cs="B Lotus" w:hint="cs"/>
          <w:b/>
          <w:bCs/>
          <w:color w:val="000000"/>
          <w:sz w:val="24"/>
          <w:szCs w:val="28"/>
          <w:rtl/>
        </w:rPr>
        <w:t>ی</w:t>
      </w:r>
      <w:r w:rsidRPr="00CC0598">
        <w:rPr>
          <w:rFonts w:ascii="Times New Roman" w:hAnsi="Times New Roman" w:cs="B Lotus" w:hint="eastAsia"/>
          <w:b/>
          <w:bCs/>
          <w:color w:val="000000"/>
          <w:sz w:val="24"/>
          <w:szCs w:val="28"/>
          <w:rtl/>
        </w:rPr>
        <w:t>و</w:t>
      </w:r>
      <w:r w:rsidRPr="00CC0598">
        <w:rPr>
          <w:rFonts w:ascii="Times New Roman" w:hAnsi="Times New Roman" w:cs="B Lotus" w:hint="cs"/>
          <w:b/>
          <w:bCs/>
          <w:color w:val="000000"/>
          <w:sz w:val="24"/>
          <w:szCs w:val="28"/>
          <w:rtl/>
        </w:rPr>
        <w:t>ه</w:t>
      </w:r>
      <w:bookmarkEnd w:id="102"/>
      <w:bookmarkEnd w:id="103"/>
    </w:p>
    <w:bookmarkEnd w:id="104"/>
    <w:bookmarkEnd w:id="105"/>
    <w:bookmarkEnd w:id="106"/>
    <w:bookmarkEnd w:id="107"/>
    <w:p w14:paraId="4F0878A6" w14:textId="77777777" w:rsidR="00165832" w:rsidRPr="00CC0598" w:rsidRDefault="00165832" w:rsidP="00165832">
      <w:p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rPr>
        <w:t>به طور کلی، میوه</w:t>
      </w:r>
      <w:r w:rsidRPr="00CC0598">
        <w:rPr>
          <w:rFonts w:ascii="Times New Roman" w:hAnsi="Times New Roman" w:cs="B Lotus" w:hint="cs"/>
          <w:color w:val="000000"/>
          <w:sz w:val="24"/>
          <w:szCs w:val="28"/>
          <w:rtl/>
        </w:rPr>
        <w:softHyphen/>
        <w:t>ی گردوی ایرانی در اواخر تابستان و ابتدای فصل پائیز، زمانی</w:t>
      </w:r>
      <w:r w:rsidRPr="00CC0598">
        <w:rPr>
          <w:rFonts w:ascii="Times New Roman" w:hAnsi="Times New Roman" w:cs="B Lotus" w:hint="cs"/>
          <w:color w:val="000000"/>
          <w:sz w:val="24"/>
          <w:szCs w:val="28"/>
          <w:rtl/>
        </w:rPr>
        <w:softHyphen/>
        <w:t>که پوست سبز میوه شکاف خورده و میزان روغن مغز به حداکثر می</w:t>
      </w:r>
      <w:r w:rsidRPr="00CC0598">
        <w:rPr>
          <w:rFonts w:ascii="Times New Roman" w:hAnsi="Times New Roman" w:cs="B Lotus" w:hint="cs"/>
          <w:color w:val="000000"/>
          <w:sz w:val="24"/>
          <w:szCs w:val="28"/>
          <w:rtl/>
        </w:rPr>
        <w:softHyphen/>
        <w:t>رسد، آماده برداشت می</w:t>
      </w:r>
      <w:r w:rsidRPr="00CC0598">
        <w:rPr>
          <w:rFonts w:ascii="Times New Roman" w:hAnsi="Times New Roman" w:cs="B Lotus" w:hint="cs"/>
          <w:color w:val="000000"/>
          <w:sz w:val="24"/>
          <w:szCs w:val="28"/>
          <w:rtl/>
        </w:rPr>
        <w:softHyphen/>
        <w:t xml:space="preserve">باشد. هر چند رابطه مثبتی </w:t>
      </w:r>
      <w:r w:rsidRPr="00CC0598">
        <w:rPr>
          <w:rFonts w:ascii="Times New Roman" w:hAnsi="Times New Roman" w:cs="B Lotus"/>
          <w:color w:val="000000"/>
          <w:sz w:val="24"/>
          <w:szCs w:val="28"/>
          <w:rtl/>
        </w:rPr>
        <w:t>بين ترك برداشتن پوست سبز و رسيدن مغز وجود ندارد</w:t>
      </w:r>
      <w:r w:rsidRPr="00CC0598">
        <w:rPr>
          <w:rFonts w:ascii="Times New Roman" w:hAnsi="Times New Roman" w:cs="B Lotus" w:hint="cs"/>
          <w:color w:val="000000"/>
          <w:sz w:val="24"/>
          <w:szCs w:val="28"/>
          <w:rtl/>
        </w:rPr>
        <w:t>، اما با توجه به دشواری جدا کردن پوست سبز از میوه، عمده باغداران، برداشت میوه گردو را به بعد از شکاف کامل پوست سبز موکول می</w:t>
      </w:r>
      <w:r w:rsidRPr="00CC0598">
        <w:rPr>
          <w:rFonts w:ascii="Times New Roman" w:hAnsi="Times New Roman" w:cs="B Lotus" w:hint="cs"/>
          <w:color w:val="000000"/>
          <w:sz w:val="24"/>
          <w:szCs w:val="28"/>
          <w:rtl/>
        </w:rPr>
        <w:softHyphen/>
        <w:t>کنند، این در حالی است که میوه آن، یک دو هفته قبل از شکاف خوردن پوست سبز، می</w:t>
      </w:r>
      <w:r w:rsidRPr="00CC0598">
        <w:rPr>
          <w:rFonts w:ascii="Times New Roman" w:hAnsi="Times New Roman" w:cs="B Lotus" w:hint="cs"/>
          <w:color w:val="000000"/>
          <w:sz w:val="24"/>
          <w:szCs w:val="28"/>
          <w:rtl/>
        </w:rPr>
        <w:softHyphen/>
        <w:t xml:space="preserve">رسد. </w:t>
      </w:r>
      <w:r w:rsidRPr="00CC0598">
        <w:rPr>
          <w:rFonts w:ascii="Times New Roman" w:hAnsi="Times New Roman" w:cs="B Lotus"/>
          <w:color w:val="000000"/>
          <w:sz w:val="24"/>
          <w:szCs w:val="28"/>
          <w:rtl/>
        </w:rPr>
        <w:t xml:space="preserve">بهترين شاخص زمان برداشت، استفاده از تغيير رنگ </w:t>
      </w:r>
      <w:r w:rsidRPr="00CC0598">
        <w:rPr>
          <w:rFonts w:ascii="Times New Roman" w:hAnsi="Times New Roman" w:cs="B Lotus" w:hint="cs"/>
          <w:color w:val="000000"/>
          <w:sz w:val="24"/>
          <w:szCs w:val="28"/>
          <w:rtl/>
        </w:rPr>
        <w:t xml:space="preserve">تیغه های میانی و </w:t>
      </w:r>
      <w:r w:rsidRPr="00CC0598">
        <w:rPr>
          <w:rFonts w:ascii="Times New Roman" w:hAnsi="Times New Roman" w:cs="B Lotus"/>
          <w:color w:val="000000"/>
          <w:sz w:val="24"/>
          <w:szCs w:val="28"/>
          <w:rtl/>
        </w:rPr>
        <w:t>بافت پر كنند</w:t>
      </w:r>
      <w:r w:rsidRPr="00CC0598">
        <w:rPr>
          <w:rFonts w:ascii="Times New Roman" w:hAnsi="Times New Roman" w:cs="B Lotus" w:hint="cs"/>
          <w:color w:val="000000"/>
          <w:sz w:val="24"/>
          <w:szCs w:val="28"/>
          <w:rtl/>
        </w:rPr>
        <w:t>ه</w:t>
      </w:r>
      <w:r w:rsidRPr="00CC0598">
        <w:rPr>
          <w:rFonts w:ascii="Times New Roman" w:hAnsi="Times New Roman" w:cs="B Lotus"/>
          <w:color w:val="000000"/>
          <w:sz w:val="24"/>
          <w:szCs w:val="28"/>
          <w:rtl/>
        </w:rPr>
        <w:t xml:space="preserve"> پيرامون مغز مي‌باشد. </w:t>
      </w:r>
      <w:r w:rsidRPr="00CC0598">
        <w:rPr>
          <w:rFonts w:ascii="Times New Roman" w:hAnsi="Times New Roman" w:cs="B Lotus"/>
          <w:color w:val="000000"/>
          <w:sz w:val="24"/>
          <w:szCs w:val="28"/>
          <w:rtl/>
        </w:rPr>
        <w:lastRenderedPageBreak/>
        <w:t>وقتي كه اين بافت شروع به قهوه‌اي شدن نمود بايد برداشت آغاز شود تا بهترين كيفيت مغز به</w:t>
      </w:r>
      <w:r w:rsidRPr="00CC0598">
        <w:rPr>
          <w:rFonts w:ascii="Times New Roman" w:hAnsi="Times New Roman" w:cs="B Lotus" w:hint="cs"/>
          <w:color w:val="000000"/>
          <w:sz w:val="24"/>
          <w:szCs w:val="28"/>
          <w:rtl/>
        </w:rPr>
        <w:softHyphen/>
      </w:r>
      <w:r w:rsidRPr="00CC0598">
        <w:rPr>
          <w:rFonts w:ascii="Times New Roman" w:hAnsi="Times New Roman" w:cs="B Lotus"/>
          <w:color w:val="000000"/>
          <w:sz w:val="24"/>
          <w:szCs w:val="28"/>
          <w:rtl/>
        </w:rPr>
        <w:t>دست آيد.</w:t>
      </w:r>
      <w:r w:rsidRPr="00CC0598">
        <w:rPr>
          <w:rFonts w:ascii="Times New Roman" w:hAnsi="Times New Roman" w:cs="B Lotus" w:hint="cs"/>
          <w:color w:val="000000"/>
          <w:sz w:val="24"/>
          <w:szCs w:val="28"/>
          <w:rtl/>
        </w:rPr>
        <w:t xml:space="preserve"> به منظور برداشت مکانیکی و سهولت در جدا کردن پوست سبز، زمانی که حدود 80 درصد از پوست سبز شروع به ترک خوردن نمود، می</w:t>
      </w:r>
      <w:r w:rsidRPr="00CC0598">
        <w:rPr>
          <w:rFonts w:ascii="Times New Roman" w:hAnsi="Times New Roman" w:cs="B Lotus" w:hint="cs"/>
          <w:color w:val="000000"/>
          <w:sz w:val="24"/>
          <w:szCs w:val="28"/>
          <w:rtl/>
        </w:rPr>
        <w:softHyphen/>
        <w:t>توان جهت برداشت گردو اقدام کرد (</w:t>
      </w:r>
      <w:r w:rsidRPr="00CC0598">
        <w:rPr>
          <w:rFonts w:ascii="Times New Roman" w:hAnsi="Times New Roman" w:cs="B Lotus"/>
          <w:color w:val="000000"/>
          <w:sz w:val="24"/>
          <w:szCs w:val="28"/>
          <w:lang w:bidi="fa-IR"/>
        </w:rPr>
        <w:t>Wilkinson, 2005</w:t>
      </w:r>
      <w:r w:rsidRPr="00CC0598">
        <w:rPr>
          <w:rFonts w:ascii="Times New Roman" w:hAnsi="Times New Roman" w:cs="B Lotus" w:hint="cs"/>
          <w:color w:val="000000"/>
          <w:sz w:val="24"/>
          <w:szCs w:val="28"/>
          <w:rtl/>
        </w:rPr>
        <w:t xml:space="preserve">). </w:t>
      </w:r>
    </w:p>
    <w:p w14:paraId="130946C2" w14:textId="77777777" w:rsidR="00165832" w:rsidRPr="00CC0598" w:rsidRDefault="00165832" w:rsidP="00165832">
      <w:pPr>
        <w:bidi/>
        <w:spacing w:line="360" w:lineRule="auto"/>
        <w:jc w:val="both"/>
        <w:rPr>
          <w:rFonts w:ascii="Times New Roman" w:hAnsi="Times New Roman" w:cs="B Lotus"/>
          <w:b/>
          <w:bCs/>
          <w:color w:val="000000"/>
          <w:sz w:val="24"/>
          <w:szCs w:val="28"/>
          <w:rtl/>
        </w:rPr>
      </w:pPr>
      <w:bookmarkStart w:id="108" w:name="_Toc116286169"/>
      <w:bookmarkStart w:id="109" w:name="_Toc116286584"/>
      <w:bookmarkStart w:id="110" w:name="_Toc124897102"/>
      <w:bookmarkStart w:id="111" w:name="_Toc124904548"/>
      <w:bookmarkStart w:id="112" w:name="_Toc137020531"/>
      <w:r w:rsidRPr="00CC0598">
        <w:rPr>
          <w:rFonts w:ascii="Times New Roman" w:hAnsi="Times New Roman" w:cs="B Lotus" w:hint="cs"/>
          <w:b/>
          <w:bCs/>
          <w:color w:val="000000"/>
          <w:sz w:val="24"/>
          <w:szCs w:val="28"/>
          <w:rtl/>
        </w:rPr>
        <w:t>1-6-</w:t>
      </w:r>
      <w:r w:rsidRPr="00CC0598">
        <w:rPr>
          <w:rFonts w:ascii="Times New Roman" w:hAnsi="Times New Roman" w:cs="B Lotus"/>
          <w:b/>
          <w:bCs/>
          <w:color w:val="000000"/>
          <w:sz w:val="24"/>
          <w:szCs w:val="28"/>
          <w:lang w:bidi="fa-IR"/>
        </w:rPr>
        <w:t xml:space="preserve"> </w:t>
      </w:r>
      <w:r w:rsidRPr="00CC0598">
        <w:rPr>
          <w:rFonts w:ascii="Times New Roman" w:hAnsi="Times New Roman" w:cs="B Lotus"/>
          <w:b/>
          <w:bCs/>
          <w:color w:val="000000"/>
          <w:sz w:val="24"/>
          <w:szCs w:val="28"/>
          <w:rtl/>
        </w:rPr>
        <w:t>اهداف پژوهش</w:t>
      </w:r>
      <w:bookmarkEnd w:id="108"/>
      <w:bookmarkEnd w:id="109"/>
      <w:bookmarkEnd w:id="110"/>
      <w:bookmarkEnd w:id="111"/>
      <w:bookmarkEnd w:id="112"/>
    </w:p>
    <w:p w14:paraId="65EC3AC5" w14:textId="77777777" w:rsidR="00165832" w:rsidRPr="00CC0598" w:rsidRDefault="00165832" w:rsidP="00165832">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 xml:space="preserve">بررسی تاثیر تیمارهای </w:t>
      </w:r>
      <w:proofErr w:type="spellStart"/>
      <w:r w:rsidRPr="00CC0598">
        <w:rPr>
          <w:rFonts w:ascii="Times New Roman" w:hAnsi="Times New Roman" w:cs="B Lotus"/>
          <w:color w:val="000000"/>
          <w:sz w:val="24"/>
          <w:szCs w:val="28"/>
          <w:lang w:bidi="fa-IR"/>
        </w:rPr>
        <w:t>CaTs</w:t>
      </w:r>
      <w:proofErr w:type="spellEnd"/>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 xml:space="preserve"> و </w:t>
      </w:r>
      <w:r w:rsidRPr="00CC0598">
        <w:rPr>
          <w:rFonts w:ascii="Times New Roman" w:hAnsi="Times New Roman" w:cs="B Lotus"/>
          <w:color w:val="000000"/>
          <w:sz w:val="24"/>
          <w:szCs w:val="28"/>
          <w:lang w:bidi="fa-IR"/>
        </w:rPr>
        <w:t>KTS</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به صورت انفرادی یا تلفیقی بر خواص کیفی و کمی میوه گردو رقم چندلر</w:t>
      </w:r>
      <w:r w:rsidRPr="00CC0598">
        <w:rPr>
          <w:rFonts w:ascii="Times New Roman" w:hAnsi="Times New Roman" w:cs="B Lotus" w:hint="cs"/>
          <w:b/>
          <w:bCs/>
          <w:color w:val="000000"/>
          <w:sz w:val="24"/>
          <w:szCs w:val="28"/>
          <w:rtl/>
          <w:lang w:bidi="fa-IR"/>
        </w:rPr>
        <w:t xml:space="preserve"> و </w:t>
      </w:r>
      <w:r w:rsidRPr="00CC0598">
        <w:rPr>
          <w:rFonts w:ascii="Times New Roman" w:hAnsi="Times New Roman" w:cs="B Lotus" w:hint="cs"/>
          <w:color w:val="000000"/>
          <w:sz w:val="24"/>
          <w:szCs w:val="28"/>
          <w:rtl/>
          <w:lang w:bidi="fa-IR"/>
        </w:rPr>
        <w:t>بهبود رشد و بررسی میزان غلظت عناصر در بافت برگ درختان</w:t>
      </w:r>
    </w:p>
    <w:p w14:paraId="32977D8C" w14:textId="77777777" w:rsidR="009E4362" w:rsidRPr="00CC0598" w:rsidRDefault="009E4362" w:rsidP="00065F53">
      <w:pPr>
        <w:bidi/>
        <w:spacing w:line="360" w:lineRule="auto"/>
        <w:rPr>
          <w:rFonts w:ascii="Times New Roman" w:hAnsi="Times New Roman" w:cs="B Lotus"/>
          <w:color w:val="000000"/>
          <w:sz w:val="24"/>
          <w:szCs w:val="28"/>
          <w:rtl/>
          <w:lang w:bidi="fa-IR"/>
        </w:rPr>
        <w:sectPr w:rsidR="009E4362" w:rsidRPr="00CC0598" w:rsidSect="00DF617D">
          <w:headerReference w:type="default" r:id="rId18"/>
          <w:footerReference w:type="default" r:id="rId19"/>
          <w:footnotePr>
            <w:numRestart w:val="eachPage"/>
          </w:footnotePr>
          <w:pgSz w:w="12240" w:h="15840"/>
          <w:pgMar w:top="1440" w:right="1152" w:bottom="1440" w:left="1152" w:header="720" w:footer="720" w:gutter="0"/>
          <w:pgNumType w:start="1"/>
          <w:cols w:space="720"/>
          <w:docGrid w:linePitch="360"/>
        </w:sectPr>
      </w:pPr>
    </w:p>
    <w:p w14:paraId="78B81F80" w14:textId="77777777" w:rsidR="00C61AA8" w:rsidRPr="00CC0598" w:rsidRDefault="00C61AA8" w:rsidP="006A33FD">
      <w:pPr>
        <w:bidi/>
        <w:spacing w:line="360" w:lineRule="auto"/>
        <w:jc w:val="both"/>
        <w:rPr>
          <w:rFonts w:ascii="Times New Roman" w:hAnsi="Times New Roman" w:cs="B Lotus"/>
          <w:color w:val="000000"/>
          <w:sz w:val="24"/>
          <w:szCs w:val="28"/>
          <w:rtl/>
          <w:lang w:bidi="fa-IR"/>
        </w:rPr>
      </w:pPr>
    </w:p>
    <w:p w14:paraId="4A9D61D1" w14:textId="77777777" w:rsidR="009221A0" w:rsidRPr="00CC0598" w:rsidRDefault="009221A0" w:rsidP="006A33FD">
      <w:pPr>
        <w:bidi/>
        <w:spacing w:line="360" w:lineRule="auto"/>
        <w:jc w:val="both"/>
        <w:rPr>
          <w:rFonts w:ascii="Times New Roman" w:hAnsi="Times New Roman" w:cs="B Lotus"/>
          <w:color w:val="000000"/>
          <w:sz w:val="24"/>
          <w:szCs w:val="28"/>
          <w:rtl/>
          <w:lang w:bidi="fa-IR"/>
        </w:rPr>
      </w:pPr>
    </w:p>
    <w:p w14:paraId="12BE738F" w14:textId="78DB4F11" w:rsidR="00C61AA8" w:rsidRPr="00CC0598" w:rsidRDefault="00560359" w:rsidP="006A33FD">
      <w:pPr>
        <w:bidi/>
        <w:spacing w:line="360" w:lineRule="auto"/>
        <w:jc w:val="both"/>
        <w:rPr>
          <w:rFonts w:ascii="Times New Roman" w:hAnsi="Times New Roman" w:cs="B Lotus"/>
          <w:color w:val="000000"/>
          <w:sz w:val="24"/>
          <w:szCs w:val="28"/>
          <w:rtl/>
          <w:lang w:bidi="fa-IR"/>
        </w:rPr>
      </w:pPr>
      <w:r>
        <w:rPr>
          <w:noProof/>
        </w:rPr>
        <mc:AlternateContent>
          <mc:Choice Requires="wps">
            <w:drawing>
              <wp:anchor distT="0" distB="0" distL="114300" distR="114300" simplePos="0" relativeHeight="251652608" behindDoc="0" locked="0" layoutInCell="1" allowOverlap="1" wp14:anchorId="7D6E773A" wp14:editId="41F89790">
                <wp:simplePos x="0" y="0"/>
                <wp:positionH relativeFrom="margin">
                  <wp:align>center</wp:align>
                </wp:positionH>
                <wp:positionV relativeFrom="paragraph">
                  <wp:posOffset>236220</wp:posOffset>
                </wp:positionV>
                <wp:extent cx="4564380" cy="4572000"/>
                <wp:effectExtent l="0" t="0" r="7620" b="0"/>
                <wp:wrapNone/>
                <wp:docPr id="590211504" name="Vertical Scroll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64380" cy="4572000"/>
                        </a:xfrm>
                        <a:prstGeom prst="verticalScroll">
                          <a:avLst/>
                        </a:prstGeom>
                        <a:solidFill>
                          <a:sysClr val="window" lastClr="FFFFFF"/>
                        </a:solidFill>
                        <a:ln w="12700" cap="flat" cmpd="sng" algn="ctr">
                          <a:solidFill>
                            <a:sysClr val="windowText" lastClr="000000"/>
                          </a:solidFill>
                          <a:prstDash val="solid"/>
                          <a:miter lim="800000"/>
                        </a:ln>
                        <a:effectLst/>
                      </wps:spPr>
                      <wps:txbx>
                        <w:txbxContent>
                          <w:p w14:paraId="5B4B599B" w14:textId="77777777" w:rsidR="00FB484E" w:rsidRPr="00CC0598" w:rsidRDefault="00FB484E" w:rsidP="00FB484E">
                            <w:pPr>
                              <w:jc w:val="center"/>
                              <w:rPr>
                                <w:rFonts w:cs="B Lotus"/>
                                <w:b/>
                                <w:bCs/>
                                <w:color w:val="000000"/>
                                <w:sz w:val="160"/>
                                <w:szCs w:val="96"/>
                                <w:rtl/>
                                <w:lang w:bidi="fa-IR"/>
                              </w:rPr>
                            </w:pPr>
                            <w:r w:rsidRPr="00CC0598">
                              <w:rPr>
                                <w:rFonts w:cs="B Lotus" w:hint="cs"/>
                                <w:b/>
                                <w:bCs/>
                                <w:color w:val="000000"/>
                                <w:sz w:val="160"/>
                                <w:szCs w:val="96"/>
                                <w:rtl/>
                                <w:lang w:bidi="fa-IR"/>
                              </w:rPr>
                              <w:t>فصل دوم</w:t>
                            </w:r>
                          </w:p>
                          <w:p w14:paraId="74B96699" w14:textId="77777777" w:rsidR="00FB484E" w:rsidRPr="00CC0598" w:rsidRDefault="00FB484E" w:rsidP="00C61AA8">
                            <w:pPr>
                              <w:jc w:val="center"/>
                              <w:rPr>
                                <w:rFonts w:cs="B Lotus"/>
                                <w:b/>
                                <w:bCs/>
                                <w:color w:val="000000"/>
                                <w:sz w:val="160"/>
                                <w:szCs w:val="96"/>
                                <w:lang w:bidi="fa-IR"/>
                              </w:rPr>
                            </w:pPr>
                            <w:r w:rsidRPr="00CC0598">
                              <w:rPr>
                                <w:rFonts w:cs="B Lotus" w:hint="cs"/>
                                <w:b/>
                                <w:bCs/>
                                <w:color w:val="000000"/>
                                <w:sz w:val="160"/>
                                <w:szCs w:val="96"/>
                                <w:rtl/>
                                <w:lang w:bidi="fa-IR"/>
                              </w:rPr>
                              <w:t>بررسی منابع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6E773A" id="Vertical Scroll 6" o:spid="_x0000_s1027" type="#_x0000_t97" style="position:absolute;left:0;text-align:left;margin-left:0;margin-top:18.6pt;width:359.4pt;height:5in;z-index:251652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" fillcolor="window" strokecolor="windowText" strokeweight="1pt">
                <v:stroke joinstyle="miter"/>
                <v:path arrowok="t"/>
                <v:textbox>
                  <w:txbxContent>
                    <w:p w14:paraId="5B4B599B" w14:textId="77777777" w:rsidR="00FB484E" w:rsidRPr="00CC0598" w:rsidRDefault="00FB484E" w:rsidP="00FB484E">
                      <w:pPr>
                        <w:jc w:val="center"/>
                        <w:rPr>
                          <w:rFonts w:cs="B Lotus"/>
                          <w:b/>
                          <w:bCs/>
                          <w:color w:val="000000"/>
                          <w:sz w:val="160"/>
                          <w:szCs w:val="96"/>
                          <w:rtl/>
                          <w:lang w:bidi="fa-IR"/>
                        </w:rPr>
                      </w:pPr>
                      <w:r w:rsidRPr="00CC0598">
                        <w:rPr>
                          <w:rFonts w:cs="B Lotus" w:hint="cs"/>
                          <w:b/>
                          <w:bCs/>
                          <w:color w:val="000000"/>
                          <w:sz w:val="160"/>
                          <w:szCs w:val="96"/>
                          <w:rtl/>
                          <w:lang w:bidi="fa-IR"/>
                        </w:rPr>
                        <w:t>فصل دوم</w:t>
                      </w:r>
                    </w:p>
                    <w:p w14:paraId="74B96699" w14:textId="77777777" w:rsidR="00FB484E" w:rsidRPr="00CC0598" w:rsidRDefault="00FB484E" w:rsidP="00C61AA8">
                      <w:pPr>
                        <w:jc w:val="center"/>
                        <w:rPr>
                          <w:rFonts w:cs="B Lotus"/>
                          <w:b/>
                          <w:bCs/>
                          <w:color w:val="000000"/>
                          <w:sz w:val="160"/>
                          <w:szCs w:val="96"/>
                          <w:lang w:bidi="fa-IR"/>
                        </w:rPr>
                      </w:pPr>
                      <w:r w:rsidRPr="00CC0598">
                        <w:rPr>
                          <w:rFonts w:cs="B Lotus" w:hint="cs"/>
                          <w:b/>
                          <w:bCs/>
                          <w:color w:val="000000"/>
                          <w:sz w:val="160"/>
                          <w:szCs w:val="96"/>
                          <w:rtl/>
                          <w:lang w:bidi="fa-IR"/>
                        </w:rPr>
                        <w:t>بررسی منابع</w:t>
                      </w:r>
                    </w:p>
                  </w:txbxContent>
                </v:textbox>
                <w10:wrap anchorx="margin"/>
              </v:shape>
            </w:pict>
          </mc:Fallback>
        </mc:AlternateContent>
      </w:r>
    </w:p>
    <w:p w14:paraId="2F63E641" w14:textId="77777777" w:rsidR="00C61AA8" w:rsidRPr="00CC0598" w:rsidRDefault="00C61AA8" w:rsidP="006A33FD">
      <w:pPr>
        <w:bidi/>
        <w:spacing w:line="360" w:lineRule="auto"/>
        <w:jc w:val="both"/>
        <w:rPr>
          <w:rFonts w:ascii="Times New Roman" w:hAnsi="Times New Roman" w:cs="B Lotus"/>
          <w:color w:val="000000"/>
          <w:sz w:val="24"/>
          <w:szCs w:val="28"/>
          <w:rtl/>
          <w:lang w:bidi="fa-IR"/>
        </w:rPr>
      </w:pPr>
    </w:p>
    <w:p w14:paraId="26851306" w14:textId="77777777" w:rsidR="00B44F6F" w:rsidRPr="00CC0598" w:rsidRDefault="00B44F6F" w:rsidP="006A33FD">
      <w:pPr>
        <w:bidi/>
        <w:spacing w:line="360" w:lineRule="auto"/>
        <w:jc w:val="both"/>
        <w:rPr>
          <w:rFonts w:ascii="Times New Roman" w:hAnsi="Times New Roman" w:cs="B Lotus"/>
          <w:color w:val="000000"/>
          <w:sz w:val="24"/>
          <w:szCs w:val="28"/>
          <w:rtl/>
          <w:lang w:bidi="fa-IR"/>
        </w:rPr>
      </w:pPr>
    </w:p>
    <w:p w14:paraId="5A3784A0" w14:textId="77777777" w:rsidR="00B44F6F" w:rsidRPr="00CC0598" w:rsidRDefault="00B44F6F" w:rsidP="006A33FD">
      <w:pPr>
        <w:bidi/>
        <w:spacing w:line="360" w:lineRule="auto"/>
        <w:jc w:val="both"/>
        <w:rPr>
          <w:rFonts w:ascii="Times New Roman" w:hAnsi="Times New Roman" w:cs="B Lotus"/>
          <w:color w:val="000000"/>
          <w:sz w:val="24"/>
          <w:szCs w:val="28"/>
          <w:rtl/>
          <w:lang w:bidi="fa-IR"/>
        </w:rPr>
      </w:pPr>
    </w:p>
    <w:p w14:paraId="1EE7D7DA" w14:textId="77777777" w:rsidR="00B44F6F" w:rsidRPr="00CC0598" w:rsidRDefault="00B44F6F" w:rsidP="006A33FD">
      <w:pPr>
        <w:bidi/>
        <w:spacing w:line="360" w:lineRule="auto"/>
        <w:jc w:val="both"/>
        <w:rPr>
          <w:rFonts w:ascii="Times New Roman" w:hAnsi="Times New Roman" w:cs="B Lotus"/>
          <w:color w:val="000000"/>
          <w:sz w:val="24"/>
          <w:szCs w:val="28"/>
          <w:lang w:bidi="fa-IR"/>
        </w:rPr>
      </w:pPr>
    </w:p>
    <w:p w14:paraId="3F5084FC" w14:textId="77777777" w:rsidR="00030DA9" w:rsidRPr="00CC0598" w:rsidRDefault="00030DA9" w:rsidP="00030DA9">
      <w:pPr>
        <w:bidi/>
        <w:spacing w:line="360" w:lineRule="auto"/>
        <w:jc w:val="both"/>
        <w:rPr>
          <w:rFonts w:ascii="Times New Roman" w:hAnsi="Times New Roman" w:cs="B Lotus"/>
          <w:color w:val="000000"/>
          <w:sz w:val="24"/>
          <w:szCs w:val="28"/>
          <w:lang w:bidi="fa-IR"/>
        </w:rPr>
      </w:pPr>
    </w:p>
    <w:p w14:paraId="0F0A99A2" w14:textId="77777777" w:rsidR="00030DA9" w:rsidRPr="00CC0598" w:rsidRDefault="00030DA9" w:rsidP="00030DA9">
      <w:pPr>
        <w:bidi/>
        <w:spacing w:line="360" w:lineRule="auto"/>
        <w:jc w:val="both"/>
        <w:rPr>
          <w:rFonts w:ascii="Times New Roman" w:hAnsi="Times New Roman" w:cs="B Lotus"/>
          <w:color w:val="000000"/>
          <w:sz w:val="24"/>
          <w:szCs w:val="28"/>
          <w:lang w:bidi="fa-IR"/>
        </w:rPr>
      </w:pPr>
    </w:p>
    <w:p w14:paraId="24B4866A" w14:textId="77777777" w:rsidR="00030DA9" w:rsidRPr="00CC0598" w:rsidRDefault="00030DA9" w:rsidP="00030DA9">
      <w:pPr>
        <w:bidi/>
        <w:spacing w:line="360" w:lineRule="auto"/>
        <w:jc w:val="both"/>
        <w:rPr>
          <w:rFonts w:ascii="Times New Roman" w:hAnsi="Times New Roman" w:cs="B Lotus"/>
          <w:color w:val="000000"/>
          <w:sz w:val="24"/>
          <w:szCs w:val="28"/>
          <w:rtl/>
          <w:lang w:bidi="fa-IR"/>
        </w:rPr>
      </w:pPr>
    </w:p>
    <w:p w14:paraId="3C954A94" w14:textId="77777777" w:rsidR="00B44F6F" w:rsidRPr="00CC0598" w:rsidRDefault="00B44F6F" w:rsidP="006A33FD">
      <w:pPr>
        <w:bidi/>
        <w:spacing w:line="360" w:lineRule="auto"/>
        <w:jc w:val="both"/>
        <w:rPr>
          <w:rFonts w:ascii="Times New Roman" w:hAnsi="Times New Roman" w:cs="B Lotus"/>
          <w:color w:val="000000"/>
          <w:sz w:val="24"/>
          <w:szCs w:val="28"/>
          <w:rtl/>
          <w:lang w:bidi="fa-IR"/>
        </w:rPr>
      </w:pPr>
    </w:p>
    <w:p w14:paraId="465AE0D7" w14:textId="77777777" w:rsidR="00B44F6F" w:rsidRPr="00CC0598" w:rsidRDefault="00B44F6F" w:rsidP="006A33FD">
      <w:pPr>
        <w:bidi/>
        <w:spacing w:line="360" w:lineRule="auto"/>
        <w:jc w:val="both"/>
        <w:rPr>
          <w:rFonts w:ascii="Times New Roman" w:hAnsi="Times New Roman" w:cs="B Lotus"/>
          <w:color w:val="000000"/>
          <w:sz w:val="24"/>
          <w:szCs w:val="28"/>
          <w:rtl/>
          <w:lang w:bidi="fa-IR"/>
        </w:rPr>
      </w:pPr>
    </w:p>
    <w:p w14:paraId="2770601D" w14:textId="77777777" w:rsidR="00B44F6F" w:rsidRPr="00CC0598" w:rsidRDefault="00B44F6F" w:rsidP="006A33FD">
      <w:pPr>
        <w:bidi/>
        <w:spacing w:line="360" w:lineRule="auto"/>
        <w:jc w:val="both"/>
        <w:rPr>
          <w:rFonts w:ascii="Times New Roman" w:hAnsi="Times New Roman" w:cs="B Lotus"/>
          <w:color w:val="000000"/>
          <w:sz w:val="24"/>
          <w:szCs w:val="28"/>
          <w:rtl/>
          <w:lang w:bidi="fa-IR"/>
        </w:rPr>
      </w:pPr>
    </w:p>
    <w:p w14:paraId="1D24015E" w14:textId="77777777" w:rsidR="009E4362" w:rsidRPr="00CC0598" w:rsidRDefault="009E4362" w:rsidP="006A33FD">
      <w:pPr>
        <w:bidi/>
        <w:spacing w:line="360" w:lineRule="auto"/>
        <w:jc w:val="both"/>
        <w:rPr>
          <w:rFonts w:ascii="Times New Roman" w:hAnsi="Times New Roman" w:cs="B Lotus"/>
          <w:color w:val="000000"/>
          <w:sz w:val="24"/>
          <w:szCs w:val="28"/>
          <w:rtl/>
          <w:lang w:bidi="fa-IR"/>
        </w:rPr>
        <w:sectPr w:rsidR="009E4362" w:rsidRPr="00CC0598" w:rsidSect="00DF617D">
          <w:headerReference w:type="default" r:id="rId20"/>
          <w:footerReference w:type="default" r:id="rId21"/>
          <w:pgSz w:w="12240" w:h="15840"/>
          <w:pgMar w:top="1440" w:right="1152" w:bottom="1440" w:left="1152" w:header="720" w:footer="720" w:gutter="0"/>
          <w:pgNumType w:start="1"/>
          <w:cols w:space="720"/>
          <w:docGrid w:linePitch="360"/>
        </w:sectPr>
      </w:pPr>
    </w:p>
    <w:p w14:paraId="09553BE8" w14:textId="77777777" w:rsidR="00A614F8" w:rsidRPr="00CC0598" w:rsidRDefault="00A614F8" w:rsidP="00A614F8">
      <w:pPr>
        <w:bidi/>
        <w:jc w:val="both"/>
        <w:rPr>
          <w:rFonts w:cs="B Lotus"/>
          <w:b/>
          <w:bCs/>
          <w:color w:val="000000"/>
          <w:sz w:val="24"/>
          <w:szCs w:val="28"/>
          <w:rtl/>
        </w:rPr>
      </w:pPr>
      <w:r w:rsidRPr="00CC0598">
        <w:rPr>
          <w:rFonts w:ascii="Times New Roman" w:hAnsi="Times New Roman" w:cs="B Lotus" w:hint="cs"/>
          <w:b/>
          <w:bCs/>
          <w:color w:val="000000"/>
          <w:sz w:val="24"/>
          <w:szCs w:val="28"/>
          <w:rtl/>
          <w:lang w:bidi="fa-IR"/>
        </w:rPr>
        <w:lastRenderedPageBreak/>
        <w:t>1</w:t>
      </w:r>
      <w:r w:rsidR="00930ECE" w:rsidRPr="00CC0598">
        <w:rPr>
          <w:rFonts w:ascii="Times New Roman" w:hAnsi="Times New Roman" w:cs="B Lotus" w:hint="cs"/>
          <w:b/>
          <w:bCs/>
          <w:color w:val="000000"/>
          <w:sz w:val="24"/>
          <w:szCs w:val="28"/>
          <w:rtl/>
          <w:lang w:bidi="fa-IR"/>
        </w:rPr>
        <w:t>-</w:t>
      </w:r>
      <w:r w:rsidRPr="00CC0598">
        <w:rPr>
          <w:rFonts w:ascii="Times New Roman" w:hAnsi="Times New Roman" w:cs="B Lotus" w:hint="cs"/>
          <w:b/>
          <w:bCs/>
          <w:color w:val="000000"/>
          <w:sz w:val="24"/>
          <w:szCs w:val="28"/>
          <w:rtl/>
          <w:lang w:bidi="fa-IR"/>
        </w:rPr>
        <w:t>2</w:t>
      </w:r>
      <w:r w:rsidRPr="00CC0598">
        <w:rPr>
          <w:rFonts w:cs="B Lotus" w:hint="cs"/>
          <w:b/>
          <w:bCs/>
          <w:color w:val="000000"/>
          <w:sz w:val="24"/>
          <w:szCs w:val="28"/>
          <w:rtl/>
        </w:rPr>
        <w:t>- کلیات و بررسی منابع علمی</w:t>
      </w:r>
    </w:p>
    <w:p w14:paraId="25E7F512" w14:textId="77777777" w:rsidR="00A614F8" w:rsidRPr="00CC0598" w:rsidRDefault="00A614F8" w:rsidP="00A614F8">
      <w:pPr>
        <w:bidi/>
        <w:spacing w:line="360" w:lineRule="auto"/>
        <w:jc w:val="both"/>
        <w:rPr>
          <w:rFonts w:ascii="Times New Roman" w:hAnsi="Times New Roman" w:cs="B Lotus"/>
          <w:b/>
          <w:bCs/>
          <w:color w:val="000000"/>
          <w:sz w:val="24"/>
          <w:szCs w:val="28"/>
          <w:rtl/>
        </w:rPr>
      </w:pPr>
      <w:r w:rsidRPr="00CC0598">
        <w:rPr>
          <w:rFonts w:ascii="Times New Roman" w:hAnsi="Times New Roman" w:cs="B Lotus" w:hint="cs"/>
          <w:b/>
          <w:bCs/>
          <w:color w:val="000000"/>
          <w:sz w:val="24"/>
          <w:szCs w:val="28"/>
          <w:rtl/>
        </w:rPr>
        <w:t>2-1-1-</w:t>
      </w:r>
      <w:r w:rsidR="00E53962" w:rsidRPr="00CC0598">
        <w:rPr>
          <w:rFonts w:ascii="Times New Roman" w:hAnsi="Times New Roman" w:cs="B Lotus" w:hint="cs"/>
          <w:b/>
          <w:bCs/>
          <w:color w:val="000000"/>
          <w:sz w:val="24"/>
          <w:szCs w:val="28"/>
          <w:rtl/>
        </w:rPr>
        <w:t xml:space="preserve"> </w:t>
      </w:r>
      <w:r w:rsidRPr="00CC0598">
        <w:rPr>
          <w:rFonts w:ascii="Times New Roman" w:hAnsi="Times New Roman" w:cs="B Lotus" w:hint="cs"/>
          <w:b/>
          <w:bCs/>
          <w:color w:val="000000"/>
          <w:sz w:val="24"/>
          <w:szCs w:val="28"/>
          <w:rtl/>
        </w:rPr>
        <w:t xml:space="preserve">ارقام </w:t>
      </w:r>
    </w:p>
    <w:p w14:paraId="4EB17972" w14:textId="77777777" w:rsidR="00A614F8" w:rsidRPr="00CC0598" w:rsidRDefault="00A614F8" w:rsidP="001C617C">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 xml:space="preserve">از </w:t>
      </w:r>
      <w:r w:rsidR="00720E97" w:rsidRPr="00CC0598">
        <w:rPr>
          <w:rFonts w:ascii="Times New Roman" w:hAnsi="Times New Roman" w:cs="B Lotus" w:hint="cs"/>
          <w:color w:val="000000"/>
          <w:sz w:val="24"/>
          <w:szCs w:val="28"/>
          <w:rtl/>
          <w:lang w:bidi="fa-IR"/>
        </w:rPr>
        <w:t xml:space="preserve">مهمترین ارقام خارجی </w:t>
      </w:r>
      <w:r w:rsidRPr="00CC0598">
        <w:rPr>
          <w:rFonts w:ascii="Times New Roman" w:hAnsi="Times New Roman" w:cs="B Lotus" w:hint="cs"/>
          <w:color w:val="000000"/>
          <w:sz w:val="24"/>
          <w:szCs w:val="28"/>
          <w:rtl/>
          <w:lang w:bidi="fa-IR"/>
        </w:rPr>
        <w:t>گردو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توان به</w:t>
      </w:r>
      <w:r w:rsidR="00EF0F70" w:rsidRPr="00CC0598">
        <w:rPr>
          <w:rFonts w:ascii="Times New Roman" w:hAnsi="Times New Roman" w:cs="B Lotus" w:hint="cs"/>
          <w:color w:val="000000"/>
          <w:sz w:val="24"/>
          <w:szCs w:val="28"/>
          <w:rtl/>
          <w:lang w:bidi="fa-IR"/>
        </w:rPr>
        <w:t xml:space="preserve"> چندلر، پدرو، فرنور، هارتلی، لارا و</w:t>
      </w:r>
      <w:r w:rsidRPr="00CC0598">
        <w:rPr>
          <w:rFonts w:ascii="Times New Roman" w:hAnsi="Times New Roman" w:cs="B Lotus" w:hint="cs"/>
          <w:color w:val="000000"/>
          <w:sz w:val="24"/>
          <w:szCs w:val="28"/>
          <w:rtl/>
          <w:lang w:bidi="fa-IR"/>
        </w:rPr>
        <w:t xml:space="preserve"> فرانکت اشاره کرد</w:t>
      </w:r>
      <w:r w:rsidR="00E53962" w:rsidRPr="00CC0598">
        <w:rPr>
          <w:rFonts w:ascii="Times New Roman" w:hAnsi="Times New Roman" w:cs="B Lotus"/>
          <w:color w:val="000000"/>
          <w:sz w:val="24"/>
          <w:szCs w:val="28"/>
          <w:rtl/>
          <w:lang w:bidi="fa-IR"/>
        </w:rPr>
        <w:br/>
      </w:r>
      <w:r w:rsidR="00C90563" w:rsidRPr="00CC0598">
        <w:rPr>
          <w:rFonts w:ascii="Times New Roman" w:hAnsi="Times New Roman" w:cs="B Lotus" w:hint="cs"/>
          <w:color w:val="000000"/>
          <w:sz w:val="24"/>
          <w:szCs w:val="28"/>
          <w:rtl/>
          <w:lang w:bidi="fa-IR"/>
        </w:rPr>
        <w:t>(</w:t>
      </w:r>
      <w:r w:rsidR="00C90563" w:rsidRPr="00CC0598">
        <w:rPr>
          <w:rFonts w:ascii="Times New Roman" w:hAnsi="Times New Roman" w:cs="B Lotus"/>
          <w:color w:val="000000"/>
          <w:sz w:val="24"/>
          <w:szCs w:val="28"/>
          <w:lang w:val="it-IT" w:bidi="fa-IR"/>
        </w:rPr>
        <w:t>Soleimani</w:t>
      </w:r>
      <w:r w:rsidR="00C90563" w:rsidRPr="00CC0598">
        <w:rPr>
          <w:rFonts w:ascii="Times New Roman" w:hAnsi="Times New Roman" w:cs="B Lotus"/>
          <w:color w:val="000000"/>
          <w:sz w:val="24"/>
          <w:szCs w:val="28"/>
          <w:lang w:bidi="fa-IR"/>
        </w:rPr>
        <w:t xml:space="preserve"> </w:t>
      </w:r>
      <w:r w:rsidR="00C90563" w:rsidRPr="00CC0598">
        <w:rPr>
          <w:rFonts w:ascii="Times New Roman" w:hAnsi="Times New Roman" w:cs="B Lotus"/>
          <w:i/>
          <w:iCs/>
          <w:color w:val="000000"/>
          <w:sz w:val="24"/>
          <w:szCs w:val="28"/>
          <w:lang w:bidi="fa-IR"/>
        </w:rPr>
        <w:t>et al</w:t>
      </w:r>
      <w:r w:rsidR="00C90563" w:rsidRPr="00CC0598">
        <w:rPr>
          <w:rFonts w:ascii="Times New Roman" w:hAnsi="Times New Roman" w:cs="B Lotus"/>
          <w:color w:val="000000"/>
          <w:sz w:val="24"/>
          <w:szCs w:val="28"/>
          <w:lang w:bidi="fa-IR"/>
        </w:rPr>
        <w:t>., 2019</w:t>
      </w:r>
      <w:r w:rsidR="00C90563" w:rsidRPr="00CC0598">
        <w:rPr>
          <w:rFonts w:ascii="Times New Roman" w:hAnsi="Times New Roman" w:cs="B Lotus" w:hint="cs"/>
          <w:color w:val="000000"/>
          <w:sz w:val="24"/>
          <w:szCs w:val="28"/>
          <w:rtl/>
          <w:lang w:bidi="fa-IR"/>
        </w:rPr>
        <w:t xml:space="preserve">). مهمترین ارقام گردوی ایرانی شاملی جمال، </w:t>
      </w:r>
      <w:r w:rsidR="00C90563" w:rsidRPr="00CC0598">
        <w:rPr>
          <w:rFonts w:ascii="Times New Roman" w:hAnsi="Times New Roman" w:cs="B Lotus" w:hint="cs"/>
          <w:color w:val="000000"/>
          <w:sz w:val="28"/>
          <w:szCs w:val="28"/>
          <w:rtl/>
          <w:lang w:bidi="fa-IR"/>
        </w:rPr>
        <w:t>دماوند</w:t>
      </w:r>
      <w:r w:rsidR="001C617C" w:rsidRPr="00CC0598">
        <w:rPr>
          <w:rFonts w:ascii="Times New Roman" w:hAnsi="Times New Roman" w:cs="B Lotus"/>
          <w:color w:val="000000"/>
          <w:sz w:val="28"/>
          <w:szCs w:val="28"/>
          <w:lang w:bidi="fa-IR"/>
        </w:rPr>
        <w:t xml:space="preserve"> </w:t>
      </w:r>
      <w:r w:rsidR="00C90563" w:rsidRPr="00CC0598">
        <w:rPr>
          <w:rFonts w:ascii="Times New Roman" w:hAnsi="Times New Roman" w:cs="B Lotus" w:hint="cs"/>
          <w:color w:val="000000"/>
          <w:sz w:val="28"/>
          <w:szCs w:val="28"/>
          <w:rtl/>
          <w:lang w:bidi="fa-IR"/>
        </w:rPr>
        <w:t xml:space="preserve">، </w:t>
      </w:r>
      <w:r w:rsidR="00C90563" w:rsidRPr="00CC0598">
        <w:rPr>
          <w:rFonts w:ascii="Times New Roman" w:hAnsi="Times New Roman" w:cs="B Lotus" w:hint="cs"/>
          <w:color w:val="000000"/>
          <w:sz w:val="24"/>
          <w:szCs w:val="28"/>
          <w:rtl/>
          <w:lang w:bidi="fa-IR"/>
        </w:rPr>
        <w:t>کاسپین، پرشیا، چالدران و الوند میباشد که در سال های اخیر از بین توده های بومی گردوی کشور شناسایی، اصلاح و معرفی شده اند</w:t>
      </w:r>
      <w:r w:rsidR="00E53962" w:rsidRPr="00CC0598">
        <w:rPr>
          <w:rFonts w:ascii="Times New Roman" w:hAnsi="Times New Roman" w:cs="B Lotus"/>
          <w:color w:val="000000"/>
          <w:sz w:val="24"/>
          <w:szCs w:val="28"/>
          <w:rtl/>
          <w:lang w:bidi="fa-IR"/>
        </w:rPr>
        <w:br/>
      </w:r>
      <w:r w:rsidR="00C90563" w:rsidRPr="00CC0598">
        <w:rPr>
          <w:rFonts w:ascii="Times New Roman" w:hAnsi="Times New Roman" w:cs="B Lotus" w:hint="cs"/>
          <w:color w:val="000000"/>
          <w:sz w:val="24"/>
          <w:szCs w:val="28"/>
          <w:rtl/>
          <w:lang w:bidi="fa-IR"/>
        </w:rPr>
        <w:t>(</w:t>
      </w:r>
      <w:r w:rsidR="009173E2" w:rsidRPr="00CC0598">
        <w:rPr>
          <w:rFonts w:ascii="Times New Roman" w:hAnsi="Times New Roman" w:cs="B Lotus"/>
          <w:color w:val="000000"/>
          <w:sz w:val="24"/>
          <w:szCs w:val="28"/>
          <w:lang w:bidi="fa-IR"/>
        </w:rPr>
        <w:t xml:space="preserve">Soleimani </w:t>
      </w:r>
      <w:r w:rsidR="00C90563" w:rsidRPr="00CC0598">
        <w:rPr>
          <w:rFonts w:ascii="Times New Roman" w:hAnsi="Times New Roman" w:cs="B Lotus"/>
          <w:i/>
          <w:iCs/>
          <w:color w:val="000000"/>
          <w:sz w:val="24"/>
          <w:szCs w:val="28"/>
          <w:lang w:bidi="fa-IR"/>
        </w:rPr>
        <w:t>et al.,</w:t>
      </w:r>
      <w:r w:rsidR="009173E2" w:rsidRPr="00CC0598">
        <w:rPr>
          <w:rFonts w:ascii="Times New Roman" w:hAnsi="Times New Roman" w:cs="B Lotus"/>
          <w:color w:val="000000"/>
          <w:sz w:val="24"/>
          <w:szCs w:val="28"/>
          <w:lang w:bidi="fa-IR"/>
        </w:rPr>
        <w:t xml:space="preserve"> 2019</w:t>
      </w:r>
      <w:r w:rsidR="00C90563" w:rsidRPr="00CC0598">
        <w:rPr>
          <w:rFonts w:ascii="Times New Roman" w:hAnsi="Times New Roman" w:cs="B Lotus" w:hint="cs"/>
          <w:color w:val="000000"/>
          <w:sz w:val="24"/>
          <w:szCs w:val="28"/>
          <w:rtl/>
          <w:lang w:bidi="fa-IR"/>
        </w:rPr>
        <w:t>).</w:t>
      </w:r>
    </w:p>
    <w:p w14:paraId="098CF650" w14:textId="77777777" w:rsidR="00A614F8" w:rsidRPr="00CC0598" w:rsidRDefault="00A614F8" w:rsidP="00A70B69">
      <w:p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rPr>
        <w:t xml:space="preserve">همچنین </w:t>
      </w:r>
      <w:r w:rsidRPr="00CC0598">
        <w:rPr>
          <w:rFonts w:ascii="Times New Roman" w:hAnsi="Times New Roman" w:cs="B Lotus"/>
          <w:color w:val="000000"/>
          <w:sz w:val="24"/>
          <w:szCs w:val="28"/>
          <w:rtl/>
        </w:rPr>
        <w:t>در کشور</w:t>
      </w:r>
      <w:r w:rsidRPr="00CC0598">
        <w:rPr>
          <w:rFonts w:ascii="Times New Roman" w:hAnsi="Times New Roman" w:cs="B Lotus"/>
          <w:color w:val="000000"/>
          <w:sz w:val="24"/>
          <w:szCs w:val="28"/>
          <w:rtl/>
        </w:rPr>
        <w:softHyphen/>
        <w:t>هاي مختلف</w:t>
      </w:r>
      <w:r w:rsidRPr="00CC0598">
        <w:rPr>
          <w:rFonts w:ascii="Times New Roman" w:hAnsi="Times New Roman" w:cs="B Lotus" w:hint="cs"/>
          <w:color w:val="000000"/>
          <w:sz w:val="24"/>
          <w:szCs w:val="28"/>
          <w:rtl/>
        </w:rPr>
        <w:t xml:space="preserve"> نیز ارقام گردو متعددی </w:t>
      </w:r>
      <w:r w:rsidRPr="00CC0598">
        <w:rPr>
          <w:rFonts w:ascii="Times New Roman" w:hAnsi="Times New Roman" w:cs="B Lotus"/>
          <w:color w:val="000000"/>
          <w:sz w:val="24"/>
          <w:szCs w:val="28"/>
          <w:rtl/>
        </w:rPr>
        <w:t>معرف</w:t>
      </w:r>
      <w:r w:rsidRPr="00CC0598">
        <w:rPr>
          <w:rFonts w:ascii="Times New Roman" w:hAnsi="Times New Roman" w:cs="B Lotus" w:hint="cs"/>
          <w:color w:val="000000"/>
          <w:sz w:val="24"/>
          <w:szCs w:val="28"/>
          <w:rtl/>
        </w:rPr>
        <w:t>ی</w:t>
      </w:r>
      <w:r w:rsidRPr="00CC0598">
        <w:rPr>
          <w:rFonts w:ascii="Times New Roman" w:hAnsi="Times New Roman" w:cs="B Lotus"/>
          <w:color w:val="000000"/>
          <w:sz w:val="24"/>
          <w:szCs w:val="28"/>
          <w:rtl/>
        </w:rPr>
        <w:t xml:space="preserve"> شده است. به</w:t>
      </w:r>
      <w:r w:rsidRPr="00CC0598">
        <w:rPr>
          <w:rFonts w:ascii="Times New Roman" w:hAnsi="Times New Roman" w:cs="B Lotus" w:hint="cs"/>
          <w:color w:val="000000"/>
          <w:sz w:val="24"/>
          <w:szCs w:val="28"/>
          <w:rtl/>
        </w:rPr>
        <w:t xml:space="preserve"> ع</w:t>
      </w:r>
      <w:r w:rsidRPr="00CC0598">
        <w:rPr>
          <w:rFonts w:ascii="Times New Roman" w:hAnsi="Times New Roman" w:cs="B Lotus"/>
          <w:color w:val="000000"/>
          <w:sz w:val="24"/>
          <w:szCs w:val="28"/>
          <w:rtl/>
        </w:rPr>
        <w:t>نوان مثال</w:t>
      </w:r>
      <w:r w:rsidRPr="00CC0598">
        <w:rPr>
          <w:rFonts w:ascii="Times New Roman" w:hAnsi="Times New Roman" w:cs="B Lotus" w:hint="cs"/>
          <w:color w:val="000000"/>
          <w:sz w:val="24"/>
          <w:szCs w:val="28"/>
          <w:rtl/>
        </w:rPr>
        <w:t>،</w:t>
      </w:r>
      <w:r w:rsidRPr="00CC0598">
        <w:rPr>
          <w:rFonts w:ascii="Times New Roman" w:hAnsi="Times New Roman" w:cs="B Lotus"/>
          <w:color w:val="000000"/>
          <w:sz w:val="24"/>
          <w:szCs w:val="28"/>
          <w:rtl/>
        </w:rPr>
        <w:t xml:space="preserve"> در آمر</w:t>
      </w:r>
      <w:r w:rsidRPr="00CC0598">
        <w:rPr>
          <w:rFonts w:ascii="Times New Roman" w:hAnsi="Times New Roman" w:cs="B Lotus" w:hint="cs"/>
          <w:color w:val="000000"/>
          <w:sz w:val="24"/>
          <w:szCs w:val="28"/>
          <w:rtl/>
        </w:rPr>
        <w:t>یکا</w:t>
      </w:r>
      <w:r w:rsidRPr="00CC0598">
        <w:rPr>
          <w:rFonts w:ascii="Times New Roman" w:hAnsi="Times New Roman" w:cs="B Lotus"/>
          <w:color w:val="000000"/>
          <w:sz w:val="24"/>
          <w:szCs w:val="28"/>
          <w:rtl/>
        </w:rPr>
        <w:t xml:space="preserve"> م</w:t>
      </w:r>
      <w:r w:rsidRPr="00CC0598">
        <w:rPr>
          <w:rFonts w:ascii="Times New Roman" w:hAnsi="Times New Roman" w:cs="B Lotus" w:hint="cs"/>
          <w:color w:val="000000"/>
          <w:sz w:val="24"/>
          <w:szCs w:val="28"/>
          <w:rtl/>
        </w:rPr>
        <w:t>ی</w:t>
      </w:r>
      <w:r w:rsidRPr="00CC0598">
        <w:rPr>
          <w:rFonts w:ascii="Times New Roman" w:hAnsi="Times New Roman" w:cs="B Lotus" w:hint="eastAsia"/>
          <w:color w:val="000000"/>
          <w:sz w:val="24"/>
          <w:szCs w:val="28"/>
          <w:rtl/>
        </w:rPr>
        <w:t>‌</w:t>
      </w:r>
      <w:r w:rsidRPr="00CC0598">
        <w:rPr>
          <w:rFonts w:ascii="Times New Roman" w:hAnsi="Times New Roman" w:cs="B Lotus"/>
          <w:color w:val="000000"/>
          <w:sz w:val="24"/>
          <w:szCs w:val="28"/>
          <w:rtl/>
        </w:rPr>
        <w:t>توان از</w:t>
      </w:r>
      <w:r w:rsidRPr="00CC0598">
        <w:rPr>
          <w:rFonts w:ascii="Times New Roman" w:hAnsi="Times New Roman" w:cs="B Lotus" w:hint="cs"/>
          <w:color w:val="000000"/>
          <w:sz w:val="24"/>
          <w:szCs w:val="28"/>
          <w:rtl/>
        </w:rPr>
        <w:t xml:space="preserve"> ارقام چندلر</w:t>
      </w:r>
      <w:r w:rsidRPr="00CC0598">
        <w:rPr>
          <w:rFonts w:ascii="Times New Roman" w:hAnsi="Times New Roman" w:cs="B Lotus"/>
          <w:color w:val="000000"/>
          <w:sz w:val="24"/>
          <w:szCs w:val="28"/>
          <w:vertAlign w:val="superscript"/>
          <w:rtl/>
        </w:rPr>
        <w:footnoteReference w:id="25"/>
      </w:r>
      <w:r w:rsidRPr="00CC0598">
        <w:rPr>
          <w:rFonts w:ascii="Times New Roman" w:hAnsi="Times New Roman" w:cs="B Lotus" w:hint="cs"/>
          <w:color w:val="000000"/>
          <w:sz w:val="24"/>
          <w:szCs w:val="28"/>
          <w:rtl/>
        </w:rPr>
        <w:t xml:space="preserve">، </w:t>
      </w:r>
      <w:r w:rsidRPr="00CC0598">
        <w:rPr>
          <w:rFonts w:ascii="Times New Roman" w:hAnsi="Times New Roman" w:cs="B Lotus"/>
          <w:color w:val="000000"/>
          <w:sz w:val="24"/>
          <w:szCs w:val="28"/>
          <w:rtl/>
        </w:rPr>
        <w:t>پا</w:t>
      </w:r>
      <w:r w:rsidRPr="00CC0598">
        <w:rPr>
          <w:rFonts w:ascii="Times New Roman" w:hAnsi="Times New Roman" w:cs="B Lotus" w:hint="cs"/>
          <w:color w:val="000000"/>
          <w:sz w:val="24"/>
          <w:szCs w:val="28"/>
          <w:rtl/>
        </w:rPr>
        <w:t>ین</w:t>
      </w:r>
      <w:r w:rsidRPr="00CC0598">
        <w:rPr>
          <w:rFonts w:ascii="Times New Roman" w:hAnsi="Times New Roman" w:cs="B Lotus"/>
          <w:color w:val="000000"/>
          <w:sz w:val="24"/>
          <w:szCs w:val="28"/>
          <w:vertAlign w:val="superscript"/>
          <w:rtl/>
        </w:rPr>
        <w:footnoteReference w:id="26"/>
      </w:r>
      <w:r w:rsidRPr="00CC0598">
        <w:rPr>
          <w:rFonts w:ascii="Times New Roman" w:hAnsi="Times New Roman" w:cs="B Lotus" w:hint="cs"/>
          <w:color w:val="000000"/>
          <w:sz w:val="24"/>
          <w:szCs w:val="28"/>
          <w:rtl/>
        </w:rPr>
        <w:t>،</w:t>
      </w:r>
      <w:r w:rsidRPr="00CC0598">
        <w:rPr>
          <w:rFonts w:ascii="Times New Roman" w:hAnsi="Times New Roman" w:cs="B Lotus"/>
          <w:color w:val="000000"/>
          <w:sz w:val="24"/>
          <w:szCs w:val="28"/>
          <w:rtl/>
        </w:rPr>
        <w:t xml:space="preserve"> سر</w:t>
      </w:r>
      <w:r w:rsidRPr="00CC0598">
        <w:rPr>
          <w:rFonts w:ascii="Times New Roman" w:hAnsi="Times New Roman" w:cs="B Lotus"/>
          <w:color w:val="000000"/>
          <w:sz w:val="24"/>
          <w:szCs w:val="28"/>
          <w:vertAlign w:val="superscript"/>
          <w:rtl/>
        </w:rPr>
        <w:footnoteReference w:id="27"/>
      </w:r>
      <w:r w:rsidRPr="00CC0598">
        <w:rPr>
          <w:rFonts w:ascii="Times New Roman" w:hAnsi="Times New Roman" w:cs="B Lotus"/>
          <w:color w:val="000000"/>
          <w:sz w:val="24"/>
          <w:szCs w:val="28"/>
          <w:rtl/>
        </w:rPr>
        <w:t>، هارتل</w:t>
      </w:r>
      <w:r w:rsidRPr="00CC0598">
        <w:rPr>
          <w:rFonts w:ascii="Times New Roman" w:hAnsi="Times New Roman" w:cs="B Lotus" w:hint="cs"/>
          <w:color w:val="000000"/>
          <w:sz w:val="24"/>
          <w:szCs w:val="28"/>
          <w:rtl/>
        </w:rPr>
        <w:t>ی</w:t>
      </w:r>
      <w:r w:rsidRPr="00CC0598">
        <w:rPr>
          <w:rFonts w:ascii="Times New Roman" w:hAnsi="Times New Roman" w:cs="B Lotus"/>
          <w:color w:val="000000"/>
          <w:sz w:val="24"/>
          <w:szCs w:val="28"/>
          <w:vertAlign w:val="superscript"/>
          <w:rtl/>
        </w:rPr>
        <w:footnoteReference w:id="28"/>
      </w:r>
      <w:r w:rsidRPr="00CC0598">
        <w:rPr>
          <w:rFonts w:ascii="Times New Roman" w:hAnsi="Times New Roman" w:cs="B Lotus" w:hint="cs"/>
          <w:color w:val="000000"/>
          <w:sz w:val="24"/>
          <w:szCs w:val="28"/>
          <w:rtl/>
        </w:rPr>
        <w:t>،</w:t>
      </w:r>
      <w:r w:rsidRPr="00CC0598">
        <w:rPr>
          <w:rFonts w:ascii="Times New Roman" w:hAnsi="Times New Roman" w:cs="B Lotus"/>
          <w:color w:val="000000"/>
          <w:sz w:val="24"/>
          <w:szCs w:val="28"/>
          <w:rtl/>
        </w:rPr>
        <w:t xml:space="preserve"> </w:t>
      </w:r>
      <w:r w:rsidRPr="00CC0598">
        <w:rPr>
          <w:rFonts w:ascii="Times New Roman" w:hAnsi="Times New Roman" w:cs="B Lotus" w:hint="cs"/>
          <w:color w:val="000000"/>
          <w:sz w:val="24"/>
          <w:szCs w:val="28"/>
          <w:rtl/>
        </w:rPr>
        <w:t>یورکا</w:t>
      </w:r>
      <w:r w:rsidRPr="00CC0598">
        <w:rPr>
          <w:rFonts w:ascii="Times New Roman" w:hAnsi="Times New Roman" w:cs="B Lotus"/>
          <w:color w:val="000000"/>
          <w:sz w:val="24"/>
          <w:szCs w:val="28"/>
          <w:vertAlign w:val="superscript"/>
          <w:rtl/>
        </w:rPr>
        <w:footnoteReference w:id="29"/>
      </w:r>
      <w:r w:rsidRPr="00CC0598">
        <w:rPr>
          <w:rFonts w:ascii="Times New Roman" w:hAnsi="Times New Roman" w:cs="B Lotus" w:hint="cs"/>
          <w:color w:val="000000"/>
          <w:sz w:val="24"/>
          <w:szCs w:val="28"/>
          <w:rtl/>
        </w:rPr>
        <w:t>،</w:t>
      </w:r>
      <w:r w:rsidRPr="00CC0598">
        <w:rPr>
          <w:rFonts w:ascii="Times New Roman" w:hAnsi="Times New Roman" w:cs="B Lotus"/>
          <w:color w:val="000000"/>
          <w:sz w:val="24"/>
          <w:szCs w:val="28"/>
          <w:rtl/>
        </w:rPr>
        <w:t xml:space="preserve"> و</w:t>
      </w:r>
      <w:r w:rsidRPr="00CC0598">
        <w:rPr>
          <w:rFonts w:ascii="Times New Roman" w:hAnsi="Times New Roman" w:cs="B Lotus" w:hint="cs"/>
          <w:color w:val="000000"/>
          <w:sz w:val="24"/>
          <w:szCs w:val="28"/>
          <w:rtl/>
        </w:rPr>
        <w:t>ینا</w:t>
      </w:r>
      <w:r w:rsidRPr="00CC0598">
        <w:rPr>
          <w:rFonts w:ascii="Times New Roman" w:hAnsi="Times New Roman" w:cs="B Lotus"/>
          <w:color w:val="000000"/>
          <w:sz w:val="24"/>
          <w:szCs w:val="28"/>
          <w:vertAlign w:val="superscript"/>
          <w:rtl/>
        </w:rPr>
        <w:footnoteReference w:id="30"/>
      </w:r>
      <w:r w:rsidRPr="00CC0598">
        <w:rPr>
          <w:rFonts w:ascii="Times New Roman" w:hAnsi="Times New Roman" w:cs="B Lotus" w:hint="cs"/>
          <w:color w:val="000000"/>
          <w:sz w:val="24"/>
          <w:szCs w:val="28"/>
          <w:rtl/>
        </w:rPr>
        <w:t>،</w:t>
      </w:r>
      <w:r w:rsidRPr="00CC0598">
        <w:rPr>
          <w:rFonts w:ascii="Times New Roman" w:hAnsi="Times New Roman" w:cs="B Lotus"/>
          <w:color w:val="000000"/>
          <w:sz w:val="24"/>
          <w:szCs w:val="28"/>
          <w:rtl/>
        </w:rPr>
        <w:t xml:space="preserve"> پدرو</w:t>
      </w:r>
      <w:r w:rsidRPr="00CC0598">
        <w:rPr>
          <w:rFonts w:ascii="Times New Roman" w:hAnsi="Times New Roman" w:cs="B Lotus"/>
          <w:color w:val="000000"/>
          <w:sz w:val="24"/>
          <w:szCs w:val="28"/>
          <w:vertAlign w:val="superscript"/>
          <w:rtl/>
        </w:rPr>
        <w:footnoteReference w:id="31"/>
      </w:r>
      <w:r w:rsidRPr="00CC0598">
        <w:rPr>
          <w:rFonts w:ascii="Times New Roman" w:hAnsi="Times New Roman" w:cs="B Lotus"/>
          <w:color w:val="000000"/>
          <w:sz w:val="24"/>
          <w:szCs w:val="28"/>
          <w:rtl/>
        </w:rPr>
        <w:t>،</w:t>
      </w:r>
      <w:r w:rsidRPr="00CC0598">
        <w:rPr>
          <w:rFonts w:ascii="Times New Roman" w:hAnsi="Times New Roman" w:cs="B Lotus" w:hint="cs"/>
          <w:color w:val="000000"/>
          <w:sz w:val="24"/>
          <w:szCs w:val="28"/>
          <w:rtl/>
        </w:rPr>
        <w:t xml:space="preserve"> </w:t>
      </w:r>
      <w:r w:rsidRPr="00CC0598">
        <w:rPr>
          <w:rFonts w:ascii="Times New Roman" w:hAnsi="Times New Roman" w:cs="B Lotus"/>
          <w:color w:val="000000"/>
          <w:sz w:val="24"/>
          <w:szCs w:val="28"/>
          <w:rtl/>
        </w:rPr>
        <w:t>چ</w:t>
      </w:r>
      <w:r w:rsidRPr="00CC0598">
        <w:rPr>
          <w:rFonts w:ascii="Times New Roman" w:hAnsi="Times New Roman" w:cs="B Lotus" w:hint="cs"/>
          <w:color w:val="000000"/>
          <w:sz w:val="24"/>
          <w:szCs w:val="28"/>
          <w:rtl/>
        </w:rPr>
        <w:t>یکو</w:t>
      </w:r>
      <w:r w:rsidRPr="00CC0598">
        <w:rPr>
          <w:rFonts w:ascii="Times New Roman" w:hAnsi="Times New Roman" w:cs="B Lotus"/>
          <w:color w:val="000000"/>
          <w:sz w:val="24"/>
          <w:szCs w:val="28"/>
          <w:vertAlign w:val="superscript"/>
          <w:rtl/>
        </w:rPr>
        <w:footnoteReference w:id="32"/>
      </w:r>
      <w:r w:rsidRPr="00CC0598">
        <w:rPr>
          <w:rFonts w:ascii="Times New Roman" w:hAnsi="Times New Roman" w:cs="B Lotus" w:hint="cs"/>
          <w:color w:val="000000"/>
          <w:sz w:val="24"/>
          <w:szCs w:val="28"/>
          <w:rtl/>
        </w:rPr>
        <w:t>، فورد</w:t>
      </w:r>
      <w:r w:rsidRPr="00CC0598">
        <w:rPr>
          <w:rFonts w:ascii="Times New Roman" w:hAnsi="Times New Roman" w:cs="B Lotus"/>
          <w:color w:val="000000"/>
          <w:sz w:val="24"/>
          <w:szCs w:val="28"/>
          <w:vertAlign w:val="superscript"/>
          <w:rtl/>
        </w:rPr>
        <w:footnoteReference w:id="33"/>
      </w:r>
      <w:r w:rsidRPr="00CC0598">
        <w:rPr>
          <w:rFonts w:ascii="Times New Roman" w:hAnsi="Times New Roman" w:cs="B Lotus" w:hint="cs"/>
          <w:color w:val="000000"/>
          <w:sz w:val="24"/>
          <w:szCs w:val="28"/>
          <w:rtl/>
        </w:rPr>
        <w:t>، هاوارد</w:t>
      </w:r>
      <w:r w:rsidRPr="00CC0598">
        <w:rPr>
          <w:rFonts w:ascii="Times New Roman" w:hAnsi="Times New Roman" w:cs="B Lotus"/>
          <w:color w:val="000000"/>
          <w:sz w:val="24"/>
          <w:szCs w:val="28"/>
          <w:vertAlign w:val="superscript"/>
          <w:rtl/>
        </w:rPr>
        <w:footnoteReference w:id="34"/>
      </w:r>
      <w:r w:rsidRPr="00CC0598">
        <w:rPr>
          <w:rFonts w:ascii="Times New Roman" w:hAnsi="Times New Roman" w:cs="B Lotus" w:hint="cs"/>
          <w:color w:val="000000"/>
          <w:sz w:val="24"/>
          <w:szCs w:val="28"/>
          <w:rtl/>
        </w:rPr>
        <w:t>، ایوانهو</w:t>
      </w:r>
      <w:r w:rsidRPr="00CC0598">
        <w:rPr>
          <w:rFonts w:ascii="Times New Roman" w:hAnsi="Times New Roman" w:cs="B Lotus"/>
          <w:color w:val="000000"/>
          <w:sz w:val="24"/>
          <w:szCs w:val="28"/>
          <w:vertAlign w:val="superscript"/>
          <w:rtl/>
        </w:rPr>
        <w:footnoteReference w:id="35"/>
      </w:r>
      <w:r w:rsidRPr="00CC0598">
        <w:rPr>
          <w:rFonts w:ascii="Times New Roman" w:hAnsi="Times New Roman" w:cs="B Lotus" w:hint="cs"/>
          <w:color w:val="000000"/>
          <w:sz w:val="24"/>
          <w:szCs w:val="28"/>
          <w:rtl/>
        </w:rPr>
        <w:t>، ژیلت</w:t>
      </w:r>
      <w:r w:rsidRPr="00CC0598">
        <w:rPr>
          <w:rFonts w:ascii="Times New Roman" w:hAnsi="Times New Roman" w:cs="B Lotus"/>
          <w:color w:val="000000"/>
          <w:sz w:val="24"/>
          <w:szCs w:val="28"/>
          <w:vertAlign w:val="superscript"/>
          <w:rtl/>
        </w:rPr>
        <w:footnoteReference w:id="36"/>
      </w:r>
      <w:r w:rsidRPr="00CC0598">
        <w:rPr>
          <w:rFonts w:ascii="Times New Roman" w:hAnsi="Times New Roman" w:cs="B Lotus" w:hint="cs"/>
          <w:color w:val="000000"/>
          <w:sz w:val="24"/>
          <w:szCs w:val="28"/>
          <w:rtl/>
        </w:rPr>
        <w:t>، سکستون</w:t>
      </w:r>
      <w:r w:rsidRPr="00CC0598">
        <w:rPr>
          <w:rFonts w:ascii="Times New Roman" w:hAnsi="Times New Roman" w:cs="B Lotus"/>
          <w:color w:val="000000"/>
          <w:sz w:val="24"/>
          <w:szCs w:val="28"/>
          <w:vertAlign w:val="superscript"/>
          <w:rtl/>
        </w:rPr>
        <w:footnoteReference w:id="37"/>
      </w:r>
      <w:r w:rsidRPr="00CC0598">
        <w:rPr>
          <w:rFonts w:ascii="Times New Roman" w:hAnsi="Times New Roman" w:cs="B Lotus" w:hint="cs"/>
          <w:color w:val="000000"/>
          <w:sz w:val="24"/>
          <w:szCs w:val="28"/>
          <w:rtl/>
        </w:rPr>
        <w:t>، سولانو</w:t>
      </w:r>
      <w:r w:rsidRPr="00CC0598">
        <w:rPr>
          <w:rFonts w:ascii="Times New Roman" w:hAnsi="Times New Roman" w:cs="B Lotus"/>
          <w:color w:val="000000"/>
          <w:sz w:val="24"/>
          <w:szCs w:val="28"/>
          <w:vertAlign w:val="superscript"/>
          <w:rtl/>
        </w:rPr>
        <w:footnoteReference w:id="38"/>
      </w:r>
      <w:r w:rsidRPr="00CC0598">
        <w:rPr>
          <w:rFonts w:ascii="Times New Roman" w:hAnsi="Times New Roman" w:cs="B Lotus" w:hint="cs"/>
          <w:color w:val="000000"/>
          <w:sz w:val="24"/>
          <w:szCs w:val="28"/>
          <w:rtl/>
        </w:rPr>
        <w:t>، تهاما</w:t>
      </w:r>
      <w:r w:rsidRPr="00CC0598">
        <w:rPr>
          <w:rFonts w:ascii="Times New Roman" w:hAnsi="Times New Roman" w:cs="B Lotus"/>
          <w:color w:val="000000"/>
          <w:sz w:val="24"/>
          <w:szCs w:val="28"/>
          <w:vertAlign w:val="superscript"/>
          <w:rtl/>
        </w:rPr>
        <w:footnoteReference w:id="39"/>
      </w:r>
      <w:r w:rsidRPr="00CC0598">
        <w:rPr>
          <w:rFonts w:ascii="Times New Roman" w:hAnsi="Times New Roman" w:cs="B Lotus" w:hint="cs"/>
          <w:color w:val="000000"/>
          <w:sz w:val="24"/>
          <w:szCs w:val="28"/>
          <w:rtl/>
        </w:rPr>
        <w:t>، سا</w:t>
      </w:r>
      <w:r w:rsidR="00DC5F04" w:rsidRPr="00CC0598">
        <w:rPr>
          <w:rFonts w:ascii="Times New Roman" w:hAnsi="Times New Roman" w:cs="B Lotus" w:hint="cs"/>
          <w:color w:val="000000"/>
          <w:sz w:val="24"/>
          <w:szCs w:val="28"/>
          <w:rtl/>
          <w:lang w:bidi="fa-IR"/>
        </w:rPr>
        <w:t>ن</w:t>
      </w:r>
      <w:r w:rsidRPr="00CC0598">
        <w:rPr>
          <w:rFonts w:ascii="Times New Roman" w:hAnsi="Times New Roman" w:cs="B Lotus" w:hint="cs"/>
          <w:color w:val="000000"/>
          <w:sz w:val="24"/>
          <w:szCs w:val="28"/>
          <w:rtl/>
        </w:rPr>
        <w:t>لاند</w:t>
      </w:r>
      <w:r w:rsidRPr="00CC0598">
        <w:rPr>
          <w:rFonts w:ascii="Times New Roman" w:hAnsi="Times New Roman" w:cs="B Lotus"/>
          <w:color w:val="000000"/>
          <w:sz w:val="24"/>
          <w:szCs w:val="28"/>
          <w:vertAlign w:val="superscript"/>
          <w:rtl/>
        </w:rPr>
        <w:footnoteReference w:id="40"/>
      </w:r>
      <w:r w:rsidRPr="00CC0598">
        <w:rPr>
          <w:rFonts w:ascii="Times New Roman" w:hAnsi="Times New Roman" w:cs="B Lotus" w:hint="cs"/>
          <w:color w:val="000000"/>
          <w:sz w:val="24"/>
          <w:szCs w:val="28"/>
          <w:rtl/>
        </w:rPr>
        <w:t xml:space="preserve"> و تولاره</w:t>
      </w:r>
      <w:r w:rsidRPr="00CC0598">
        <w:rPr>
          <w:rFonts w:ascii="Times New Roman" w:hAnsi="Times New Roman" w:cs="B Lotus"/>
          <w:color w:val="000000"/>
          <w:sz w:val="24"/>
          <w:szCs w:val="28"/>
          <w:vertAlign w:val="superscript"/>
          <w:rtl/>
        </w:rPr>
        <w:footnoteReference w:id="41"/>
      </w:r>
      <w:r w:rsidR="00142C1D" w:rsidRPr="00CC0598">
        <w:rPr>
          <w:rFonts w:ascii="Times New Roman" w:hAnsi="Times New Roman" w:cs="B Lotus" w:hint="cs"/>
          <w:color w:val="000000"/>
          <w:sz w:val="24"/>
          <w:szCs w:val="28"/>
          <w:rtl/>
          <w:lang w:bidi="fa-IR"/>
        </w:rPr>
        <w:t>، دورهام</w:t>
      </w:r>
      <w:r w:rsidR="00142C1D" w:rsidRPr="00CC0598">
        <w:rPr>
          <w:rStyle w:val="FootnoteReference"/>
          <w:rFonts w:ascii="Times New Roman" w:hAnsi="Times New Roman" w:cs="B Lotus"/>
          <w:color w:val="000000"/>
          <w:sz w:val="24"/>
          <w:szCs w:val="28"/>
          <w:rtl/>
          <w:lang w:bidi="fa-IR"/>
        </w:rPr>
        <w:footnoteReference w:id="42"/>
      </w:r>
      <w:r w:rsidR="00142C1D" w:rsidRPr="00CC0598">
        <w:rPr>
          <w:rFonts w:ascii="Times New Roman" w:hAnsi="Times New Roman" w:cs="B Lotus" w:hint="cs"/>
          <w:color w:val="000000"/>
          <w:sz w:val="24"/>
          <w:szCs w:val="28"/>
          <w:rtl/>
          <w:lang w:bidi="fa-IR"/>
        </w:rPr>
        <w:t xml:space="preserve"> و ولف اسکیل</w:t>
      </w:r>
      <w:r w:rsidR="00142C1D" w:rsidRPr="00CC0598">
        <w:rPr>
          <w:rStyle w:val="FootnoteReference"/>
          <w:rFonts w:ascii="Times New Roman" w:hAnsi="Times New Roman" w:cs="B Lotus"/>
          <w:color w:val="000000"/>
          <w:sz w:val="24"/>
          <w:szCs w:val="28"/>
          <w:rtl/>
          <w:lang w:bidi="fa-IR"/>
        </w:rPr>
        <w:footnoteReference w:id="43"/>
      </w:r>
      <w:r w:rsidRPr="00CC0598">
        <w:rPr>
          <w:rFonts w:ascii="Times New Roman" w:hAnsi="Times New Roman" w:cs="B Lotus" w:hint="cs"/>
          <w:color w:val="000000"/>
          <w:sz w:val="24"/>
          <w:szCs w:val="28"/>
          <w:rtl/>
        </w:rPr>
        <w:t xml:space="preserve"> نام برد.</w:t>
      </w:r>
    </w:p>
    <w:p w14:paraId="7FD2241D" w14:textId="77777777" w:rsidR="00A614F8" w:rsidRPr="00CC0598" w:rsidRDefault="00A614F8" w:rsidP="00A614F8">
      <w:pPr>
        <w:bidi/>
        <w:spacing w:line="360" w:lineRule="auto"/>
        <w:jc w:val="both"/>
        <w:rPr>
          <w:rFonts w:ascii="Times New Roman" w:hAnsi="Times New Roman" w:cs="B Lotus"/>
          <w:color w:val="000000"/>
          <w:sz w:val="24"/>
          <w:szCs w:val="28"/>
          <w:rtl/>
        </w:rPr>
      </w:pPr>
      <w:r w:rsidRPr="00CC0598">
        <w:rPr>
          <w:rFonts w:ascii="Times New Roman" w:hAnsi="Times New Roman" w:cs="B Lotus"/>
          <w:color w:val="000000"/>
          <w:sz w:val="24"/>
          <w:szCs w:val="28"/>
          <w:rtl/>
        </w:rPr>
        <w:lastRenderedPageBreak/>
        <w:t>در فرانسه ارقام فرانکت</w:t>
      </w:r>
      <w:r w:rsidRPr="00CC0598">
        <w:rPr>
          <w:rFonts w:ascii="Times New Roman" w:hAnsi="Times New Roman" w:cs="B Lotus"/>
          <w:color w:val="000000"/>
          <w:sz w:val="24"/>
          <w:szCs w:val="28"/>
          <w:vertAlign w:val="superscript"/>
          <w:rtl/>
        </w:rPr>
        <w:footnoteReference w:id="44"/>
      </w:r>
      <w:r w:rsidRPr="00CC0598">
        <w:rPr>
          <w:rFonts w:ascii="Times New Roman" w:hAnsi="Times New Roman" w:cs="B Lotus"/>
          <w:color w:val="000000"/>
          <w:sz w:val="24"/>
          <w:szCs w:val="28"/>
          <w:rtl/>
        </w:rPr>
        <w:t xml:space="preserve">، </w:t>
      </w:r>
      <w:r w:rsidRPr="00CC0598">
        <w:rPr>
          <w:rFonts w:ascii="Times New Roman" w:hAnsi="Times New Roman" w:cs="B Lotus" w:hint="cs"/>
          <w:color w:val="000000"/>
          <w:sz w:val="24"/>
          <w:szCs w:val="28"/>
          <w:rtl/>
        </w:rPr>
        <w:t>لارا</w:t>
      </w:r>
      <w:r w:rsidRPr="00CC0598">
        <w:rPr>
          <w:rFonts w:ascii="Times New Roman" w:hAnsi="Times New Roman" w:cs="B Lotus"/>
          <w:color w:val="000000"/>
          <w:sz w:val="24"/>
          <w:szCs w:val="28"/>
          <w:vertAlign w:val="superscript"/>
          <w:rtl/>
        </w:rPr>
        <w:footnoteReference w:id="45"/>
      </w:r>
      <w:r w:rsidRPr="00CC0598">
        <w:rPr>
          <w:rFonts w:ascii="Times New Roman" w:hAnsi="Times New Roman" w:cs="B Lotus" w:hint="cs"/>
          <w:color w:val="000000"/>
          <w:sz w:val="24"/>
          <w:szCs w:val="28"/>
          <w:rtl/>
        </w:rPr>
        <w:t>، فرنور</w:t>
      </w:r>
      <w:r w:rsidRPr="00CC0598">
        <w:rPr>
          <w:rFonts w:ascii="Times New Roman" w:hAnsi="Times New Roman" w:cs="B Lotus"/>
          <w:color w:val="000000"/>
          <w:sz w:val="24"/>
          <w:szCs w:val="28"/>
          <w:vertAlign w:val="superscript"/>
          <w:rtl/>
        </w:rPr>
        <w:footnoteReference w:id="46"/>
      </w:r>
      <w:r w:rsidRPr="00CC0598">
        <w:rPr>
          <w:rFonts w:ascii="Times New Roman" w:hAnsi="Times New Roman" w:cs="B Lotus" w:hint="cs"/>
          <w:color w:val="000000"/>
          <w:sz w:val="24"/>
          <w:szCs w:val="28"/>
          <w:rtl/>
        </w:rPr>
        <w:t>، کورن</w:t>
      </w:r>
      <w:r w:rsidRPr="00CC0598">
        <w:rPr>
          <w:rFonts w:ascii="Times New Roman" w:hAnsi="Times New Roman" w:cs="B Lotus"/>
          <w:color w:val="000000"/>
          <w:sz w:val="24"/>
          <w:szCs w:val="28"/>
          <w:vertAlign w:val="superscript"/>
          <w:rtl/>
        </w:rPr>
        <w:footnoteReference w:id="47"/>
      </w:r>
      <w:r w:rsidRPr="00CC0598">
        <w:rPr>
          <w:rFonts w:ascii="Times New Roman" w:hAnsi="Times New Roman" w:cs="B Lotus" w:hint="cs"/>
          <w:color w:val="000000"/>
          <w:sz w:val="24"/>
          <w:szCs w:val="28"/>
          <w:rtl/>
        </w:rPr>
        <w:t>، گرندجین</w:t>
      </w:r>
      <w:r w:rsidRPr="00CC0598">
        <w:rPr>
          <w:rFonts w:ascii="Times New Roman" w:hAnsi="Times New Roman" w:cs="B Lotus"/>
          <w:color w:val="000000"/>
          <w:sz w:val="24"/>
          <w:szCs w:val="28"/>
          <w:vertAlign w:val="superscript"/>
          <w:rtl/>
        </w:rPr>
        <w:footnoteReference w:id="48"/>
      </w:r>
      <w:r w:rsidRPr="00CC0598">
        <w:rPr>
          <w:rFonts w:ascii="Times New Roman" w:hAnsi="Times New Roman" w:cs="B Lotus" w:hint="cs"/>
          <w:color w:val="000000"/>
          <w:sz w:val="24"/>
          <w:szCs w:val="28"/>
          <w:rtl/>
        </w:rPr>
        <w:t>، فرجین</w:t>
      </w:r>
      <w:r w:rsidRPr="00CC0598">
        <w:rPr>
          <w:rFonts w:ascii="Times New Roman" w:hAnsi="Times New Roman" w:cs="B Lotus"/>
          <w:color w:val="000000"/>
          <w:sz w:val="24"/>
          <w:szCs w:val="28"/>
          <w:vertAlign w:val="superscript"/>
          <w:rtl/>
        </w:rPr>
        <w:footnoteReference w:id="49"/>
      </w:r>
      <w:r w:rsidRPr="00CC0598">
        <w:rPr>
          <w:rFonts w:ascii="Times New Roman" w:hAnsi="Times New Roman" w:cs="B Lotus" w:hint="cs"/>
          <w:color w:val="000000"/>
          <w:sz w:val="24"/>
          <w:szCs w:val="28"/>
          <w:rtl/>
        </w:rPr>
        <w:t xml:space="preserve">، </w:t>
      </w:r>
      <w:r w:rsidRPr="00CC0598">
        <w:rPr>
          <w:rFonts w:ascii="Times New Roman" w:hAnsi="Times New Roman" w:cs="B Lotus"/>
          <w:color w:val="000000"/>
          <w:sz w:val="24"/>
          <w:szCs w:val="28"/>
          <w:rtl/>
        </w:rPr>
        <w:t>ما</w:t>
      </w:r>
      <w:r w:rsidRPr="00CC0598">
        <w:rPr>
          <w:rFonts w:ascii="Times New Roman" w:hAnsi="Times New Roman" w:cs="B Lotus" w:hint="cs"/>
          <w:color w:val="000000"/>
          <w:sz w:val="24"/>
          <w:szCs w:val="28"/>
          <w:rtl/>
        </w:rPr>
        <w:t>یت</w:t>
      </w:r>
      <w:r w:rsidRPr="00CC0598">
        <w:rPr>
          <w:rFonts w:ascii="Times New Roman" w:hAnsi="Times New Roman" w:cs="B Lotus"/>
          <w:color w:val="000000"/>
          <w:sz w:val="24"/>
          <w:szCs w:val="28"/>
          <w:vertAlign w:val="superscript"/>
          <w:rtl/>
        </w:rPr>
        <w:footnoteReference w:id="50"/>
      </w:r>
      <w:r w:rsidRPr="00CC0598">
        <w:rPr>
          <w:rFonts w:ascii="Times New Roman" w:hAnsi="Times New Roman" w:cs="B Lotus"/>
          <w:color w:val="000000"/>
          <w:sz w:val="24"/>
          <w:szCs w:val="28"/>
          <w:rtl/>
        </w:rPr>
        <w:t>،</w:t>
      </w:r>
      <w:r w:rsidRPr="00CC0598">
        <w:rPr>
          <w:rFonts w:ascii="Times New Roman" w:hAnsi="Times New Roman" w:cs="B Lotus" w:hint="cs"/>
          <w:color w:val="000000"/>
          <w:sz w:val="24"/>
          <w:szCs w:val="28"/>
          <w:rtl/>
        </w:rPr>
        <w:t xml:space="preserve"> </w:t>
      </w:r>
      <w:r w:rsidRPr="00CC0598">
        <w:rPr>
          <w:rFonts w:ascii="Times New Roman" w:hAnsi="Times New Roman" w:cs="B Lotus"/>
          <w:color w:val="000000"/>
          <w:sz w:val="24"/>
          <w:szCs w:val="28"/>
          <w:rtl/>
        </w:rPr>
        <w:t>پار</w:t>
      </w:r>
      <w:r w:rsidRPr="00CC0598">
        <w:rPr>
          <w:rFonts w:ascii="Times New Roman" w:hAnsi="Times New Roman" w:cs="B Lotus" w:hint="cs"/>
          <w:color w:val="000000"/>
          <w:sz w:val="24"/>
          <w:szCs w:val="28"/>
          <w:rtl/>
        </w:rPr>
        <w:t>یزین</w:t>
      </w:r>
      <w:r w:rsidRPr="00CC0598">
        <w:rPr>
          <w:rFonts w:ascii="Times New Roman" w:hAnsi="Times New Roman" w:cs="B Lotus"/>
          <w:color w:val="000000"/>
          <w:sz w:val="24"/>
          <w:szCs w:val="28"/>
          <w:vertAlign w:val="superscript"/>
          <w:rtl/>
        </w:rPr>
        <w:footnoteReference w:id="51"/>
      </w:r>
      <w:r w:rsidRPr="00CC0598">
        <w:rPr>
          <w:rFonts w:ascii="Times New Roman" w:hAnsi="Times New Roman" w:cs="B Lotus"/>
          <w:color w:val="000000"/>
          <w:sz w:val="24"/>
          <w:szCs w:val="28"/>
          <w:rtl/>
        </w:rPr>
        <w:t xml:space="preserve"> و ماربوت</w:t>
      </w:r>
      <w:r w:rsidRPr="00CC0598">
        <w:rPr>
          <w:rFonts w:ascii="Times New Roman" w:hAnsi="Times New Roman" w:cs="B Lotus"/>
          <w:color w:val="000000"/>
          <w:sz w:val="24"/>
          <w:szCs w:val="28"/>
          <w:vertAlign w:val="superscript"/>
          <w:rtl/>
        </w:rPr>
        <w:footnoteReference w:id="52"/>
      </w:r>
      <w:r w:rsidRPr="00CC0598">
        <w:rPr>
          <w:rFonts w:ascii="Times New Roman" w:hAnsi="Times New Roman" w:cs="B Lotus" w:hint="cs"/>
          <w:color w:val="000000"/>
          <w:sz w:val="24"/>
          <w:szCs w:val="28"/>
          <w:rtl/>
        </w:rPr>
        <w:t xml:space="preserve">، </w:t>
      </w:r>
      <w:r w:rsidRPr="00CC0598">
        <w:rPr>
          <w:rFonts w:ascii="Times New Roman" w:hAnsi="Times New Roman" w:cs="B Lotus"/>
          <w:color w:val="000000"/>
          <w:sz w:val="24"/>
          <w:szCs w:val="28"/>
          <w:rtl/>
        </w:rPr>
        <w:t>در ا</w:t>
      </w:r>
      <w:r w:rsidRPr="00CC0598">
        <w:rPr>
          <w:rFonts w:ascii="Times New Roman" w:hAnsi="Times New Roman" w:cs="B Lotus" w:hint="cs"/>
          <w:color w:val="000000"/>
          <w:sz w:val="24"/>
          <w:szCs w:val="28"/>
          <w:rtl/>
        </w:rPr>
        <w:t>یتالیا</w:t>
      </w:r>
      <w:r w:rsidRPr="00CC0598">
        <w:rPr>
          <w:rFonts w:ascii="Times New Roman" w:hAnsi="Times New Roman" w:cs="B Lotus"/>
          <w:color w:val="000000"/>
          <w:sz w:val="24"/>
          <w:szCs w:val="28"/>
          <w:rtl/>
        </w:rPr>
        <w:t xml:space="preserve"> ارقام</w:t>
      </w:r>
      <w:r w:rsidRPr="00CC0598">
        <w:rPr>
          <w:rFonts w:ascii="Times New Roman" w:hAnsi="Times New Roman" w:cs="B Lotus" w:hint="cs"/>
          <w:color w:val="000000"/>
          <w:sz w:val="24"/>
          <w:szCs w:val="28"/>
          <w:rtl/>
        </w:rPr>
        <w:t xml:space="preserve"> سورنتو</w:t>
      </w:r>
      <w:r w:rsidRPr="00CC0598">
        <w:rPr>
          <w:rFonts w:ascii="Times New Roman" w:hAnsi="Times New Roman" w:cs="B Lotus"/>
          <w:color w:val="000000"/>
          <w:sz w:val="24"/>
          <w:szCs w:val="28"/>
          <w:vertAlign w:val="superscript"/>
          <w:rtl/>
        </w:rPr>
        <w:footnoteReference w:id="53"/>
      </w:r>
      <w:r w:rsidRPr="00CC0598">
        <w:rPr>
          <w:rFonts w:ascii="Times New Roman" w:hAnsi="Times New Roman" w:cs="B Lotus" w:hint="cs"/>
          <w:color w:val="000000"/>
          <w:sz w:val="24"/>
          <w:szCs w:val="28"/>
          <w:rtl/>
        </w:rPr>
        <w:t>، فلتیرنو</w:t>
      </w:r>
      <w:r w:rsidRPr="00CC0598">
        <w:rPr>
          <w:rFonts w:ascii="Times New Roman" w:hAnsi="Times New Roman" w:cs="B Lotus"/>
          <w:color w:val="000000"/>
          <w:sz w:val="24"/>
          <w:szCs w:val="28"/>
          <w:vertAlign w:val="superscript"/>
          <w:rtl/>
        </w:rPr>
        <w:footnoteReference w:id="54"/>
      </w:r>
      <w:r w:rsidRPr="00CC0598">
        <w:rPr>
          <w:rFonts w:ascii="Times New Roman" w:hAnsi="Times New Roman" w:cs="B Lotus" w:hint="cs"/>
          <w:color w:val="000000"/>
          <w:sz w:val="24"/>
          <w:szCs w:val="28"/>
          <w:rtl/>
        </w:rPr>
        <w:t>، سرتو</w:t>
      </w:r>
      <w:r w:rsidRPr="00CC0598">
        <w:rPr>
          <w:rFonts w:ascii="Times New Roman" w:hAnsi="Times New Roman" w:cs="B Lotus"/>
          <w:color w:val="000000"/>
          <w:sz w:val="24"/>
          <w:szCs w:val="28"/>
          <w:vertAlign w:val="superscript"/>
          <w:rtl/>
        </w:rPr>
        <w:footnoteReference w:id="55"/>
      </w:r>
      <w:r w:rsidRPr="00CC0598">
        <w:rPr>
          <w:rFonts w:ascii="Times New Roman" w:hAnsi="Times New Roman" w:cs="B Lotus" w:hint="cs"/>
          <w:color w:val="000000"/>
          <w:sz w:val="24"/>
          <w:szCs w:val="28"/>
          <w:rtl/>
        </w:rPr>
        <w:t>، بلجیان</w:t>
      </w:r>
      <w:r w:rsidRPr="00CC0598">
        <w:rPr>
          <w:rFonts w:ascii="Times New Roman" w:hAnsi="Times New Roman" w:cs="B Lotus"/>
          <w:color w:val="000000"/>
          <w:sz w:val="24"/>
          <w:szCs w:val="28"/>
          <w:vertAlign w:val="superscript"/>
          <w:rtl/>
        </w:rPr>
        <w:footnoteReference w:id="56"/>
      </w:r>
      <w:r w:rsidRPr="00CC0598">
        <w:rPr>
          <w:rFonts w:ascii="Times New Roman" w:hAnsi="Times New Roman" w:cs="B Lotus" w:hint="cs"/>
          <w:color w:val="000000"/>
          <w:sz w:val="24"/>
          <w:szCs w:val="28"/>
          <w:rtl/>
        </w:rPr>
        <w:t xml:space="preserve"> از ارقام مهم گردو می</w:t>
      </w:r>
      <w:r w:rsidRPr="00CC0598">
        <w:rPr>
          <w:rFonts w:ascii="Times New Roman" w:hAnsi="Times New Roman" w:cs="B Lotus" w:hint="cs"/>
          <w:color w:val="000000"/>
          <w:sz w:val="24"/>
          <w:szCs w:val="28"/>
          <w:rtl/>
        </w:rPr>
        <w:softHyphen/>
        <w:t>باشند. در زیر به مشخصات و ویژگی</w:t>
      </w:r>
      <w:r w:rsidRPr="00CC0598">
        <w:rPr>
          <w:rFonts w:ascii="Times New Roman" w:hAnsi="Times New Roman" w:cs="B Lotus" w:hint="cs"/>
          <w:color w:val="000000"/>
          <w:sz w:val="24"/>
          <w:szCs w:val="28"/>
          <w:rtl/>
        </w:rPr>
        <w:softHyphen/>
        <w:t>های چند رقم مهم و تجاری گردوی دنیا اشاره می</w:t>
      </w:r>
      <w:r w:rsidRPr="00CC0598">
        <w:rPr>
          <w:rFonts w:ascii="Times New Roman" w:hAnsi="Times New Roman" w:cs="B Lotus" w:hint="cs"/>
          <w:color w:val="000000"/>
          <w:sz w:val="24"/>
          <w:szCs w:val="28"/>
          <w:rtl/>
        </w:rPr>
        <w:softHyphen/>
        <w:t>شود:</w:t>
      </w:r>
    </w:p>
    <w:p w14:paraId="3BC0708F" w14:textId="77777777" w:rsidR="00A614F8" w:rsidRPr="00CC0598" w:rsidRDefault="00A614F8" w:rsidP="00A614F8">
      <w:pPr>
        <w:bidi/>
        <w:spacing w:line="360" w:lineRule="auto"/>
        <w:jc w:val="both"/>
        <w:rPr>
          <w:rFonts w:ascii="Times New Roman" w:hAnsi="Times New Roman" w:cs="B Lotus"/>
          <w:b/>
          <w:bCs/>
          <w:color w:val="000000"/>
          <w:sz w:val="24"/>
          <w:szCs w:val="28"/>
          <w:rtl/>
        </w:rPr>
      </w:pPr>
      <w:bookmarkStart w:id="113" w:name="_Toc404710338"/>
      <w:bookmarkStart w:id="114" w:name="_Toc116286158"/>
      <w:bookmarkStart w:id="115" w:name="_Toc116286573"/>
      <w:bookmarkStart w:id="116" w:name="_Toc124904542"/>
      <w:bookmarkStart w:id="117" w:name="_Toc137020525"/>
      <w:r w:rsidRPr="00CC0598">
        <w:rPr>
          <w:rFonts w:ascii="Times New Roman" w:hAnsi="Times New Roman" w:cs="B Lotus" w:hint="cs"/>
          <w:b/>
          <w:bCs/>
          <w:color w:val="000000"/>
          <w:sz w:val="24"/>
          <w:szCs w:val="28"/>
          <w:rtl/>
        </w:rPr>
        <w:t>2-1-</w:t>
      </w:r>
      <w:r w:rsidR="002270B7" w:rsidRPr="00CC0598">
        <w:rPr>
          <w:rFonts w:ascii="Times New Roman" w:hAnsi="Times New Roman" w:cs="B Lotus" w:hint="cs"/>
          <w:b/>
          <w:bCs/>
          <w:color w:val="000000"/>
          <w:sz w:val="24"/>
          <w:szCs w:val="28"/>
          <w:rtl/>
          <w:lang w:bidi="fa-IR"/>
        </w:rPr>
        <w:t>2</w:t>
      </w:r>
      <w:r w:rsidRPr="00CC0598">
        <w:rPr>
          <w:rFonts w:ascii="Times New Roman" w:hAnsi="Times New Roman" w:cs="B Lotus" w:hint="cs"/>
          <w:b/>
          <w:bCs/>
          <w:color w:val="000000"/>
          <w:sz w:val="24"/>
          <w:szCs w:val="28"/>
          <w:rtl/>
          <w:lang w:bidi="fa-IR"/>
        </w:rPr>
        <w:t>-</w:t>
      </w:r>
      <w:r w:rsidRPr="00CC0598">
        <w:rPr>
          <w:rFonts w:ascii="Times New Roman" w:hAnsi="Times New Roman" w:cs="B Lotus" w:hint="cs"/>
          <w:b/>
          <w:bCs/>
          <w:color w:val="000000"/>
          <w:sz w:val="24"/>
          <w:szCs w:val="28"/>
          <w:rtl/>
        </w:rPr>
        <w:t>چندلر</w:t>
      </w:r>
      <w:bookmarkEnd w:id="113"/>
      <w:bookmarkEnd w:id="114"/>
      <w:bookmarkEnd w:id="115"/>
      <w:bookmarkEnd w:id="116"/>
      <w:bookmarkEnd w:id="117"/>
    </w:p>
    <w:p w14:paraId="60AAF9E2" w14:textId="77777777" w:rsidR="00A614F8" w:rsidRPr="00CC0598" w:rsidRDefault="00A614F8" w:rsidP="00A614F8">
      <w:pPr>
        <w:bidi/>
        <w:spacing w:line="360" w:lineRule="auto"/>
        <w:jc w:val="both"/>
        <w:rPr>
          <w:rFonts w:ascii="Times New Roman" w:hAnsi="Times New Roman" w:cs="B Lotus"/>
          <w:color w:val="000000"/>
          <w:sz w:val="24"/>
          <w:szCs w:val="28"/>
        </w:rPr>
      </w:pPr>
      <w:r w:rsidRPr="00CC0598">
        <w:rPr>
          <w:rFonts w:ascii="Times New Roman" w:hAnsi="Times New Roman" w:cs="B Lotus" w:hint="cs"/>
          <w:color w:val="000000"/>
          <w:sz w:val="24"/>
          <w:szCs w:val="28"/>
          <w:rtl/>
        </w:rPr>
        <w:t xml:space="preserve">رقم چندلر هیبرید بین رقم پدرو × </w:t>
      </w:r>
      <w:r w:rsidRPr="00CC0598">
        <w:rPr>
          <w:rFonts w:ascii="Times New Roman" w:hAnsi="Times New Roman" w:cs="B Lotus"/>
          <w:color w:val="000000"/>
          <w:sz w:val="24"/>
          <w:szCs w:val="28"/>
          <w:lang w:bidi="fa-IR"/>
        </w:rPr>
        <w:t>UC56-22</w:t>
      </w:r>
      <w:r w:rsidRPr="00CC0598">
        <w:rPr>
          <w:rFonts w:ascii="Times New Roman" w:hAnsi="Times New Roman" w:cs="B Lotus" w:hint="cs"/>
          <w:color w:val="000000"/>
          <w:sz w:val="24"/>
          <w:szCs w:val="28"/>
          <w:rtl/>
        </w:rPr>
        <w:t xml:space="preserve"> است. چندلر رقمی زودبارده، با عادت باردهی جانبی است که میوه‌ی آن هم</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زمان با فرانکت می</w:t>
      </w:r>
      <w:r w:rsidRPr="00CC0598">
        <w:rPr>
          <w:rFonts w:ascii="Times New Roman" w:hAnsi="Times New Roman" w:cs="B Lotus" w:hint="cs"/>
          <w:color w:val="000000"/>
          <w:sz w:val="24"/>
          <w:szCs w:val="28"/>
          <w:rtl/>
        </w:rPr>
        <w:softHyphen/>
        <w:t>رسد. این رقم</w:t>
      </w:r>
      <w:r w:rsidRPr="00CC0598">
        <w:rPr>
          <w:rFonts w:ascii="Times New Roman" w:hAnsi="Times New Roman" w:cs="B Lotus" w:hint="eastAsia"/>
          <w:color w:val="000000"/>
          <w:sz w:val="24"/>
          <w:szCs w:val="28"/>
          <w:rtl/>
        </w:rPr>
        <w:t xml:space="preserve"> دارای مغز</w:t>
      </w:r>
      <w:r w:rsidRPr="00CC0598">
        <w:rPr>
          <w:rFonts w:ascii="Times New Roman" w:hAnsi="Times New Roman" w:cs="B Lotus" w:hint="cs"/>
          <w:color w:val="000000"/>
          <w:sz w:val="24"/>
          <w:szCs w:val="28"/>
          <w:rtl/>
        </w:rPr>
        <w:t xml:space="preserve"> به رنگ روشن است که به</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راحتی از پوست جدا می</w:t>
      </w:r>
      <w:r w:rsidRPr="00CC0598">
        <w:rPr>
          <w:rFonts w:ascii="Times New Roman" w:hAnsi="Times New Roman" w:cs="B Lotus" w:hint="cs"/>
          <w:color w:val="000000"/>
          <w:sz w:val="24"/>
          <w:szCs w:val="28"/>
          <w:rtl/>
        </w:rPr>
        <w:softHyphen/>
        <w:t>شود و 47 تا 52 درصد وزن کل میوه را تشکیل می</w:t>
      </w:r>
      <w:r w:rsidRPr="00CC0598">
        <w:rPr>
          <w:rFonts w:ascii="Times New Roman" w:hAnsi="Times New Roman" w:cs="B Lotus" w:hint="cs"/>
          <w:color w:val="000000"/>
          <w:sz w:val="24"/>
          <w:szCs w:val="28"/>
          <w:rtl/>
        </w:rPr>
        <w:softHyphen/>
        <w:t>دهد (</w:t>
      </w:r>
      <w:r w:rsidRPr="00CC0598">
        <w:rPr>
          <w:rFonts w:ascii="Times New Roman" w:hAnsi="Times New Roman" w:cs="B Lotus"/>
          <w:color w:val="000000"/>
          <w:sz w:val="24"/>
          <w:szCs w:val="28"/>
          <w:lang w:bidi="fa-IR"/>
        </w:rPr>
        <w:t xml:space="preserve">Germain </w:t>
      </w:r>
      <w:r w:rsidR="001426CA" w:rsidRPr="00CC0598">
        <w:rPr>
          <w:rFonts w:ascii="Times New Roman" w:hAnsi="Times New Roman" w:cs="B Lotus"/>
          <w:i/>
          <w:iCs/>
          <w:color w:val="000000"/>
          <w:sz w:val="24"/>
          <w:szCs w:val="28"/>
          <w:lang w:bidi="fa-IR"/>
        </w:rPr>
        <w:t>et al</w:t>
      </w:r>
      <w:r w:rsidRPr="00CC0598">
        <w:rPr>
          <w:rFonts w:ascii="Times New Roman" w:hAnsi="Times New Roman" w:cs="B Lotus"/>
          <w:color w:val="000000"/>
          <w:sz w:val="24"/>
          <w:szCs w:val="28"/>
          <w:lang w:bidi="fa-IR"/>
        </w:rPr>
        <w:t>., 1999</w:t>
      </w:r>
      <w:r w:rsidRPr="00CC0598">
        <w:rPr>
          <w:rFonts w:ascii="Times New Roman" w:hAnsi="Times New Roman" w:cs="B Lotus" w:hint="cs"/>
          <w:color w:val="000000"/>
          <w:sz w:val="24"/>
          <w:szCs w:val="28"/>
          <w:rtl/>
        </w:rPr>
        <w:t>). نهال گردو چندلر جزء ارقام بسیار پر طرفدار و مشهور در سرا</w:t>
      </w:r>
      <w:r w:rsidR="00673A3E" w:rsidRPr="00CC0598">
        <w:rPr>
          <w:rFonts w:ascii="Times New Roman" w:hAnsi="Times New Roman" w:cs="B Lotus" w:hint="cs"/>
          <w:color w:val="000000"/>
          <w:sz w:val="24"/>
          <w:szCs w:val="28"/>
          <w:rtl/>
        </w:rPr>
        <w:t>س</w:t>
      </w:r>
      <w:r w:rsidRPr="00CC0598">
        <w:rPr>
          <w:rFonts w:ascii="Times New Roman" w:hAnsi="Times New Roman" w:cs="B Lotus" w:hint="cs"/>
          <w:color w:val="000000"/>
          <w:sz w:val="24"/>
          <w:szCs w:val="28"/>
          <w:rtl/>
        </w:rPr>
        <w:t>ر جهان به شمار 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آید از ویژگی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های منحصر به فرد آن</w:t>
      </w:r>
      <w:r w:rsidR="00673A3E" w:rsidRPr="00CC0598">
        <w:rPr>
          <w:rFonts w:ascii="Times New Roman" w:hAnsi="Times New Roman" w:cs="B Lotus" w:hint="cs"/>
          <w:color w:val="000000"/>
          <w:sz w:val="24"/>
          <w:szCs w:val="28"/>
          <w:rtl/>
        </w:rPr>
        <w:t>،</w:t>
      </w:r>
      <w:r w:rsidR="00142C1D" w:rsidRPr="00CC0598">
        <w:rPr>
          <w:rFonts w:ascii="Times New Roman" w:hAnsi="Times New Roman" w:cs="B Lotus"/>
          <w:color w:val="000000"/>
          <w:sz w:val="24"/>
          <w:szCs w:val="28"/>
        </w:rPr>
        <w:t xml:space="preserve"> </w:t>
      </w:r>
      <w:r w:rsidR="00673A3E" w:rsidRPr="00CC0598">
        <w:rPr>
          <w:rFonts w:ascii="Times New Roman" w:hAnsi="Times New Roman" w:cs="B Lotus" w:hint="cs"/>
          <w:color w:val="000000"/>
          <w:sz w:val="24"/>
          <w:szCs w:val="28"/>
          <w:rtl/>
        </w:rPr>
        <w:t xml:space="preserve">سازگاری </w:t>
      </w:r>
      <w:r w:rsidRPr="00CC0598">
        <w:rPr>
          <w:rFonts w:ascii="Times New Roman" w:hAnsi="Times New Roman" w:cs="B Lotus" w:hint="cs"/>
          <w:color w:val="000000"/>
          <w:sz w:val="24"/>
          <w:szCs w:val="28"/>
          <w:rtl/>
        </w:rPr>
        <w:t>بسیار خوبی در برابر سایر اقلیم</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 xml:space="preserve">ها و </w:t>
      </w:r>
      <w:r w:rsidR="00673A3E" w:rsidRPr="00CC0598">
        <w:rPr>
          <w:rFonts w:ascii="Times New Roman" w:hAnsi="Times New Roman" w:cs="B Lotus" w:hint="cs"/>
          <w:color w:val="000000"/>
          <w:sz w:val="24"/>
          <w:szCs w:val="28"/>
          <w:rtl/>
        </w:rPr>
        <w:t>ب</w:t>
      </w:r>
      <w:r w:rsidRPr="00CC0598">
        <w:rPr>
          <w:rFonts w:ascii="Times New Roman" w:hAnsi="Times New Roman" w:cs="B Lotus" w:hint="cs"/>
          <w:color w:val="000000"/>
          <w:sz w:val="24"/>
          <w:szCs w:val="28"/>
          <w:rtl/>
        </w:rPr>
        <w:t>سیاری از آفات و بیماری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ها برخوردار 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باشد. از این رو، باغداران 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 xml:space="preserve">توانند با خیال آسوده نهال گردو چندلر را در </w:t>
      </w:r>
      <w:r w:rsidR="00673A3E" w:rsidRPr="00CC0598">
        <w:rPr>
          <w:rFonts w:ascii="Times New Roman" w:hAnsi="Times New Roman" w:cs="B Lotus" w:hint="cs"/>
          <w:color w:val="000000"/>
          <w:sz w:val="24"/>
          <w:szCs w:val="28"/>
          <w:rtl/>
        </w:rPr>
        <w:t xml:space="preserve">اغلب </w:t>
      </w:r>
      <w:r w:rsidRPr="00CC0598">
        <w:rPr>
          <w:rFonts w:ascii="Times New Roman" w:hAnsi="Times New Roman" w:cs="B Lotus" w:hint="cs"/>
          <w:color w:val="000000"/>
          <w:sz w:val="24"/>
          <w:szCs w:val="28"/>
          <w:rtl/>
        </w:rPr>
        <w:t>نقاط کشور پرورش دهند. از مهم</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ترین عواملی که نهال گردو چندلر را به شهرت رسانده، 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توان به نوع میوه</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های آن اشاره کرد. دارای ظاهری گرد و کروی با پوست</w:t>
      </w:r>
      <w:r w:rsidR="00142C1D" w:rsidRPr="00CC0598">
        <w:rPr>
          <w:rFonts w:ascii="Times New Roman" w:hAnsi="Times New Roman" w:cs="B Lotus" w:hint="cs"/>
          <w:color w:val="000000"/>
          <w:sz w:val="24"/>
          <w:szCs w:val="28"/>
          <w:rtl/>
        </w:rPr>
        <w:t>‌</w:t>
      </w:r>
      <w:r w:rsidRPr="00CC0598">
        <w:rPr>
          <w:rFonts w:ascii="Times New Roman" w:hAnsi="Times New Roman" w:cs="B Lotus" w:hint="cs"/>
          <w:color w:val="000000"/>
          <w:sz w:val="24"/>
          <w:szCs w:val="28"/>
          <w:rtl/>
        </w:rPr>
        <w:t>های به رنگ قهوه</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 xml:space="preserve">ای روشن و بسیار نازک است. نهال گردوی چندلر، </w:t>
      </w:r>
      <w:r w:rsidRPr="00CC0598">
        <w:rPr>
          <w:rFonts w:ascii="Times New Roman" w:hAnsi="Times New Roman" w:cs="B Lotus" w:hint="cs"/>
          <w:color w:val="000000"/>
          <w:sz w:val="24"/>
          <w:szCs w:val="28"/>
          <w:rtl/>
          <w:lang w:bidi="fa-IR"/>
        </w:rPr>
        <w:t>ج</w:t>
      </w:r>
      <w:r w:rsidRPr="00CC0598">
        <w:rPr>
          <w:rFonts w:ascii="Times New Roman" w:hAnsi="Times New Roman" w:cs="B Lotus" w:hint="cs"/>
          <w:color w:val="000000"/>
          <w:sz w:val="24"/>
          <w:szCs w:val="28"/>
          <w:rtl/>
        </w:rPr>
        <w:t xml:space="preserve">زء ارقام </w:t>
      </w:r>
      <w:r w:rsidR="00142C1D" w:rsidRPr="00CC0598">
        <w:rPr>
          <w:rFonts w:ascii="Times New Roman" w:hAnsi="Times New Roman" w:cs="B Lotus" w:hint="cs"/>
          <w:color w:val="000000"/>
          <w:sz w:val="24"/>
          <w:szCs w:val="28"/>
          <w:rtl/>
        </w:rPr>
        <w:t xml:space="preserve">دیربرگ </w:t>
      </w:r>
      <w:r w:rsidRPr="00CC0598">
        <w:rPr>
          <w:rFonts w:ascii="Times New Roman" w:hAnsi="Times New Roman" w:cs="B Lotus" w:hint="cs"/>
          <w:color w:val="000000"/>
          <w:sz w:val="24"/>
          <w:szCs w:val="28"/>
          <w:rtl/>
        </w:rPr>
        <w:t>محسوب 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شود و از سال پنجم پس از کاشت در دوره اقتصادی قرار 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گیرد. همچنین نهال چندلر پاکوتاه به شمار 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آید. ارتفاع این نهال پس از رشد در حالت عادی</w:t>
      </w:r>
      <w:r w:rsidR="00142C1D" w:rsidRPr="00CC0598">
        <w:rPr>
          <w:rFonts w:ascii="Times New Roman" w:hAnsi="Times New Roman" w:cs="B Lotus" w:hint="cs"/>
          <w:color w:val="000000"/>
          <w:sz w:val="24"/>
          <w:szCs w:val="28"/>
          <w:rtl/>
        </w:rPr>
        <w:t xml:space="preserve"> حداکثر</w:t>
      </w:r>
      <w:r w:rsidRPr="00CC0598">
        <w:rPr>
          <w:rFonts w:ascii="Times New Roman" w:hAnsi="Times New Roman" w:cs="B Lotus" w:hint="cs"/>
          <w:color w:val="000000"/>
          <w:sz w:val="24"/>
          <w:szCs w:val="28"/>
          <w:rtl/>
        </w:rPr>
        <w:t xml:space="preserve"> به </w:t>
      </w:r>
      <w:r w:rsidR="00673A3E" w:rsidRPr="00CC0598">
        <w:rPr>
          <w:rFonts w:ascii="Times New Roman" w:hAnsi="Times New Roman" w:cs="B Lotus" w:hint="cs"/>
          <w:color w:val="000000"/>
          <w:sz w:val="24"/>
          <w:szCs w:val="28"/>
          <w:rtl/>
        </w:rPr>
        <w:t>حدود</w:t>
      </w:r>
      <w:r w:rsidRPr="00CC0598">
        <w:rPr>
          <w:rFonts w:ascii="Times New Roman" w:hAnsi="Times New Roman" w:cs="B Lotus" w:hint="cs"/>
          <w:color w:val="000000"/>
          <w:sz w:val="24"/>
          <w:szCs w:val="28"/>
          <w:rtl/>
        </w:rPr>
        <w:t xml:space="preserve"> </w:t>
      </w:r>
      <w:r w:rsidR="00673A3E" w:rsidRPr="00CC0598">
        <w:rPr>
          <w:rFonts w:ascii="Times New Roman" w:hAnsi="Times New Roman" w:cs="B Lotus" w:hint="cs"/>
          <w:color w:val="000000"/>
          <w:sz w:val="24"/>
          <w:szCs w:val="28"/>
          <w:rtl/>
        </w:rPr>
        <w:t xml:space="preserve">6 </w:t>
      </w:r>
      <w:r w:rsidRPr="00CC0598">
        <w:rPr>
          <w:rFonts w:ascii="Times New Roman" w:hAnsi="Times New Roman" w:cs="B Lotus" w:hint="cs"/>
          <w:color w:val="000000"/>
          <w:sz w:val="24"/>
          <w:szCs w:val="28"/>
          <w:rtl/>
        </w:rPr>
        <w:t>متر می</w:t>
      </w:r>
      <w:r w:rsidR="00673A3E" w:rsidRPr="00CC0598">
        <w:rPr>
          <w:rFonts w:ascii="Times New Roman" w:hAnsi="Times New Roman" w:cs="B Lotus" w:hint="cs"/>
          <w:color w:val="000000"/>
          <w:sz w:val="24"/>
          <w:szCs w:val="28"/>
          <w:rtl/>
        </w:rPr>
        <w:t>‌</w:t>
      </w:r>
      <w:r w:rsidRPr="00CC0598">
        <w:rPr>
          <w:rFonts w:ascii="Times New Roman" w:hAnsi="Times New Roman" w:cs="B Lotus" w:hint="cs"/>
          <w:color w:val="000000"/>
          <w:sz w:val="24"/>
          <w:szCs w:val="28"/>
          <w:rtl/>
        </w:rPr>
        <w:t xml:space="preserve">رسد. از دیگر عواملی </w:t>
      </w:r>
      <w:r w:rsidRPr="00CC0598">
        <w:rPr>
          <w:rFonts w:ascii="Times New Roman" w:hAnsi="Times New Roman" w:cs="B Lotus" w:hint="cs"/>
          <w:color w:val="000000"/>
          <w:sz w:val="24"/>
          <w:szCs w:val="28"/>
          <w:rtl/>
        </w:rPr>
        <w:lastRenderedPageBreak/>
        <w:t>که سبب پر</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 xml:space="preserve">طرفدار شدن این نهال گردو نسبت به سایر ارقام شده، طول عمر اقتصادی آن است. طول عمر اقتصادی نهال گردو چندلر حدود </w:t>
      </w:r>
      <w:r w:rsidR="00142C1D" w:rsidRPr="00CC0598">
        <w:rPr>
          <w:rFonts w:ascii="Times New Roman" w:hAnsi="Times New Roman" w:cs="B Lotus" w:hint="cs"/>
          <w:color w:val="000000"/>
          <w:sz w:val="24"/>
          <w:szCs w:val="28"/>
          <w:rtl/>
        </w:rPr>
        <w:t xml:space="preserve">50 سال </w:t>
      </w:r>
      <w:r w:rsidRPr="00CC0598">
        <w:rPr>
          <w:rFonts w:ascii="Times New Roman" w:hAnsi="Times New Roman" w:cs="B Lotus" w:hint="cs"/>
          <w:color w:val="000000"/>
          <w:sz w:val="24"/>
          <w:szCs w:val="28"/>
          <w:rtl/>
        </w:rPr>
        <w:t>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باشد. نهال گردو چندلر، جزء ارقام خود بارور محسوب نمی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شود و برای بارور شدن نیازمند یک رقم گرده</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 xml:space="preserve">افشان است. از ارقام گردو فرنور، فرنت و فرانکت، </w:t>
      </w:r>
      <w:r w:rsidR="00673A3E" w:rsidRPr="00CC0598">
        <w:rPr>
          <w:rFonts w:ascii="Times New Roman" w:hAnsi="Times New Roman" w:cs="B Lotus" w:hint="cs"/>
          <w:color w:val="000000"/>
          <w:sz w:val="24"/>
          <w:szCs w:val="28"/>
          <w:rtl/>
        </w:rPr>
        <w:t xml:space="preserve">کاسپین و پرشیا </w:t>
      </w:r>
      <w:r w:rsidRPr="00CC0598">
        <w:rPr>
          <w:rFonts w:ascii="Times New Roman" w:hAnsi="Times New Roman" w:cs="B Lotus" w:hint="cs"/>
          <w:color w:val="000000"/>
          <w:sz w:val="24"/>
          <w:szCs w:val="28"/>
          <w:rtl/>
        </w:rPr>
        <w:t>برای گرده</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افشانی استفاده می</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 xml:space="preserve">شوند </w:t>
      </w:r>
      <w:r w:rsidR="00673A3E" w:rsidRPr="00CC0598">
        <w:rPr>
          <w:rFonts w:ascii="Times New Roman" w:hAnsi="Times New Roman" w:cs="B Lotus" w:hint="cs"/>
          <w:color w:val="000000"/>
          <w:sz w:val="24"/>
          <w:szCs w:val="28"/>
          <w:rtl/>
        </w:rPr>
        <w:t>(</w:t>
      </w:r>
      <w:r w:rsidR="00673A3E" w:rsidRPr="00CC0598">
        <w:rPr>
          <w:rFonts w:ascii="Times New Roman" w:hAnsi="Times New Roman" w:cs="B Lotus"/>
          <w:color w:val="000000"/>
          <w:sz w:val="24"/>
          <w:szCs w:val="28"/>
        </w:rPr>
        <w:t xml:space="preserve">Soleimani </w:t>
      </w:r>
      <w:r w:rsidR="00673A3E" w:rsidRPr="00CC0598">
        <w:rPr>
          <w:rFonts w:ascii="Times New Roman" w:hAnsi="Times New Roman" w:cs="B Lotus"/>
          <w:i/>
          <w:iCs/>
          <w:color w:val="000000"/>
          <w:sz w:val="24"/>
          <w:szCs w:val="28"/>
        </w:rPr>
        <w:t>et al.,</w:t>
      </w:r>
      <w:r w:rsidR="00673A3E" w:rsidRPr="00CC0598">
        <w:rPr>
          <w:rFonts w:ascii="Times New Roman" w:hAnsi="Times New Roman" w:cs="B Lotus"/>
          <w:color w:val="000000"/>
          <w:sz w:val="24"/>
          <w:szCs w:val="28"/>
        </w:rPr>
        <w:t xml:space="preserve"> 2023</w:t>
      </w:r>
      <w:r w:rsidR="00673A3E" w:rsidRPr="00CC0598">
        <w:rPr>
          <w:rFonts w:ascii="Times New Roman" w:hAnsi="Times New Roman" w:cs="B Lotus" w:hint="cs"/>
          <w:color w:val="000000"/>
          <w:sz w:val="24"/>
          <w:szCs w:val="28"/>
          <w:rtl/>
        </w:rPr>
        <w:t xml:space="preserve">) </w:t>
      </w:r>
      <w:r w:rsidRPr="00CC0598">
        <w:rPr>
          <w:rFonts w:ascii="Times New Roman" w:hAnsi="Times New Roman" w:cs="B Lotus" w:hint="cs"/>
          <w:color w:val="000000"/>
          <w:sz w:val="24"/>
          <w:szCs w:val="28"/>
          <w:rtl/>
        </w:rPr>
        <w:t>طبق نظر کارشناسان</w:t>
      </w:r>
      <w:r w:rsidR="00142C1D" w:rsidRPr="00CC0598">
        <w:rPr>
          <w:rFonts w:ascii="Times New Roman" w:hAnsi="Times New Roman" w:cs="B Lotus" w:hint="cs"/>
          <w:color w:val="000000"/>
          <w:sz w:val="24"/>
          <w:szCs w:val="28"/>
          <w:rtl/>
        </w:rPr>
        <w:t xml:space="preserve"> فاصله کشت این رقم 6 تا 8 متر می‌باشد.</w:t>
      </w:r>
      <w:r w:rsidRPr="00CC0598">
        <w:rPr>
          <w:rFonts w:ascii="Times New Roman" w:hAnsi="Times New Roman" w:cs="B Lotus" w:hint="cs"/>
          <w:color w:val="000000"/>
          <w:sz w:val="24"/>
          <w:szCs w:val="28"/>
          <w:rtl/>
        </w:rPr>
        <w:t xml:space="preserve"> </w:t>
      </w:r>
    </w:p>
    <w:p w14:paraId="1A414E70" w14:textId="77777777" w:rsidR="00A614F8" w:rsidRPr="00CC0598" w:rsidRDefault="00A614F8" w:rsidP="00A614F8">
      <w:pPr>
        <w:bidi/>
        <w:spacing w:line="360" w:lineRule="auto"/>
        <w:jc w:val="both"/>
        <w:rPr>
          <w:rFonts w:ascii="Times New Roman" w:hAnsi="Times New Roman" w:cs="B Lotus"/>
          <w:b/>
          <w:bCs/>
          <w:color w:val="000000"/>
          <w:sz w:val="24"/>
          <w:szCs w:val="28"/>
          <w:rtl/>
        </w:rPr>
      </w:pPr>
      <w:r w:rsidRPr="00CC0598">
        <w:rPr>
          <w:rFonts w:ascii="Times New Roman" w:hAnsi="Times New Roman" w:cs="B Lotus" w:hint="cs"/>
          <w:b/>
          <w:bCs/>
          <w:color w:val="000000"/>
          <w:sz w:val="24"/>
          <w:szCs w:val="28"/>
          <w:rtl/>
        </w:rPr>
        <w:t xml:space="preserve">2-2- شرایط نگهداری گردو </w:t>
      </w:r>
    </w:p>
    <w:p w14:paraId="566AD16A" w14:textId="77777777" w:rsidR="00A614F8" w:rsidRPr="00CC0598" w:rsidRDefault="00A614F8" w:rsidP="00A614F8">
      <w:pPr>
        <w:bidi/>
        <w:spacing w:line="360" w:lineRule="auto"/>
        <w:jc w:val="both"/>
        <w:rPr>
          <w:rFonts w:ascii="Times New Roman" w:hAnsi="Times New Roman" w:cs="B Lotus"/>
          <w:b/>
          <w:bCs/>
          <w:color w:val="000000"/>
          <w:sz w:val="24"/>
          <w:szCs w:val="28"/>
          <w:rtl/>
          <w:lang w:bidi="fa-IR"/>
        </w:rPr>
      </w:pPr>
      <w:r w:rsidRPr="00CC0598">
        <w:rPr>
          <w:rFonts w:ascii="Times New Roman" w:hAnsi="Times New Roman" w:cs="B Lotus" w:hint="cs"/>
          <w:b/>
          <w:bCs/>
          <w:color w:val="000000"/>
          <w:sz w:val="24"/>
          <w:szCs w:val="28"/>
          <w:rtl/>
          <w:lang w:bidi="fa-IR"/>
        </w:rPr>
        <w:t>4-2-2- تغذیه</w:t>
      </w:r>
    </w:p>
    <w:p w14:paraId="5AF0A839" w14:textId="77777777" w:rsidR="00A614F8" w:rsidRPr="00CC0598" w:rsidRDefault="003B3D22" w:rsidP="00C32D5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عملکرد زیاد</w:t>
      </w:r>
      <w:r w:rsidR="00A614F8" w:rsidRPr="00CC0598">
        <w:rPr>
          <w:rFonts w:ascii="Times New Roman" w:hAnsi="Times New Roman" w:cs="B Lotus" w:hint="cs"/>
          <w:color w:val="000000"/>
          <w:sz w:val="24"/>
          <w:szCs w:val="28"/>
          <w:rtl/>
          <w:lang w:bidi="fa-IR"/>
        </w:rPr>
        <w:t xml:space="preserve"> این رقم باعث افزایش مصرف کود درختان گردو چندلر نسبت به </w:t>
      </w:r>
      <w:r w:rsidRPr="00CC0598">
        <w:rPr>
          <w:rFonts w:ascii="Times New Roman" w:hAnsi="Times New Roman" w:cs="B Lotus" w:hint="cs"/>
          <w:color w:val="000000"/>
          <w:sz w:val="24"/>
          <w:szCs w:val="28"/>
          <w:rtl/>
          <w:lang w:bidi="fa-IR"/>
        </w:rPr>
        <w:t xml:space="preserve">سایر </w:t>
      </w:r>
      <w:r w:rsidR="00A614F8" w:rsidRPr="00CC0598">
        <w:rPr>
          <w:rFonts w:ascii="Times New Roman" w:hAnsi="Times New Roman" w:cs="B Lotus" w:hint="cs"/>
          <w:color w:val="000000"/>
          <w:sz w:val="24"/>
          <w:szCs w:val="28"/>
          <w:rtl/>
          <w:lang w:bidi="fa-IR"/>
        </w:rPr>
        <w:t>درختان است. استفاده از کود</w:t>
      </w:r>
      <w:r w:rsidR="00A614F8" w:rsidRPr="00CC0598">
        <w:rPr>
          <w:rFonts w:ascii="Times New Roman" w:hAnsi="Times New Roman" w:cs="B Lotus"/>
          <w:color w:val="000000"/>
          <w:sz w:val="24"/>
          <w:szCs w:val="28"/>
          <w:rtl/>
          <w:lang w:bidi="fa-IR"/>
        </w:rPr>
        <w:softHyphen/>
      </w:r>
      <w:r w:rsidR="00A614F8" w:rsidRPr="00CC0598">
        <w:rPr>
          <w:rFonts w:ascii="Times New Roman" w:hAnsi="Times New Roman" w:cs="B Lotus" w:hint="cs"/>
          <w:color w:val="000000"/>
          <w:sz w:val="24"/>
          <w:szCs w:val="28"/>
          <w:rtl/>
          <w:lang w:bidi="fa-IR"/>
        </w:rPr>
        <w:t>های آلی و معدنی مناسب، به درخت گردو کمک می</w:t>
      </w:r>
      <w:r w:rsidR="00A614F8" w:rsidRPr="00CC0598">
        <w:rPr>
          <w:rFonts w:ascii="Times New Roman" w:hAnsi="Times New Roman" w:cs="B Lotus"/>
          <w:color w:val="000000"/>
          <w:sz w:val="24"/>
          <w:szCs w:val="28"/>
          <w:rtl/>
          <w:lang w:bidi="fa-IR"/>
        </w:rPr>
        <w:softHyphen/>
      </w:r>
      <w:r w:rsidR="00A614F8" w:rsidRPr="00CC0598">
        <w:rPr>
          <w:rFonts w:ascii="Times New Roman" w:hAnsi="Times New Roman" w:cs="B Lotus" w:hint="cs"/>
          <w:color w:val="000000"/>
          <w:sz w:val="24"/>
          <w:szCs w:val="28"/>
          <w:rtl/>
          <w:lang w:bidi="fa-IR"/>
        </w:rPr>
        <w:t>کند تا بهتر رشد کند و محصول با کیفیت تولید کن</w:t>
      </w:r>
      <w:r w:rsidR="0034523D" w:rsidRPr="00CC0598">
        <w:rPr>
          <w:rFonts w:ascii="Times New Roman" w:hAnsi="Times New Roman" w:cs="B Lotus" w:hint="cs"/>
          <w:color w:val="000000"/>
          <w:sz w:val="24"/>
          <w:szCs w:val="28"/>
          <w:rtl/>
          <w:lang w:bidi="fa-IR"/>
        </w:rPr>
        <w:t>د</w:t>
      </w:r>
      <w:r w:rsidR="00C32D58" w:rsidRPr="00CC0598">
        <w:rPr>
          <w:rFonts w:ascii="Times New Roman" w:hAnsi="Times New Roman" w:cs="B Lotus"/>
          <w:color w:val="000000"/>
          <w:sz w:val="24"/>
          <w:szCs w:val="28"/>
          <w:lang w:bidi="fa-IR"/>
        </w:rPr>
        <w:br/>
      </w:r>
      <w:r w:rsidR="0034523D" w:rsidRPr="00CC0598">
        <w:rPr>
          <w:rFonts w:ascii="Times New Roman" w:hAnsi="Times New Roman" w:cs="Times New Roman"/>
          <w:color w:val="000000"/>
          <w:sz w:val="24"/>
          <w:szCs w:val="24"/>
          <w:rtl/>
          <w:lang w:bidi="fa-IR"/>
        </w:rPr>
        <w:t>(</w:t>
      </w:r>
      <w:proofErr w:type="spellStart"/>
      <w:r w:rsidR="0034523D" w:rsidRPr="00CC0598">
        <w:rPr>
          <w:rFonts w:ascii="Times New Roman" w:hAnsi="Times New Roman" w:cs="Times New Roman"/>
          <w:color w:val="000000"/>
          <w:sz w:val="24"/>
          <w:szCs w:val="24"/>
          <w:lang w:bidi="fa-IR"/>
        </w:rPr>
        <w:t>Acarsoy</w:t>
      </w:r>
      <w:proofErr w:type="spellEnd"/>
      <w:r w:rsidR="0034523D" w:rsidRPr="00CC0598">
        <w:rPr>
          <w:rFonts w:ascii="Times New Roman" w:hAnsi="Times New Roman" w:cs="Times New Roman"/>
          <w:color w:val="000000"/>
          <w:sz w:val="24"/>
          <w:szCs w:val="24"/>
          <w:lang w:bidi="fa-IR"/>
        </w:rPr>
        <w:t xml:space="preserve"> </w:t>
      </w:r>
      <w:r w:rsidR="0034523D" w:rsidRPr="00CC0598">
        <w:rPr>
          <w:rFonts w:ascii="Times New Roman" w:hAnsi="Times New Roman" w:cs="Times New Roman"/>
          <w:i/>
          <w:iCs/>
          <w:color w:val="000000"/>
          <w:sz w:val="24"/>
          <w:szCs w:val="24"/>
          <w:lang w:bidi="fa-IR"/>
        </w:rPr>
        <w:t>et al.,</w:t>
      </w:r>
      <w:r w:rsidR="0034523D" w:rsidRPr="00CC0598">
        <w:rPr>
          <w:rFonts w:ascii="Times New Roman" w:hAnsi="Times New Roman" w:cs="Times New Roman"/>
          <w:color w:val="000000"/>
          <w:sz w:val="24"/>
          <w:szCs w:val="24"/>
          <w:lang w:bidi="fa-IR"/>
        </w:rPr>
        <w:t xml:space="preserve"> 2023</w:t>
      </w:r>
      <w:r w:rsidR="0034523D" w:rsidRPr="00CC0598">
        <w:rPr>
          <w:rFonts w:ascii="Times New Roman" w:hAnsi="Times New Roman" w:cs="Times New Roman"/>
          <w:color w:val="000000"/>
          <w:sz w:val="24"/>
          <w:szCs w:val="24"/>
          <w:rtl/>
          <w:lang w:bidi="fa-IR"/>
        </w:rPr>
        <w:t>).</w:t>
      </w:r>
      <w:r w:rsidR="0034523D" w:rsidRPr="00CC0598">
        <w:rPr>
          <w:rFonts w:ascii="Times New Roman" w:hAnsi="Times New Roman" w:cs="B Lotus" w:hint="cs"/>
          <w:color w:val="000000"/>
          <w:sz w:val="24"/>
          <w:szCs w:val="28"/>
          <w:rtl/>
          <w:lang w:bidi="fa-IR"/>
        </w:rPr>
        <w:t xml:space="preserve"> </w:t>
      </w:r>
    </w:p>
    <w:p w14:paraId="5D726EF1" w14:textId="77777777" w:rsidR="00A614F8" w:rsidRPr="00CC0598" w:rsidRDefault="00A614F8" w:rsidP="00A614F8">
      <w:pPr>
        <w:bidi/>
        <w:spacing w:line="360" w:lineRule="auto"/>
        <w:jc w:val="both"/>
        <w:rPr>
          <w:rFonts w:ascii="Times New Roman" w:hAnsi="Times New Roman" w:cs="B Lotus"/>
          <w:b/>
          <w:bCs/>
          <w:color w:val="000000"/>
          <w:sz w:val="24"/>
          <w:szCs w:val="28"/>
          <w:rtl/>
          <w:lang w:bidi="fa-IR"/>
        </w:rPr>
      </w:pPr>
      <w:r w:rsidRPr="00CC0598">
        <w:rPr>
          <w:rFonts w:ascii="Times New Roman" w:hAnsi="Times New Roman" w:cs="B Lotus" w:hint="cs"/>
          <w:b/>
          <w:bCs/>
          <w:color w:val="000000"/>
          <w:sz w:val="24"/>
          <w:szCs w:val="28"/>
          <w:rtl/>
          <w:lang w:bidi="fa-IR"/>
        </w:rPr>
        <w:t>3-2- کلسیم</w:t>
      </w:r>
    </w:p>
    <w:p w14:paraId="0A170465" w14:textId="77777777" w:rsidR="00A614F8" w:rsidRPr="00CC0598" w:rsidRDefault="00A614F8" w:rsidP="00A614F8">
      <w:p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rPr>
        <w:t>2-3-</w:t>
      </w:r>
      <w:r w:rsidR="00F01CEC" w:rsidRPr="00CC0598">
        <w:rPr>
          <w:rFonts w:ascii="Times New Roman" w:hAnsi="Times New Roman" w:cs="B Lotus"/>
          <w:color w:val="000000"/>
          <w:sz w:val="24"/>
          <w:szCs w:val="28"/>
        </w:rPr>
        <w:t>1</w:t>
      </w:r>
      <w:r w:rsidRPr="00CC0598">
        <w:rPr>
          <w:rFonts w:ascii="Times New Roman" w:hAnsi="Times New Roman" w:cs="B Lotus" w:hint="cs"/>
          <w:color w:val="000000"/>
          <w:sz w:val="24"/>
          <w:szCs w:val="28"/>
          <w:rtl/>
        </w:rPr>
        <w:t>- نقش کلسیم در</w:t>
      </w:r>
      <w:r w:rsidR="00142C1D" w:rsidRPr="00CC0598">
        <w:rPr>
          <w:rFonts w:ascii="Times New Roman" w:hAnsi="Times New Roman" w:cs="B Lotus" w:hint="cs"/>
          <w:color w:val="000000"/>
          <w:sz w:val="24"/>
          <w:szCs w:val="28"/>
          <w:rtl/>
        </w:rPr>
        <w:t xml:space="preserve"> </w:t>
      </w:r>
      <w:r w:rsidRPr="00CC0598">
        <w:rPr>
          <w:rFonts w:ascii="Times New Roman" w:hAnsi="Times New Roman" w:cs="B Lotus" w:hint="cs"/>
          <w:color w:val="000000"/>
          <w:sz w:val="24"/>
          <w:szCs w:val="28"/>
          <w:rtl/>
        </w:rPr>
        <w:t>کیفیت گیاهان</w:t>
      </w:r>
    </w:p>
    <w:p w14:paraId="30105F4C"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 xml:space="preserve">در گیاهان، </w:t>
      </w:r>
      <w:r w:rsidRPr="00CC0598">
        <w:rPr>
          <w:rFonts w:ascii="Times New Roman" w:hAnsi="Times New Roman" w:cs="B Lotus"/>
          <w:color w:val="000000"/>
          <w:sz w:val="24"/>
          <w:szCs w:val="28"/>
          <w:rtl/>
          <w:lang w:bidi="fa-IR"/>
        </w:rPr>
        <w:t>کلس</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م</w:t>
      </w:r>
      <w:r w:rsidRPr="00CC0598">
        <w:rPr>
          <w:rFonts w:ascii="Times New Roman" w:hAnsi="Times New Roman" w:cs="B Lotus"/>
          <w:color w:val="000000"/>
          <w:sz w:val="24"/>
          <w:szCs w:val="28"/>
          <w:rtl/>
          <w:lang w:bidi="fa-IR"/>
        </w:rPr>
        <w:t xml:space="preserve"> به عنوان رابط ب</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ن</w:t>
      </w:r>
      <w:r w:rsidRPr="00CC0598">
        <w:rPr>
          <w:rFonts w:ascii="Times New Roman" w:hAnsi="Times New Roman" w:cs="B Lotus"/>
          <w:color w:val="000000"/>
          <w:sz w:val="24"/>
          <w:szCs w:val="28"/>
          <w:rtl/>
          <w:lang w:bidi="fa-IR"/>
        </w:rPr>
        <w:t xml:space="preserve"> سلول</w:t>
      </w:r>
      <w:r w:rsidRPr="00CC0598">
        <w:rPr>
          <w:rFonts w:ascii="Times New Roman" w:hAnsi="Times New Roman" w:cs="B Lotus"/>
          <w:color w:val="000000"/>
          <w:sz w:val="24"/>
          <w:szCs w:val="28"/>
          <w:rtl/>
          <w:lang w:bidi="fa-IR"/>
        </w:rPr>
        <w:softHyphen/>
        <w:t>‌ها</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گ</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اه</w:t>
      </w:r>
      <w:r w:rsidRPr="00CC0598">
        <w:rPr>
          <w:rFonts w:ascii="Times New Roman" w:hAnsi="Times New Roman" w:cs="B Lotus" w:hint="cs"/>
          <w:color w:val="000000"/>
          <w:sz w:val="24"/>
          <w:szCs w:val="28"/>
          <w:rtl/>
          <w:lang w:bidi="fa-IR"/>
        </w:rPr>
        <w:t xml:space="preserve">ی بوده و </w:t>
      </w:r>
      <w:r w:rsidRPr="00CC0598">
        <w:rPr>
          <w:rFonts w:ascii="Times New Roman" w:hAnsi="Times New Roman" w:cs="B Lotus"/>
          <w:color w:val="000000"/>
          <w:sz w:val="24"/>
          <w:szCs w:val="28"/>
          <w:rtl/>
          <w:lang w:bidi="fa-IR"/>
        </w:rPr>
        <w:t>در ساختمان ت</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غه</w:t>
      </w:r>
      <w:r w:rsidRPr="00CC0598">
        <w:rPr>
          <w:rFonts w:ascii="Times New Roman" w:hAnsi="Times New Roman" w:cs="B Lotus"/>
          <w:color w:val="000000"/>
          <w:sz w:val="24"/>
          <w:szCs w:val="28"/>
          <w:rtl/>
          <w:lang w:bidi="fa-IR"/>
        </w:rPr>
        <w:softHyphen/>
        <w:t>م</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ان</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سلول‌</w:t>
      </w:r>
      <w:r w:rsidRPr="00CC0598">
        <w:rPr>
          <w:rFonts w:ascii="Times New Roman" w:hAnsi="Times New Roman" w:cs="B Lotus"/>
          <w:color w:val="000000"/>
          <w:sz w:val="24"/>
          <w:szCs w:val="28"/>
          <w:rtl/>
          <w:lang w:bidi="fa-IR"/>
        </w:rPr>
        <w:softHyphen/>
        <w:t>ها در ترک</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ب</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به نام پکتات</w:t>
      </w:r>
      <w:r w:rsidRPr="00CC0598">
        <w:rPr>
          <w:rFonts w:ascii="Times New Roman" w:hAnsi="Times New Roman" w:cs="B Lotus" w:hint="cs"/>
          <w:color w:val="000000"/>
          <w:sz w:val="24"/>
          <w:szCs w:val="28"/>
          <w:rtl/>
          <w:lang w:bidi="fa-IR"/>
        </w:rPr>
        <w:softHyphen/>
      </w:r>
      <w:r w:rsidRPr="00CC0598">
        <w:rPr>
          <w:rFonts w:ascii="Times New Roman" w:hAnsi="Times New Roman" w:cs="B Lotus"/>
          <w:color w:val="000000"/>
          <w:sz w:val="24"/>
          <w:szCs w:val="28"/>
          <w:rtl/>
          <w:lang w:bidi="fa-IR"/>
        </w:rPr>
        <w:t>کلس</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م</w:t>
      </w:r>
      <w:r w:rsidRPr="00CC0598">
        <w:rPr>
          <w:rFonts w:ascii="Times New Roman" w:hAnsi="Times New Roman" w:cs="B Lotus"/>
          <w:color w:val="000000"/>
          <w:sz w:val="24"/>
          <w:szCs w:val="28"/>
          <w:rtl/>
          <w:lang w:bidi="fa-IR"/>
        </w:rPr>
        <w:t xml:space="preserve"> وجود دارد و تا زمان</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که مقدار آن به اندازه کاف</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باشد</w:t>
      </w:r>
      <w:r w:rsidRPr="00CC0598">
        <w:rPr>
          <w:rFonts w:ascii="Times New Roman" w:hAnsi="Times New Roman" w:cs="B Lotus" w:hint="cs"/>
          <w:color w:val="000000"/>
          <w:sz w:val="24"/>
          <w:szCs w:val="28"/>
          <w:rtl/>
          <w:lang w:bidi="fa-IR"/>
        </w:rPr>
        <w:t>،</w:t>
      </w:r>
      <w:r w:rsidRPr="00CC0598">
        <w:rPr>
          <w:rFonts w:ascii="Times New Roman" w:hAnsi="Times New Roman" w:cs="B Lotus"/>
          <w:color w:val="000000"/>
          <w:sz w:val="24"/>
          <w:szCs w:val="28"/>
          <w:rtl/>
          <w:lang w:bidi="fa-IR"/>
        </w:rPr>
        <w:t xml:space="preserve"> از تخر</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ب</w:t>
      </w:r>
      <w:r w:rsidRPr="00CC0598">
        <w:rPr>
          <w:rFonts w:ascii="Times New Roman" w:hAnsi="Times New Roman" w:cs="B Lotus"/>
          <w:color w:val="000000"/>
          <w:sz w:val="24"/>
          <w:szCs w:val="28"/>
          <w:rtl/>
          <w:lang w:bidi="fa-IR"/>
        </w:rPr>
        <w:t xml:space="preserve"> د</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واره</w:t>
      </w:r>
      <w:r w:rsidRPr="00CC0598">
        <w:rPr>
          <w:rFonts w:ascii="Times New Roman" w:hAnsi="Times New Roman" w:cs="B Lotus"/>
          <w:color w:val="000000"/>
          <w:sz w:val="24"/>
          <w:szCs w:val="28"/>
          <w:rtl/>
          <w:lang w:bidi="fa-IR"/>
        </w:rPr>
        <w:t xml:space="preserve"> پکت</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ن</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جلوگ</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ر</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م</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شود</w:t>
      </w:r>
      <w:r w:rsidRPr="00CC0598">
        <w:rPr>
          <w:rFonts w:ascii="Times New Roman" w:hAnsi="Times New Roman" w:cs="B Lotus" w:hint="cs"/>
          <w:color w:val="000000"/>
          <w:sz w:val="24"/>
          <w:szCs w:val="28"/>
          <w:rtl/>
          <w:lang w:bidi="fa-IR"/>
        </w:rPr>
        <w:t>.</w:t>
      </w:r>
      <w:r w:rsidRPr="00CC0598">
        <w:rPr>
          <w:rFonts w:ascii="Times New Roman" w:hAnsi="Times New Roman" w:cs="B Lotus"/>
          <w:color w:val="000000"/>
          <w:sz w:val="24"/>
          <w:szCs w:val="28"/>
          <w:rtl/>
          <w:lang w:bidi="fa-IR"/>
        </w:rPr>
        <w:t xml:space="preserve"> ا</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ن</w:t>
      </w:r>
      <w:r w:rsidRPr="00CC0598">
        <w:rPr>
          <w:rFonts w:ascii="Times New Roman" w:hAnsi="Times New Roman" w:cs="B Lotus"/>
          <w:color w:val="000000"/>
          <w:sz w:val="24"/>
          <w:szCs w:val="28"/>
          <w:rtl/>
          <w:lang w:bidi="fa-IR"/>
        </w:rPr>
        <w:t xml:space="preserve"> عنصر در فعل و انفعالات آنز</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م</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ن</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ز</w:t>
      </w:r>
      <w:r w:rsidRPr="00CC0598">
        <w:rPr>
          <w:rFonts w:ascii="Times New Roman" w:hAnsi="Times New Roman" w:cs="B Lotus"/>
          <w:color w:val="000000"/>
          <w:sz w:val="24"/>
          <w:szCs w:val="28"/>
          <w:rtl/>
          <w:lang w:bidi="fa-IR"/>
        </w:rPr>
        <w:t xml:space="preserve"> ش</w:t>
      </w:r>
      <w:r w:rsidRPr="00CC0598">
        <w:rPr>
          <w:rFonts w:ascii="Times New Roman" w:hAnsi="Times New Roman" w:cs="B Lotus" w:hint="eastAsia"/>
          <w:color w:val="000000"/>
          <w:sz w:val="24"/>
          <w:szCs w:val="28"/>
          <w:rtl/>
          <w:lang w:bidi="fa-IR"/>
        </w:rPr>
        <w:t>رکت</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 xml:space="preserve">کرده و در ایجاد </w:t>
      </w:r>
      <w:r w:rsidRPr="00CC0598">
        <w:rPr>
          <w:rFonts w:ascii="Times New Roman" w:hAnsi="Times New Roman" w:cs="B Lotus"/>
          <w:color w:val="000000"/>
          <w:sz w:val="24"/>
          <w:szCs w:val="28"/>
          <w:rtl/>
          <w:lang w:bidi="fa-IR"/>
        </w:rPr>
        <w:t>توازن</w:t>
      </w:r>
      <w:r w:rsidRPr="00CC0598">
        <w:rPr>
          <w:rFonts w:ascii="Times New Roman" w:hAnsi="Times New Roman" w:cs="B Lotus" w:hint="cs"/>
          <w:color w:val="000000"/>
          <w:sz w:val="24"/>
          <w:szCs w:val="28"/>
          <w:rtl/>
          <w:lang w:bidi="fa-IR"/>
        </w:rPr>
        <w:t xml:space="preserve"> بین</w:t>
      </w:r>
      <w:r w:rsidRPr="00CC0598">
        <w:rPr>
          <w:rFonts w:ascii="Times New Roman" w:hAnsi="Times New Roman" w:cs="B Lotus"/>
          <w:color w:val="000000"/>
          <w:sz w:val="24"/>
          <w:szCs w:val="28"/>
          <w:rtl/>
          <w:lang w:bidi="fa-IR"/>
        </w:rPr>
        <w:t xml:space="preserve"> آن</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ون‌ها</w:t>
      </w:r>
      <w:r w:rsidRPr="00CC0598">
        <w:rPr>
          <w:rFonts w:ascii="Times New Roman" w:hAnsi="Times New Roman" w:cs="B Lotus"/>
          <w:color w:val="000000"/>
          <w:sz w:val="24"/>
          <w:szCs w:val="28"/>
          <w:rtl/>
          <w:lang w:bidi="fa-IR"/>
        </w:rPr>
        <w:t xml:space="preserve"> و کات</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ون‌ها</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 xml:space="preserve">سیتوپلاسمی </w:t>
      </w:r>
      <w:r w:rsidRPr="00CC0598">
        <w:rPr>
          <w:rFonts w:ascii="Times New Roman" w:hAnsi="Times New Roman" w:cs="B Lotus"/>
          <w:color w:val="000000"/>
          <w:sz w:val="24"/>
          <w:szCs w:val="28"/>
          <w:rtl/>
          <w:lang w:bidi="fa-IR"/>
        </w:rPr>
        <w:t xml:space="preserve">نقش دارد. </w:t>
      </w:r>
      <w:r w:rsidRPr="00CC0598">
        <w:rPr>
          <w:rFonts w:ascii="Times New Roman" w:hAnsi="Times New Roman" w:cs="B Lotus" w:hint="cs"/>
          <w:color w:val="000000"/>
          <w:sz w:val="24"/>
          <w:szCs w:val="28"/>
          <w:rtl/>
          <w:lang w:bidi="fa-IR"/>
        </w:rPr>
        <w:t>این عنصر</w:t>
      </w:r>
      <w:r w:rsidRPr="00CC0598">
        <w:rPr>
          <w:rFonts w:ascii="Times New Roman" w:hAnsi="Times New Roman" w:cs="B Lotus"/>
          <w:color w:val="000000"/>
          <w:sz w:val="24"/>
          <w:szCs w:val="28"/>
          <w:rtl/>
          <w:lang w:bidi="fa-IR"/>
        </w:rPr>
        <w:t xml:space="preserve"> در نفوذ</w:t>
      </w:r>
      <w:r w:rsidRPr="00CC0598">
        <w:rPr>
          <w:rFonts w:ascii="Times New Roman" w:hAnsi="Times New Roman" w:cs="B Lotus"/>
          <w:color w:val="000000"/>
          <w:sz w:val="24"/>
          <w:szCs w:val="28"/>
          <w:rtl/>
          <w:lang w:bidi="fa-IR"/>
        </w:rPr>
        <w:softHyphen/>
        <w:t>پذ</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ر</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غشا</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های</w:t>
      </w:r>
      <w:r w:rsidRPr="00CC0598">
        <w:rPr>
          <w:rFonts w:ascii="Times New Roman" w:hAnsi="Times New Roman" w:cs="B Lotus"/>
          <w:color w:val="000000"/>
          <w:sz w:val="24"/>
          <w:szCs w:val="28"/>
          <w:rtl/>
          <w:lang w:bidi="fa-IR"/>
        </w:rPr>
        <w:t xml:space="preserve"> سلول‌ها تأث</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ر</w:t>
      </w:r>
      <w:r w:rsidRPr="00CC0598">
        <w:rPr>
          <w:rFonts w:ascii="Times New Roman" w:hAnsi="Times New Roman" w:cs="B Lotus"/>
          <w:color w:val="000000"/>
          <w:sz w:val="24"/>
          <w:szCs w:val="28"/>
          <w:rtl/>
          <w:lang w:bidi="fa-IR"/>
        </w:rPr>
        <w:t xml:space="preserve"> دا</w:t>
      </w:r>
      <w:r w:rsidRPr="00CC0598">
        <w:rPr>
          <w:rFonts w:ascii="Times New Roman" w:hAnsi="Times New Roman" w:cs="B Lotus" w:hint="cs"/>
          <w:color w:val="000000"/>
          <w:sz w:val="24"/>
          <w:szCs w:val="28"/>
          <w:rtl/>
          <w:lang w:bidi="fa-IR"/>
        </w:rPr>
        <w:t>شته و بر مقدار جذب سایر عناصر گیاهی موثر است. در مباحث پس از برداشت میوه</w:t>
      </w:r>
      <w:r w:rsidRPr="00CC0598">
        <w:rPr>
          <w:rFonts w:ascii="Times New Roman" w:hAnsi="Times New Roman" w:cs="B Lotus" w:hint="cs"/>
          <w:color w:val="000000"/>
          <w:sz w:val="24"/>
          <w:szCs w:val="28"/>
          <w:rtl/>
          <w:lang w:bidi="fa-IR"/>
        </w:rPr>
        <w:softHyphen/>
        <w:t xml:space="preserve">ها، </w:t>
      </w:r>
      <w:r w:rsidRPr="00CC0598">
        <w:rPr>
          <w:rFonts w:ascii="Times New Roman" w:hAnsi="Times New Roman" w:cs="B Lotus"/>
          <w:color w:val="000000"/>
          <w:sz w:val="24"/>
          <w:szCs w:val="28"/>
          <w:rtl/>
          <w:lang w:bidi="fa-IR"/>
        </w:rPr>
        <w:t>م</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وه</w:t>
      </w:r>
      <w:r w:rsidRPr="00CC0598">
        <w:rPr>
          <w:rFonts w:ascii="Times New Roman" w:hAnsi="Times New Roman" w:cs="B Lotus"/>
          <w:color w:val="000000"/>
          <w:sz w:val="24"/>
          <w:szCs w:val="28"/>
          <w:rtl/>
          <w:lang w:bidi="fa-IR"/>
        </w:rPr>
        <w:softHyphen/>
      </w:r>
      <w:r w:rsidRPr="00CC0598">
        <w:rPr>
          <w:rFonts w:ascii="Times New Roman" w:hAnsi="Times New Roman" w:cs="B Lotus" w:hint="eastAsia"/>
          <w:color w:val="000000"/>
          <w:sz w:val="24"/>
          <w:szCs w:val="28"/>
          <w:rtl/>
          <w:lang w:bidi="fa-IR"/>
        </w:rPr>
        <w:t>‌ها</w:t>
      </w:r>
      <w:r w:rsidRPr="00CC0598">
        <w:rPr>
          <w:rFonts w:ascii="Times New Roman" w:hAnsi="Times New Roman" w:cs="B Lotus" w:hint="cs"/>
          <w:color w:val="000000"/>
          <w:sz w:val="24"/>
          <w:szCs w:val="28"/>
          <w:rtl/>
          <w:lang w:bidi="fa-IR"/>
        </w:rPr>
        <w:t>یی</w:t>
      </w:r>
      <w:r w:rsidRPr="00CC0598">
        <w:rPr>
          <w:rFonts w:ascii="Times New Roman" w:hAnsi="Times New Roman" w:cs="B Lotus"/>
          <w:color w:val="000000"/>
          <w:sz w:val="24"/>
          <w:szCs w:val="28"/>
          <w:rtl/>
          <w:lang w:bidi="fa-IR"/>
        </w:rPr>
        <w:t xml:space="preserve"> که </w:t>
      </w:r>
      <w:r w:rsidRPr="00CC0598">
        <w:rPr>
          <w:rFonts w:ascii="Times New Roman" w:hAnsi="Times New Roman" w:cs="B Lotus" w:hint="cs"/>
          <w:color w:val="000000"/>
          <w:sz w:val="24"/>
          <w:szCs w:val="28"/>
          <w:rtl/>
          <w:lang w:bidi="fa-IR"/>
        </w:rPr>
        <w:t xml:space="preserve">مقدار </w:t>
      </w:r>
      <w:r w:rsidRPr="00CC0598">
        <w:rPr>
          <w:rFonts w:ascii="Times New Roman" w:hAnsi="Times New Roman" w:cs="B Lotus"/>
          <w:color w:val="000000"/>
          <w:sz w:val="24"/>
          <w:szCs w:val="28"/>
          <w:rtl/>
          <w:lang w:bidi="fa-IR"/>
        </w:rPr>
        <w:t>کلس</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م</w:t>
      </w:r>
      <w:r w:rsidRPr="00CC0598">
        <w:rPr>
          <w:rFonts w:ascii="Times New Roman" w:hAnsi="Times New Roman" w:cs="B Lotus"/>
          <w:color w:val="000000"/>
          <w:sz w:val="24"/>
          <w:szCs w:val="28"/>
          <w:rtl/>
          <w:lang w:bidi="fa-IR"/>
        </w:rPr>
        <w:t xml:space="preserve"> بالا</w:t>
      </w:r>
      <w:r w:rsidRPr="00CC0598">
        <w:rPr>
          <w:rFonts w:ascii="Times New Roman" w:hAnsi="Times New Roman" w:cs="B Lotus" w:hint="cs"/>
          <w:color w:val="000000"/>
          <w:sz w:val="24"/>
          <w:szCs w:val="28"/>
          <w:rtl/>
          <w:lang w:bidi="fa-IR"/>
        </w:rPr>
        <w:t>یی</w:t>
      </w:r>
      <w:r w:rsidRPr="00CC0598">
        <w:rPr>
          <w:rFonts w:ascii="Times New Roman" w:hAnsi="Times New Roman" w:cs="B Lotus"/>
          <w:color w:val="000000"/>
          <w:sz w:val="24"/>
          <w:szCs w:val="28"/>
          <w:rtl/>
          <w:lang w:bidi="fa-IR"/>
        </w:rPr>
        <w:t xml:space="preserve"> دارند</w:t>
      </w:r>
      <w:r w:rsidRPr="00CC0598">
        <w:rPr>
          <w:rFonts w:ascii="Times New Roman" w:hAnsi="Times New Roman" w:cs="B Lotus" w:hint="cs"/>
          <w:color w:val="000000"/>
          <w:sz w:val="24"/>
          <w:szCs w:val="28"/>
          <w:rtl/>
          <w:lang w:bidi="fa-IR"/>
        </w:rPr>
        <w:t>،</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از قابلیت حمل</w:t>
      </w:r>
      <w:r w:rsidR="00DD4611" w:rsidRPr="00CC0598">
        <w:rPr>
          <w:rFonts w:ascii="Times New Roman" w:hAnsi="Times New Roman" w:cs="B Lotus" w:hint="cs"/>
          <w:color w:val="000000"/>
          <w:sz w:val="24"/>
          <w:szCs w:val="28"/>
          <w:rtl/>
          <w:lang w:bidi="fa-IR"/>
        </w:rPr>
        <w:t xml:space="preserve"> و انبارداری</w:t>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rtl/>
          <w:lang w:bidi="fa-IR"/>
        </w:rPr>
        <w:t>بهتر</w:t>
      </w:r>
      <w:r w:rsidRPr="00CC0598">
        <w:rPr>
          <w:rFonts w:ascii="Times New Roman" w:hAnsi="Times New Roman" w:cs="B Lotus" w:hint="cs"/>
          <w:color w:val="000000"/>
          <w:sz w:val="24"/>
          <w:szCs w:val="28"/>
          <w:rtl/>
          <w:lang w:bidi="fa-IR"/>
        </w:rPr>
        <w:t xml:space="preserve">ی برخوردار هستند. </w:t>
      </w:r>
      <w:r w:rsidRPr="00CC0598">
        <w:rPr>
          <w:rFonts w:ascii="Times New Roman" w:hAnsi="Times New Roman" w:cs="B Lotus"/>
          <w:color w:val="000000"/>
          <w:sz w:val="24"/>
          <w:szCs w:val="28"/>
          <w:rtl/>
          <w:lang w:bidi="fa-IR"/>
        </w:rPr>
        <w:t>حداقل ۶۰ درصد کلس</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م</w:t>
      </w:r>
      <w:r w:rsidRPr="00CC0598">
        <w:rPr>
          <w:rFonts w:ascii="Times New Roman" w:hAnsi="Times New Roman" w:cs="B Lotus"/>
          <w:color w:val="000000"/>
          <w:sz w:val="24"/>
          <w:szCs w:val="28"/>
          <w:rtl/>
          <w:lang w:bidi="fa-IR"/>
        </w:rPr>
        <w:t xml:space="preserve"> در گ</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اهان</w:t>
      </w:r>
      <w:r w:rsidRPr="00CC0598">
        <w:rPr>
          <w:rFonts w:ascii="Times New Roman" w:hAnsi="Times New Roman" w:cs="B Lotus"/>
          <w:color w:val="000000"/>
          <w:sz w:val="24"/>
          <w:szCs w:val="28"/>
          <w:rtl/>
          <w:lang w:bidi="fa-IR"/>
        </w:rPr>
        <w:t xml:space="preserve"> در د</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واره</w:t>
      </w:r>
      <w:r w:rsidRPr="00CC0598">
        <w:rPr>
          <w:rFonts w:ascii="Times New Roman" w:hAnsi="Times New Roman" w:cs="B Lotus"/>
          <w:color w:val="000000"/>
          <w:sz w:val="24"/>
          <w:szCs w:val="28"/>
          <w:rtl/>
          <w:lang w:bidi="fa-IR"/>
        </w:rPr>
        <w:t xml:space="preserve"> سلول</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قرار دارد. کلس</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م</w:t>
      </w:r>
      <w:r w:rsidRPr="00CC0598">
        <w:rPr>
          <w:rFonts w:ascii="Times New Roman" w:hAnsi="Times New Roman" w:cs="B Lotus"/>
          <w:color w:val="000000"/>
          <w:sz w:val="24"/>
          <w:szCs w:val="28"/>
          <w:rtl/>
          <w:lang w:bidi="fa-IR"/>
        </w:rPr>
        <w:t xml:space="preserve"> موجود در د</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واره</w:t>
      </w:r>
      <w:r w:rsidRPr="00CC0598">
        <w:rPr>
          <w:rFonts w:ascii="Times New Roman" w:hAnsi="Times New Roman" w:cs="B Lotus"/>
          <w:color w:val="000000"/>
          <w:sz w:val="24"/>
          <w:szCs w:val="28"/>
          <w:rtl/>
          <w:lang w:bidi="fa-IR"/>
        </w:rPr>
        <w:t xml:space="preserve"> سلول</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از سلول‌ها در مقابل م</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کروب‌</w:t>
      </w:r>
      <w:r w:rsidRPr="00CC0598">
        <w:rPr>
          <w:rFonts w:ascii="Times New Roman" w:hAnsi="Times New Roman" w:cs="B Lotus"/>
          <w:color w:val="000000"/>
          <w:sz w:val="24"/>
          <w:szCs w:val="28"/>
          <w:rtl/>
          <w:lang w:bidi="fa-IR"/>
        </w:rPr>
        <w:softHyphen/>
      </w:r>
      <w:r w:rsidRPr="00CC0598">
        <w:rPr>
          <w:rFonts w:ascii="Times New Roman" w:hAnsi="Times New Roman" w:cs="B Lotus" w:hint="eastAsia"/>
          <w:color w:val="000000"/>
          <w:sz w:val="24"/>
          <w:szCs w:val="28"/>
          <w:rtl/>
          <w:lang w:bidi="fa-IR"/>
        </w:rPr>
        <w:t>ها</w:t>
      </w:r>
      <w:r w:rsidRPr="00CC0598">
        <w:rPr>
          <w:rFonts w:ascii="Times New Roman" w:hAnsi="Times New Roman" w:cs="B Lotus" w:hint="cs"/>
          <w:color w:val="000000"/>
          <w:sz w:val="24"/>
          <w:szCs w:val="28"/>
          <w:rtl/>
          <w:lang w:bidi="fa-IR"/>
        </w:rPr>
        <w:t>یی</w:t>
      </w:r>
      <w:r w:rsidRPr="00CC0598">
        <w:rPr>
          <w:rFonts w:ascii="Times New Roman" w:hAnsi="Times New Roman" w:cs="B Lotus"/>
          <w:color w:val="000000"/>
          <w:sz w:val="24"/>
          <w:szCs w:val="28"/>
          <w:rtl/>
          <w:lang w:bidi="fa-IR"/>
        </w:rPr>
        <w:t xml:space="preserve"> که </w:t>
      </w:r>
      <w:r w:rsidRPr="00CC0598">
        <w:rPr>
          <w:rFonts w:ascii="Times New Roman" w:hAnsi="Times New Roman" w:cs="B Lotus"/>
          <w:color w:val="000000"/>
          <w:sz w:val="24"/>
          <w:szCs w:val="28"/>
          <w:rtl/>
          <w:lang w:bidi="fa-IR"/>
        </w:rPr>
        <w:lastRenderedPageBreak/>
        <w:t>تلاش دارند با ش</w:t>
      </w:r>
      <w:r w:rsidRPr="00CC0598">
        <w:rPr>
          <w:rFonts w:ascii="Times New Roman" w:hAnsi="Times New Roman" w:cs="B Lotus" w:hint="cs"/>
          <w:color w:val="000000"/>
          <w:sz w:val="24"/>
          <w:szCs w:val="28"/>
          <w:rtl/>
          <w:lang w:bidi="fa-IR"/>
        </w:rPr>
        <w:t>ک</w:t>
      </w:r>
      <w:r w:rsidRPr="00CC0598">
        <w:rPr>
          <w:rFonts w:ascii="Times New Roman" w:hAnsi="Times New Roman" w:cs="B Lotus"/>
          <w:color w:val="000000"/>
          <w:sz w:val="24"/>
          <w:szCs w:val="28"/>
          <w:rtl/>
          <w:lang w:bidi="fa-IR"/>
        </w:rPr>
        <w:t>ستن د</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واره</w:t>
      </w:r>
      <w:r w:rsidRPr="00CC0598">
        <w:rPr>
          <w:rFonts w:ascii="Times New Roman" w:hAnsi="Times New Roman" w:cs="B Lotus"/>
          <w:color w:val="000000"/>
          <w:sz w:val="24"/>
          <w:szCs w:val="28"/>
          <w:rtl/>
          <w:lang w:bidi="fa-IR"/>
        </w:rPr>
        <w:t xml:space="preserve"> وارد سلول شوند </w:t>
      </w:r>
      <w:r w:rsidRPr="00CC0598">
        <w:rPr>
          <w:rFonts w:ascii="Times New Roman" w:hAnsi="Times New Roman" w:cs="B Lotus" w:hint="cs"/>
          <w:color w:val="000000"/>
          <w:sz w:val="24"/>
          <w:szCs w:val="28"/>
          <w:rtl/>
          <w:lang w:bidi="fa-IR"/>
        </w:rPr>
        <w:t>م</w:t>
      </w:r>
      <w:r w:rsidRPr="00CC0598">
        <w:rPr>
          <w:rFonts w:ascii="Times New Roman" w:hAnsi="Times New Roman" w:cs="B Lotus"/>
          <w:color w:val="000000"/>
          <w:sz w:val="24"/>
          <w:szCs w:val="28"/>
          <w:rtl/>
          <w:lang w:bidi="fa-IR"/>
        </w:rPr>
        <w:t>مانعت م</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کند</w:t>
      </w:r>
      <w:r w:rsidRPr="00CC0598">
        <w:rPr>
          <w:rFonts w:ascii="Times New Roman" w:hAnsi="Times New Roman" w:cs="B Lotus"/>
          <w:color w:val="000000"/>
          <w:sz w:val="24"/>
          <w:szCs w:val="28"/>
          <w:rtl/>
          <w:lang w:bidi="fa-IR"/>
        </w:rPr>
        <w:t>. همچن</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ن</w:t>
      </w:r>
      <w:r w:rsidRPr="00CC0598">
        <w:rPr>
          <w:rFonts w:ascii="Times New Roman" w:hAnsi="Times New Roman" w:cs="B Lotus"/>
          <w:color w:val="000000"/>
          <w:sz w:val="24"/>
          <w:szCs w:val="28"/>
          <w:rtl/>
          <w:lang w:bidi="fa-IR"/>
        </w:rPr>
        <w:t xml:space="preserve"> کلس</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م</w:t>
      </w:r>
      <w:r w:rsidRPr="00CC0598">
        <w:rPr>
          <w:rFonts w:ascii="Times New Roman" w:hAnsi="Times New Roman" w:cs="B Lotus"/>
          <w:color w:val="000000"/>
          <w:sz w:val="24"/>
          <w:szCs w:val="28"/>
          <w:rtl/>
          <w:lang w:bidi="fa-IR"/>
        </w:rPr>
        <w:t xml:space="preserve"> باعث انقباض سطوح غشاء سلول</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م</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شود</w:t>
      </w:r>
      <w:r w:rsidRPr="00CC0598">
        <w:rPr>
          <w:rFonts w:ascii="Times New Roman" w:hAnsi="Times New Roman" w:cs="B Lotus"/>
          <w:color w:val="000000"/>
          <w:sz w:val="24"/>
          <w:szCs w:val="28"/>
          <w:rtl/>
          <w:lang w:bidi="fa-IR"/>
        </w:rPr>
        <w:t xml:space="preserve"> که در نت</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جه</w:t>
      </w:r>
      <w:r w:rsidRPr="00CC0598">
        <w:rPr>
          <w:rFonts w:ascii="Times New Roman" w:hAnsi="Times New Roman" w:cs="B Lotus"/>
          <w:color w:val="000000"/>
          <w:sz w:val="24"/>
          <w:szCs w:val="28"/>
          <w:rtl/>
          <w:lang w:bidi="fa-IR"/>
        </w:rPr>
        <w:t xml:space="preserve"> سلول آب کمتر</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از دست م</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دهد</w:t>
      </w:r>
      <w:r w:rsidRPr="00CC0598">
        <w:rPr>
          <w:rFonts w:ascii="Times New Roman" w:hAnsi="Times New Roman" w:cs="B Lotus"/>
          <w:color w:val="000000"/>
          <w:sz w:val="24"/>
          <w:szCs w:val="28"/>
          <w:rtl/>
          <w:lang w:bidi="fa-IR"/>
        </w:rPr>
        <w:t>.</w:t>
      </w:r>
      <w:r w:rsidRPr="00CC0598">
        <w:rPr>
          <w:rFonts w:ascii="Times New Roman" w:hAnsi="Times New Roman" w:cs="B Lotus" w:hint="cs"/>
          <w:color w:val="000000"/>
          <w:sz w:val="24"/>
          <w:szCs w:val="28"/>
          <w:rtl/>
          <w:lang w:bidi="fa-IR"/>
        </w:rPr>
        <w:t xml:space="preserve"> این عنصر در بافت</w:t>
      </w:r>
      <w:r w:rsidRPr="00CC0598">
        <w:rPr>
          <w:rFonts w:ascii="Times New Roman" w:hAnsi="Times New Roman" w:cs="B Lotus" w:hint="cs"/>
          <w:color w:val="000000"/>
          <w:sz w:val="24"/>
          <w:szCs w:val="28"/>
          <w:rtl/>
          <w:lang w:bidi="fa-IR"/>
        </w:rPr>
        <w:softHyphen/>
        <w:t xml:space="preserve">های گیاهی </w:t>
      </w:r>
      <w:r w:rsidRPr="00CC0598">
        <w:rPr>
          <w:rFonts w:ascii="Times New Roman" w:hAnsi="Times New Roman" w:cs="B Lotus"/>
          <w:color w:val="000000"/>
          <w:sz w:val="24"/>
          <w:szCs w:val="28"/>
          <w:rtl/>
          <w:lang w:bidi="fa-IR"/>
        </w:rPr>
        <w:t>غ</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ر</w:t>
      </w:r>
      <w:r w:rsidRPr="00CC0598">
        <w:rPr>
          <w:rFonts w:ascii="Times New Roman" w:hAnsi="Times New Roman" w:cs="B Lotus"/>
          <w:color w:val="000000"/>
          <w:sz w:val="24"/>
          <w:szCs w:val="28"/>
          <w:rtl/>
          <w:lang w:bidi="fa-IR"/>
        </w:rPr>
        <w:softHyphen/>
        <w:t xml:space="preserve">متحرک </w:t>
      </w:r>
      <w:r w:rsidRPr="00CC0598">
        <w:rPr>
          <w:rFonts w:ascii="Times New Roman" w:hAnsi="Times New Roman" w:cs="B Lotus" w:hint="cs"/>
          <w:color w:val="000000"/>
          <w:sz w:val="24"/>
          <w:szCs w:val="28"/>
          <w:rtl/>
          <w:lang w:bidi="fa-IR"/>
        </w:rPr>
        <w:t>بوده و تنها با ح</w:t>
      </w:r>
      <w:r w:rsidRPr="00CC0598">
        <w:rPr>
          <w:rFonts w:ascii="Times New Roman" w:hAnsi="Times New Roman" w:cs="B Lotus"/>
          <w:color w:val="000000"/>
          <w:sz w:val="24"/>
          <w:szCs w:val="28"/>
          <w:rtl/>
          <w:lang w:bidi="fa-IR"/>
        </w:rPr>
        <w:t xml:space="preserve">رکت آب در </w:t>
      </w:r>
      <w:r w:rsidRPr="00CC0598">
        <w:rPr>
          <w:rFonts w:ascii="Times New Roman" w:hAnsi="Times New Roman" w:cs="B Lotus" w:hint="cs"/>
          <w:color w:val="000000"/>
          <w:sz w:val="24"/>
          <w:szCs w:val="28"/>
          <w:rtl/>
          <w:lang w:bidi="fa-IR"/>
        </w:rPr>
        <w:t xml:space="preserve">طی </w:t>
      </w:r>
      <w:r w:rsidRPr="00CC0598">
        <w:rPr>
          <w:rFonts w:ascii="Times New Roman" w:hAnsi="Times New Roman" w:cs="B Lotus"/>
          <w:color w:val="000000"/>
          <w:sz w:val="24"/>
          <w:szCs w:val="28"/>
          <w:rtl/>
          <w:lang w:bidi="fa-IR"/>
        </w:rPr>
        <w:t>فرا</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ند</w:t>
      </w:r>
      <w:r w:rsidRPr="00CC0598">
        <w:rPr>
          <w:rFonts w:ascii="Times New Roman" w:hAnsi="Times New Roman" w:cs="B Lotus"/>
          <w:color w:val="000000"/>
          <w:sz w:val="24"/>
          <w:szCs w:val="28"/>
          <w:rtl/>
          <w:lang w:bidi="fa-IR"/>
        </w:rPr>
        <w:t xml:space="preserve"> تعرق جابجا م</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شود</w:t>
      </w:r>
      <w:r w:rsidRPr="00CC0598">
        <w:rPr>
          <w:rFonts w:ascii="Times New Roman" w:hAnsi="Times New Roman" w:cs="B Lotus"/>
          <w:color w:val="000000"/>
          <w:sz w:val="24"/>
          <w:szCs w:val="28"/>
          <w:rtl/>
          <w:lang w:bidi="fa-IR"/>
        </w:rPr>
        <w:t xml:space="preserve">. به </w:t>
      </w:r>
      <w:r w:rsidRPr="00CC0598">
        <w:rPr>
          <w:rFonts w:ascii="Times New Roman" w:hAnsi="Times New Roman" w:cs="B Lotus" w:hint="cs"/>
          <w:color w:val="000000"/>
          <w:sz w:val="24"/>
          <w:szCs w:val="28"/>
          <w:rtl/>
          <w:lang w:bidi="fa-IR"/>
        </w:rPr>
        <w:t xml:space="preserve">همین دلیل انتقال </w:t>
      </w:r>
      <w:r w:rsidRPr="00CC0598">
        <w:rPr>
          <w:rFonts w:ascii="Times New Roman" w:hAnsi="Times New Roman" w:cs="B Lotus"/>
          <w:color w:val="000000"/>
          <w:sz w:val="24"/>
          <w:szCs w:val="28"/>
          <w:rtl/>
          <w:lang w:bidi="fa-IR"/>
        </w:rPr>
        <w:t>ا</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ن</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عنصر</w:t>
      </w:r>
      <w:r w:rsidRPr="00CC0598">
        <w:rPr>
          <w:rFonts w:ascii="Times New Roman" w:hAnsi="Times New Roman" w:cs="B Lotus"/>
          <w:color w:val="000000"/>
          <w:sz w:val="24"/>
          <w:szCs w:val="28"/>
          <w:rtl/>
          <w:lang w:bidi="fa-IR"/>
        </w:rPr>
        <w:t xml:space="preserve"> در درون بافت‌</w:t>
      </w:r>
      <w:r w:rsidRPr="00CC0598">
        <w:rPr>
          <w:rFonts w:ascii="Times New Roman" w:hAnsi="Times New Roman" w:cs="B Lotus"/>
          <w:color w:val="000000"/>
          <w:sz w:val="24"/>
          <w:szCs w:val="28"/>
          <w:rtl/>
          <w:lang w:bidi="fa-IR"/>
        </w:rPr>
        <w:softHyphen/>
        <w:t>ها کند</w:t>
      </w:r>
      <w:r w:rsidRPr="00CC0598">
        <w:rPr>
          <w:rFonts w:ascii="Times New Roman" w:hAnsi="Times New Roman" w:cs="B Lotus" w:hint="cs"/>
          <w:color w:val="000000"/>
          <w:sz w:val="24"/>
          <w:szCs w:val="28"/>
          <w:rtl/>
          <w:lang w:bidi="fa-IR"/>
        </w:rPr>
        <w:t xml:space="preserve"> بوده و برای جلو</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گیری از بروز علایم کمبود </w:t>
      </w:r>
      <w:r w:rsidRPr="00CC0598">
        <w:rPr>
          <w:rFonts w:ascii="Times New Roman" w:hAnsi="Times New Roman" w:cs="B Lotus"/>
          <w:color w:val="000000"/>
          <w:sz w:val="24"/>
          <w:szCs w:val="28"/>
          <w:rtl/>
          <w:lang w:bidi="fa-IR"/>
        </w:rPr>
        <w:t>با</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د</w:t>
      </w:r>
      <w:r w:rsidRPr="00CC0598">
        <w:rPr>
          <w:rFonts w:ascii="Times New Roman" w:hAnsi="Times New Roman" w:cs="B Lotus"/>
          <w:color w:val="000000"/>
          <w:sz w:val="24"/>
          <w:szCs w:val="28"/>
          <w:rtl/>
          <w:lang w:bidi="fa-IR"/>
        </w:rPr>
        <w:t xml:space="preserve"> بصورت پ</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وسته</w:t>
      </w:r>
      <w:r w:rsidRPr="00CC0598">
        <w:rPr>
          <w:rFonts w:ascii="Times New Roman" w:hAnsi="Times New Roman" w:cs="B Lotus"/>
          <w:color w:val="000000"/>
          <w:sz w:val="24"/>
          <w:szCs w:val="28"/>
          <w:rtl/>
          <w:lang w:bidi="fa-IR"/>
        </w:rPr>
        <w:t xml:space="preserve"> در دسترس گ</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اه</w:t>
      </w:r>
      <w:r w:rsidRPr="00CC0598">
        <w:rPr>
          <w:rFonts w:ascii="Times New Roman" w:hAnsi="Times New Roman" w:cs="B Lotus"/>
          <w:color w:val="000000"/>
          <w:sz w:val="24"/>
          <w:szCs w:val="28"/>
          <w:rtl/>
          <w:lang w:bidi="fa-IR"/>
        </w:rPr>
        <w:t xml:space="preserve"> قرار گ</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رد</w:t>
      </w:r>
      <w:r w:rsidRPr="00CC0598">
        <w:rPr>
          <w:rFonts w:ascii="Times New Roman" w:hAnsi="Times New Roman" w:cs="B Lotus"/>
          <w:color w:val="000000"/>
          <w:sz w:val="24"/>
          <w:szCs w:val="28"/>
          <w:rtl/>
          <w:lang w:bidi="fa-IR"/>
        </w:rPr>
        <w:t>. کلس</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م</w:t>
      </w:r>
      <w:r w:rsidRPr="00CC0598">
        <w:rPr>
          <w:rFonts w:ascii="Times New Roman" w:hAnsi="Times New Roman" w:cs="B Lotus"/>
          <w:color w:val="000000"/>
          <w:sz w:val="24"/>
          <w:szCs w:val="28"/>
          <w:rtl/>
          <w:lang w:bidi="fa-IR"/>
        </w:rPr>
        <w:t xml:space="preserve"> به صورت </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ون</w:t>
      </w:r>
      <w:r w:rsidRPr="00CC0598">
        <w:rPr>
          <w:rFonts w:ascii="Times New Roman" w:hAnsi="Times New Roman" w:cs="B Lotus"/>
          <w:color w:val="000000"/>
          <w:sz w:val="24"/>
          <w:szCs w:val="28"/>
          <w:rtl/>
          <w:lang w:bidi="fa-IR"/>
        </w:rPr>
        <w:t xml:space="preserve"> دو</w:t>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rtl/>
          <w:lang w:bidi="fa-IR"/>
        </w:rPr>
        <w:t>ظرف</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ت</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از</w:t>
      </w:r>
      <w:r w:rsidRPr="00CC0598">
        <w:rPr>
          <w:rFonts w:ascii="Times New Roman" w:hAnsi="Times New Roman" w:cs="B Lotus"/>
          <w:color w:val="000000"/>
          <w:sz w:val="24"/>
          <w:szCs w:val="28"/>
          <w:rtl/>
          <w:lang w:bidi="fa-IR"/>
        </w:rPr>
        <w:t xml:space="preserve"> خاک جذب م</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شود</w:t>
      </w:r>
      <w:r w:rsidRPr="00CC0598">
        <w:rPr>
          <w:rFonts w:ascii="Times New Roman" w:hAnsi="Times New Roman" w:cs="B Lotus" w:hint="cs"/>
          <w:color w:val="000000"/>
          <w:sz w:val="24"/>
          <w:szCs w:val="28"/>
          <w:rtl/>
          <w:lang w:bidi="fa-IR"/>
        </w:rPr>
        <w:t xml:space="preserve"> و در درون گیاه </w:t>
      </w:r>
      <w:r w:rsidRPr="00CC0598">
        <w:rPr>
          <w:rFonts w:ascii="Times New Roman" w:hAnsi="Times New Roman" w:cs="B Lotus"/>
          <w:color w:val="000000"/>
          <w:sz w:val="24"/>
          <w:szCs w:val="28"/>
          <w:rtl/>
          <w:lang w:bidi="fa-IR"/>
        </w:rPr>
        <w:t>از برگ</w:t>
      </w:r>
      <w:r w:rsidRPr="00CC0598">
        <w:rPr>
          <w:rFonts w:ascii="Times New Roman" w:hAnsi="Times New Roman" w:cs="B Lotus"/>
          <w:color w:val="000000"/>
          <w:sz w:val="24"/>
          <w:szCs w:val="28"/>
          <w:rtl/>
          <w:lang w:bidi="fa-IR"/>
        </w:rPr>
        <w:softHyphen/>
        <w:t>‌ها</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پ</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ر</w:t>
      </w:r>
      <w:r w:rsidRPr="00CC0598">
        <w:rPr>
          <w:rFonts w:ascii="Times New Roman" w:hAnsi="Times New Roman" w:cs="B Lotus"/>
          <w:color w:val="000000"/>
          <w:sz w:val="24"/>
          <w:szCs w:val="28"/>
          <w:rtl/>
          <w:lang w:bidi="fa-IR"/>
        </w:rPr>
        <w:t xml:space="preserve"> به برگ</w:t>
      </w:r>
      <w:r w:rsidRPr="00CC0598">
        <w:rPr>
          <w:rFonts w:ascii="Times New Roman" w:hAnsi="Times New Roman" w:cs="B Lotus"/>
          <w:color w:val="000000"/>
          <w:sz w:val="24"/>
          <w:szCs w:val="28"/>
          <w:rtl/>
          <w:lang w:bidi="fa-IR"/>
        </w:rPr>
        <w:softHyphen/>
        <w:t>‌ها</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جد</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د</w:t>
      </w:r>
      <w:r w:rsidRPr="00CC0598">
        <w:rPr>
          <w:rFonts w:ascii="Times New Roman" w:hAnsi="Times New Roman" w:cs="B Lotus"/>
          <w:color w:val="000000"/>
          <w:sz w:val="24"/>
          <w:szCs w:val="28"/>
          <w:rtl/>
          <w:lang w:bidi="fa-IR"/>
        </w:rPr>
        <w:t xml:space="preserve"> و نوک ساقه انتقال نم</w:t>
      </w:r>
      <w:r w:rsidRPr="00CC0598">
        <w:rPr>
          <w:rFonts w:ascii="Times New Roman" w:hAnsi="Times New Roman" w:cs="B Lotus" w:hint="cs"/>
          <w:color w:val="000000"/>
          <w:sz w:val="24"/>
          <w:szCs w:val="28"/>
          <w:rtl/>
          <w:lang w:bidi="fa-IR"/>
        </w:rPr>
        <w:t>ی‌ی</w:t>
      </w:r>
      <w:r w:rsidRPr="00CC0598">
        <w:rPr>
          <w:rFonts w:ascii="Times New Roman" w:hAnsi="Times New Roman" w:cs="B Lotus" w:hint="eastAsia"/>
          <w:color w:val="000000"/>
          <w:sz w:val="24"/>
          <w:szCs w:val="28"/>
          <w:rtl/>
          <w:lang w:bidi="fa-IR"/>
        </w:rPr>
        <w:t>ابد</w:t>
      </w:r>
      <w:r w:rsidRPr="00CC0598">
        <w:rPr>
          <w:rFonts w:ascii="Times New Roman" w:hAnsi="Times New Roman" w:cs="B Lotus"/>
          <w:color w:val="000000"/>
          <w:sz w:val="24"/>
          <w:szCs w:val="28"/>
          <w:rtl/>
          <w:lang w:bidi="fa-IR"/>
        </w:rPr>
        <w:t xml:space="preserve"> و م</w:t>
      </w:r>
      <w:r w:rsidRPr="00CC0598">
        <w:rPr>
          <w:rFonts w:ascii="Times New Roman" w:hAnsi="Times New Roman" w:cs="B Lotus" w:hint="eastAsia"/>
          <w:color w:val="000000"/>
          <w:sz w:val="24"/>
          <w:szCs w:val="28"/>
          <w:rtl/>
          <w:lang w:bidi="fa-IR"/>
        </w:rPr>
        <w:t>قدار</w:t>
      </w:r>
      <w:r w:rsidRPr="00CC0598">
        <w:rPr>
          <w:rFonts w:ascii="Times New Roman" w:hAnsi="Times New Roman" w:cs="B Lotus"/>
          <w:color w:val="000000"/>
          <w:sz w:val="24"/>
          <w:szCs w:val="28"/>
          <w:rtl/>
          <w:lang w:bidi="fa-IR"/>
        </w:rPr>
        <w:t xml:space="preserve"> آن در آوند</w:t>
      </w:r>
      <w:r w:rsidRPr="00CC0598">
        <w:rPr>
          <w:rFonts w:ascii="Times New Roman" w:hAnsi="Times New Roman" w:cs="B Lotus"/>
          <w:color w:val="000000"/>
          <w:sz w:val="24"/>
          <w:szCs w:val="28"/>
          <w:rtl/>
          <w:lang w:bidi="fa-IR"/>
        </w:rPr>
        <w:softHyphen/>
        <w:t>ها</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آبکش کمتر بوده و علت ا</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ن</w:t>
      </w:r>
      <w:r w:rsidRPr="00CC0598">
        <w:rPr>
          <w:rFonts w:ascii="Times New Roman" w:hAnsi="Times New Roman" w:cs="B Lotus"/>
          <w:color w:val="000000"/>
          <w:sz w:val="24"/>
          <w:szCs w:val="28"/>
          <w:rtl/>
          <w:lang w:bidi="fa-IR"/>
        </w:rPr>
        <w:t xml:space="preserve"> هم احتمالاً به دل</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ل</w:t>
      </w:r>
      <w:r w:rsidRPr="00CC0598">
        <w:rPr>
          <w:rFonts w:ascii="Times New Roman" w:hAnsi="Times New Roman" w:cs="B Lotus"/>
          <w:color w:val="000000"/>
          <w:sz w:val="24"/>
          <w:szCs w:val="28"/>
          <w:rtl/>
          <w:lang w:bidi="fa-IR"/>
        </w:rPr>
        <w:t xml:space="preserve"> رسوب کلس</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م</w:t>
      </w:r>
      <w:r w:rsidRPr="00CC0598">
        <w:rPr>
          <w:rFonts w:ascii="Times New Roman" w:hAnsi="Times New Roman" w:cs="B Lotus"/>
          <w:color w:val="000000"/>
          <w:sz w:val="24"/>
          <w:szCs w:val="28"/>
          <w:rtl/>
          <w:lang w:bidi="fa-IR"/>
        </w:rPr>
        <w:t xml:space="preserve"> به صورت فسفات کلس</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م</w:t>
      </w:r>
      <w:r w:rsidRPr="00CC0598">
        <w:rPr>
          <w:rFonts w:ascii="Times New Roman" w:hAnsi="Times New Roman" w:cs="B Lotus"/>
          <w:color w:val="000000"/>
          <w:sz w:val="24"/>
          <w:szCs w:val="28"/>
          <w:rtl/>
          <w:lang w:bidi="fa-IR"/>
        </w:rPr>
        <w:t xml:space="preserve"> م</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باشد</w:t>
      </w:r>
      <w:r w:rsidRPr="00CC0598">
        <w:rPr>
          <w:rFonts w:ascii="Times New Roman" w:hAnsi="Times New Roman" w:cs="B Lotus" w:hint="cs"/>
          <w:color w:val="000000"/>
          <w:sz w:val="24"/>
          <w:szCs w:val="28"/>
          <w:rtl/>
          <w:lang w:bidi="fa-IR"/>
        </w:rPr>
        <w:t xml:space="preserve"> (ملکوتی، 1394).</w:t>
      </w:r>
    </w:p>
    <w:p w14:paraId="7F24C0D2"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color w:val="000000"/>
          <w:sz w:val="24"/>
          <w:szCs w:val="28"/>
          <w:rtl/>
          <w:lang w:bidi="fa-IR"/>
        </w:rPr>
        <w:t>کمبود کلس</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م</w:t>
      </w:r>
      <w:r w:rsidRPr="00CC0598">
        <w:rPr>
          <w:rFonts w:ascii="Times New Roman" w:hAnsi="Times New Roman" w:cs="B Lotus"/>
          <w:color w:val="000000"/>
          <w:sz w:val="24"/>
          <w:szCs w:val="28"/>
          <w:rtl/>
          <w:lang w:bidi="fa-IR"/>
        </w:rPr>
        <w:t xml:space="preserve"> موجب کاهش رشد و همچن</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ن</w:t>
      </w:r>
      <w:r w:rsidRPr="00CC0598">
        <w:rPr>
          <w:rFonts w:ascii="Times New Roman" w:hAnsi="Times New Roman" w:cs="B Lotus"/>
          <w:color w:val="000000"/>
          <w:sz w:val="24"/>
          <w:szCs w:val="28"/>
          <w:rtl/>
          <w:lang w:bidi="fa-IR"/>
        </w:rPr>
        <w:t xml:space="preserve"> لوله شدن برگ‌ها و قهوه</w:t>
      </w:r>
      <w:r w:rsidRPr="00CC0598">
        <w:rPr>
          <w:rFonts w:ascii="Times New Roman" w:hAnsi="Times New Roman" w:cs="B Lotus"/>
          <w:color w:val="000000"/>
          <w:sz w:val="24"/>
          <w:szCs w:val="28"/>
          <w:rtl/>
          <w:lang w:bidi="fa-IR"/>
        </w:rPr>
        <w:softHyphen/>
        <w:t>ا</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شدن ر</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شه</w:t>
      </w:r>
      <w:r w:rsidRPr="00CC0598">
        <w:rPr>
          <w:rFonts w:ascii="Times New Roman" w:hAnsi="Times New Roman" w:cs="B Lotus"/>
          <w:color w:val="000000"/>
          <w:sz w:val="24"/>
          <w:szCs w:val="28"/>
          <w:rtl/>
          <w:lang w:bidi="fa-IR"/>
        </w:rPr>
        <w:softHyphen/>
      </w:r>
      <w:r w:rsidRPr="00CC0598">
        <w:rPr>
          <w:rFonts w:ascii="Times New Roman" w:hAnsi="Times New Roman" w:cs="B Lotus" w:hint="eastAsia"/>
          <w:color w:val="000000"/>
          <w:sz w:val="24"/>
          <w:szCs w:val="28"/>
          <w:rtl/>
          <w:lang w:bidi="fa-IR"/>
        </w:rPr>
        <w:t>‌ها</w:t>
      </w:r>
      <w:r w:rsidRPr="00CC0598">
        <w:rPr>
          <w:rFonts w:ascii="Times New Roman" w:hAnsi="Times New Roman" w:cs="B Lotus"/>
          <w:color w:val="000000"/>
          <w:sz w:val="24"/>
          <w:szCs w:val="28"/>
          <w:rtl/>
          <w:lang w:bidi="fa-IR"/>
        </w:rPr>
        <w:t xml:space="preserve"> م</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شود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برای مثال</w:t>
      </w:r>
      <w:r w:rsidRPr="00CC0598">
        <w:rPr>
          <w:rFonts w:ascii="Times New Roman" w:hAnsi="Times New Roman" w:cs="B Lotus"/>
          <w:color w:val="000000"/>
          <w:sz w:val="24"/>
          <w:szCs w:val="28"/>
          <w:rtl/>
          <w:lang w:bidi="fa-IR"/>
        </w:rPr>
        <w:t xml:space="preserve"> در گوجه</w:t>
      </w:r>
      <w:r w:rsidRPr="00CC0598">
        <w:rPr>
          <w:rFonts w:ascii="Times New Roman" w:hAnsi="Times New Roman" w:cs="B Lotus" w:hint="cs"/>
          <w:color w:val="000000"/>
          <w:sz w:val="24"/>
          <w:szCs w:val="28"/>
          <w:rtl/>
          <w:lang w:bidi="fa-IR"/>
        </w:rPr>
        <w:softHyphen/>
      </w:r>
      <w:r w:rsidRPr="00CC0598">
        <w:rPr>
          <w:rFonts w:ascii="Times New Roman" w:hAnsi="Times New Roman" w:cs="B Lotus"/>
          <w:color w:val="000000"/>
          <w:sz w:val="24"/>
          <w:szCs w:val="28"/>
          <w:rtl/>
          <w:lang w:bidi="fa-IR"/>
        </w:rPr>
        <w:t>فرنگ</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w:t>
      </w:r>
      <w:r w:rsidRPr="00CC0598">
        <w:rPr>
          <w:rFonts w:ascii="Times New Roman" w:hAnsi="Times New Roman" w:cs="B Lotus"/>
          <w:color w:val="000000"/>
          <w:sz w:val="24"/>
          <w:szCs w:val="28"/>
          <w:rtl/>
          <w:lang w:bidi="fa-IR"/>
        </w:rPr>
        <w:t xml:space="preserve"> کمبود کلس</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م</w:t>
      </w:r>
      <w:r w:rsidRPr="00CC0598">
        <w:rPr>
          <w:rFonts w:ascii="Times New Roman" w:hAnsi="Times New Roman" w:cs="B Lotus"/>
          <w:color w:val="000000"/>
          <w:sz w:val="24"/>
          <w:szCs w:val="28"/>
          <w:rtl/>
          <w:lang w:bidi="fa-IR"/>
        </w:rPr>
        <w:t xml:space="preserve"> موجب پوس</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دگ</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ته م</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وه</w:t>
      </w:r>
      <w:r w:rsidRPr="00CC0598">
        <w:rPr>
          <w:rFonts w:ascii="Times New Roman" w:hAnsi="Times New Roman" w:cs="B Lotus"/>
          <w:color w:val="000000"/>
          <w:sz w:val="24"/>
          <w:szCs w:val="28"/>
          <w:rtl/>
          <w:lang w:bidi="fa-IR"/>
        </w:rPr>
        <w:t xml:space="preserve"> م</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شود</w:t>
      </w:r>
      <w:r w:rsidRPr="00CC0598">
        <w:rPr>
          <w:rFonts w:ascii="Times New Roman" w:hAnsi="Times New Roman" w:cs="B Lotus"/>
          <w:color w:val="000000"/>
          <w:sz w:val="24"/>
          <w:szCs w:val="28"/>
          <w:rtl/>
          <w:lang w:bidi="fa-IR"/>
        </w:rPr>
        <w:t>.</w:t>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eastAsia"/>
          <w:color w:val="000000"/>
          <w:sz w:val="24"/>
          <w:szCs w:val="28"/>
          <w:rtl/>
          <w:lang w:bidi="fa-IR"/>
        </w:rPr>
        <w:t>در</w:t>
      </w:r>
      <w:r w:rsidRPr="00CC0598">
        <w:rPr>
          <w:rFonts w:ascii="Times New Roman" w:hAnsi="Times New Roman" w:cs="B Lotus"/>
          <w:color w:val="000000"/>
          <w:sz w:val="24"/>
          <w:szCs w:val="28"/>
          <w:rtl/>
          <w:lang w:bidi="fa-IR"/>
        </w:rPr>
        <w:t xml:space="preserve"> س</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ب</w:t>
      </w:r>
      <w:r w:rsidRPr="00CC0598">
        <w:rPr>
          <w:rFonts w:ascii="Times New Roman" w:hAnsi="Times New Roman" w:cs="B Lotus"/>
          <w:color w:val="000000"/>
          <w:sz w:val="24"/>
          <w:szCs w:val="28"/>
          <w:rtl/>
          <w:lang w:bidi="fa-IR"/>
        </w:rPr>
        <w:t xml:space="preserve"> کمبود کلس</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م</w:t>
      </w:r>
      <w:r w:rsidRPr="00CC0598">
        <w:rPr>
          <w:rFonts w:ascii="Times New Roman" w:hAnsi="Times New Roman" w:cs="B Lotus"/>
          <w:color w:val="000000"/>
          <w:sz w:val="24"/>
          <w:szCs w:val="28"/>
          <w:rtl/>
          <w:lang w:bidi="fa-IR"/>
        </w:rPr>
        <w:t xml:space="preserve"> باعث کاهش استحکام م</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وه</w:t>
      </w:r>
      <w:r w:rsidRPr="00CC0598">
        <w:rPr>
          <w:rFonts w:ascii="Times New Roman" w:hAnsi="Times New Roman" w:cs="B Lotus"/>
          <w:color w:val="000000"/>
          <w:sz w:val="24"/>
          <w:szCs w:val="28"/>
          <w:rtl/>
          <w:lang w:bidi="fa-IR"/>
        </w:rPr>
        <w:softHyphen/>
      </w:r>
      <w:r w:rsidRPr="00CC0598">
        <w:rPr>
          <w:rFonts w:ascii="Times New Roman" w:hAnsi="Times New Roman" w:cs="B Lotus" w:hint="eastAsia"/>
          <w:color w:val="000000"/>
          <w:sz w:val="24"/>
          <w:szCs w:val="28"/>
          <w:rtl/>
          <w:lang w:bidi="fa-IR"/>
        </w:rPr>
        <w:t>‌ها</w:t>
      </w:r>
      <w:r w:rsidRPr="00CC0598">
        <w:rPr>
          <w:rFonts w:ascii="Times New Roman" w:hAnsi="Times New Roman" w:cs="B Lotus"/>
          <w:color w:val="000000"/>
          <w:sz w:val="24"/>
          <w:szCs w:val="28"/>
          <w:rtl/>
          <w:lang w:bidi="fa-IR"/>
        </w:rPr>
        <w:t xml:space="preserve"> و عمر انبار</w:t>
      </w:r>
      <w:r w:rsidRPr="00CC0598">
        <w:rPr>
          <w:rFonts w:ascii="Times New Roman" w:hAnsi="Times New Roman" w:cs="B Lotus"/>
          <w:color w:val="000000"/>
          <w:sz w:val="24"/>
          <w:szCs w:val="28"/>
          <w:rtl/>
          <w:lang w:bidi="fa-IR"/>
        </w:rPr>
        <w:softHyphen/>
        <w:t>دار</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می</w:t>
      </w:r>
      <w:r w:rsidRPr="00CC0598">
        <w:rPr>
          <w:rFonts w:ascii="Times New Roman" w:hAnsi="Times New Roman" w:cs="B Lotus" w:hint="cs"/>
          <w:color w:val="000000"/>
          <w:sz w:val="24"/>
          <w:szCs w:val="28"/>
          <w:rtl/>
          <w:lang w:bidi="fa-IR"/>
        </w:rPr>
        <w:softHyphen/>
        <w:t>شود</w:t>
      </w:r>
      <w:r w:rsidRPr="00CC0598">
        <w:rPr>
          <w:rFonts w:ascii="Times New Roman" w:hAnsi="Times New Roman" w:cs="B Lotus"/>
          <w:color w:val="000000"/>
          <w:sz w:val="24"/>
          <w:szCs w:val="28"/>
          <w:rtl/>
          <w:lang w:bidi="fa-IR"/>
        </w:rPr>
        <w:t>.</w:t>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eastAsia"/>
          <w:color w:val="000000"/>
          <w:sz w:val="24"/>
          <w:szCs w:val="28"/>
          <w:rtl/>
          <w:lang w:bidi="fa-IR"/>
        </w:rPr>
        <w:t>در</w:t>
      </w:r>
      <w:r w:rsidRPr="00CC0598">
        <w:rPr>
          <w:rFonts w:ascii="Times New Roman" w:hAnsi="Times New Roman" w:cs="B Lotus"/>
          <w:color w:val="000000"/>
          <w:sz w:val="24"/>
          <w:szCs w:val="28"/>
          <w:rtl/>
          <w:lang w:bidi="fa-IR"/>
        </w:rPr>
        <w:t xml:space="preserve"> صورت</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softHyphen/>
        <w:t>که گ</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اه</w:t>
      </w:r>
      <w:r w:rsidRPr="00CC0598">
        <w:rPr>
          <w:rFonts w:ascii="Times New Roman" w:hAnsi="Times New Roman" w:cs="B Lotus"/>
          <w:color w:val="000000"/>
          <w:sz w:val="24"/>
          <w:szCs w:val="28"/>
          <w:rtl/>
          <w:lang w:bidi="fa-IR"/>
        </w:rPr>
        <w:t xml:space="preserve"> با کمبود کلس</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م</w:t>
      </w:r>
      <w:r w:rsidRPr="00CC0598">
        <w:rPr>
          <w:rFonts w:ascii="Times New Roman" w:hAnsi="Times New Roman" w:cs="B Lotus"/>
          <w:color w:val="000000"/>
          <w:sz w:val="24"/>
          <w:szCs w:val="28"/>
          <w:rtl/>
          <w:lang w:bidi="fa-IR"/>
        </w:rPr>
        <w:t xml:space="preserve"> مواجه شود</w:t>
      </w:r>
      <w:r w:rsidRPr="00CC0598">
        <w:rPr>
          <w:rFonts w:ascii="Times New Roman" w:hAnsi="Times New Roman" w:cs="B Lotus" w:hint="cs"/>
          <w:color w:val="000000"/>
          <w:sz w:val="24"/>
          <w:szCs w:val="28"/>
          <w:rtl/>
          <w:lang w:bidi="fa-IR"/>
        </w:rPr>
        <w:t>،</w:t>
      </w:r>
      <w:r w:rsidRPr="00CC0598">
        <w:rPr>
          <w:rFonts w:ascii="Times New Roman" w:hAnsi="Times New Roman" w:cs="B Lotus"/>
          <w:color w:val="000000"/>
          <w:sz w:val="24"/>
          <w:szCs w:val="28"/>
          <w:rtl/>
          <w:lang w:bidi="fa-IR"/>
        </w:rPr>
        <w:t xml:space="preserve"> برگ‌</w:t>
      </w:r>
      <w:r w:rsidRPr="00CC0598">
        <w:rPr>
          <w:rFonts w:ascii="Times New Roman" w:hAnsi="Times New Roman" w:cs="B Lotus"/>
          <w:color w:val="000000"/>
          <w:sz w:val="24"/>
          <w:szCs w:val="28"/>
          <w:rtl/>
          <w:lang w:bidi="fa-IR"/>
        </w:rPr>
        <w:softHyphen/>
        <w:t>ها بد شکل و پ</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چ</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ده</w:t>
      </w:r>
      <w:r w:rsidRPr="00CC0598">
        <w:rPr>
          <w:rFonts w:ascii="Times New Roman" w:hAnsi="Times New Roman" w:cs="B Lotus"/>
          <w:color w:val="000000"/>
          <w:sz w:val="24"/>
          <w:szCs w:val="28"/>
          <w:rtl/>
          <w:lang w:bidi="fa-IR"/>
        </w:rPr>
        <w:t xml:space="preserve"> م</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شوند</w:t>
      </w:r>
      <w:r w:rsidRPr="00CC0598">
        <w:rPr>
          <w:rFonts w:ascii="Times New Roman" w:hAnsi="Times New Roman" w:cs="B Lotus"/>
          <w:color w:val="000000"/>
          <w:sz w:val="24"/>
          <w:szCs w:val="28"/>
          <w:rtl/>
          <w:lang w:bidi="fa-IR"/>
        </w:rPr>
        <w:t xml:space="preserve"> و به رنگ زرد </w:t>
      </w:r>
      <w:r w:rsidRPr="00CC0598">
        <w:rPr>
          <w:rFonts w:ascii="Times New Roman" w:hAnsi="Times New Roman" w:cs="B Lotus" w:hint="cs"/>
          <w:color w:val="000000"/>
          <w:sz w:val="24"/>
          <w:szCs w:val="28"/>
          <w:rtl/>
          <w:lang w:bidi="fa-IR"/>
        </w:rPr>
        <w:t xml:space="preserve">به </w:t>
      </w:r>
      <w:r w:rsidRPr="00CC0598">
        <w:rPr>
          <w:rFonts w:ascii="Times New Roman" w:hAnsi="Times New Roman" w:cs="B Lotus"/>
          <w:color w:val="000000"/>
          <w:sz w:val="24"/>
          <w:szCs w:val="28"/>
          <w:rtl/>
          <w:lang w:bidi="fa-IR"/>
        </w:rPr>
        <w:t>طرف پا</w:t>
      </w:r>
      <w:r w:rsidRPr="00CC0598">
        <w:rPr>
          <w:rFonts w:ascii="Times New Roman" w:hAnsi="Times New Roman" w:cs="B Lotus" w:hint="cs"/>
          <w:color w:val="000000"/>
          <w:sz w:val="24"/>
          <w:szCs w:val="28"/>
          <w:rtl/>
          <w:lang w:bidi="fa-IR"/>
        </w:rPr>
        <w:t>یی</w:t>
      </w:r>
      <w:r w:rsidRPr="00CC0598">
        <w:rPr>
          <w:rFonts w:ascii="Times New Roman" w:hAnsi="Times New Roman" w:cs="B Lotus" w:hint="eastAsia"/>
          <w:color w:val="000000"/>
          <w:sz w:val="24"/>
          <w:szCs w:val="28"/>
          <w:rtl/>
          <w:lang w:bidi="fa-IR"/>
        </w:rPr>
        <w:t>ن</w:t>
      </w:r>
      <w:r w:rsidRPr="00CC0598">
        <w:rPr>
          <w:rFonts w:ascii="Times New Roman" w:hAnsi="Times New Roman" w:cs="B Lotus"/>
          <w:color w:val="000000"/>
          <w:sz w:val="24"/>
          <w:szCs w:val="28"/>
          <w:rtl/>
          <w:lang w:bidi="fa-IR"/>
        </w:rPr>
        <w:t xml:space="preserve"> خم </w:t>
      </w:r>
      <w:r w:rsidRPr="00CC0598">
        <w:rPr>
          <w:rFonts w:ascii="Times New Roman" w:hAnsi="Times New Roman" w:cs="B Lotus" w:hint="cs"/>
          <w:color w:val="000000"/>
          <w:sz w:val="24"/>
          <w:szCs w:val="28"/>
          <w:rtl/>
          <w:lang w:bidi="fa-IR"/>
        </w:rPr>
        <w:t>می</w:t>
      </w:r>
      <w:r w:rsidRPr="00CC0598">
        <w:rPr>
          <w:rFonts w:ascii="Times New Roman" w:hAnsi="Times New Roman" w:cs="B Lotus" w:hint="cs"/>
          <w:color w:val="000000"/>
          <w:sz w:val="24"/>
          <w:szCs w:val="28"/>
          <w:rtl/>
          <w:lang w:bidi="fa-IR"/>
        </w:rPr>
        <w:softHyphen/>
        <w:t xml:space="preserve">شوند. </w:t>
      </w:r>
      <w:r w:rsidRPr="00CC0598">
        <w:rPr>
          <w:rFonts w:ascii="Times New Roman" w:hAnsi="Times New Roman" w:cs="B Lotus"/>
          <w:color w:val="000000"/>
          <w:sz w:val="24"/>
          <w:szCs w:val="28"/>
          <w:rtl/>
          <w:lang w:bidi="fa-IR"/>
        </w:rPr>
        <w:t>همچن</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ن</w:t>
      </w:r>
      <w:r w:rsidRPr="00CC0598">
        <w:rPr>
          <w:rFonts w:ascii="Times New Roman" w:hAnsi="Times New Roman" w:cs="B Lotus"/>
          <w:color w:val="000000"/>
          <w:sz w:val="24"/>
          <w:szCs w:val="28"/>
          <w:rtl/>
          <w:lang w:bidi="fa-IR"/>
        </w:rPr>
        <w:t xml:space="preserve"> ا</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ن</w:t>
      </w:r>
      <w:r w:rsidRPr="00CC0598">
        <w:rPr>
          <w:rFonts w:ascii="Times New Roman" w:hAnsi="Times New Roman" w:cs="B Lotus"/>
          <w:color w:val="000000"/>
          <w:sz w:val="24"/>
          <w:szCs w:val="28"/>
          <w:rtl/>
          <w:lang w:bidi="fa-IR"/>
        </w:rPr>
        <w:t xml:space="preserve"> گ</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اهان</w:t>
      </w:r>
      <w:r w:rsidRPr="00CC0598">
        <w:rPr>
          <w:rFonts w:ascii="Times New Roman" w:hAnsi="Times New Roman" w:cs="B Lotus"/>
          <w:color w:val="000000"/>
          <w:sz w:val="24"/>
          <w:szCs w:val="28"/>
          <w:rtl/>
          <w:lang w:bidi="fa-IR"/>
        </w:rPr>
        <w:t xml:space="preserve"> اندازه کوچ</w:t>
      </w:r>
      <w:r w:rsidRPr="00CC0598">
        <w:rPr>
          <w:rFonts w:ascii="Times New Roman" w:hAnsi="Times New Roman" w:cs="B Lotus" w:hint="eastAsia"/>
          <w:color w:val="000000"/>
          <w:sz w:val="24"/>
          <w:szCs w:val="28"/>
          <w:rtl/>
          <w:lang w:bidi="fa-IR"/>
        </w:rPr>
        <w:t>ک</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داشته و گل‌</w:t>
      </w:r>
      <w:r w:rsidRPr="00CC0598">
        <w:rPr>
          <w:rFonts w:ascii="Times New Roman" w:hAnsi="Times New Roman" w:cs="B Lotus"/>
          <w:color w:val="000000"/>
          <w:sz w:val="24"/>
          <w:szCs w:val="28"/>
          <w:rtl/>
          <w:lang w:bidi="fa-IR"/>
        </w:rPr>
        <w:softHyphen/>
        <w:t>ها و گلبرگ‌</w:t>
      </w:r>
      <w:r w:rsidRPr="00CC0598">
        <w:rPr>
          <w:rFonts w:ascii="Times New Roman" w:hAnsi="Times New Roman" w:cs="B Lotus"/>
          <w:color w:val="000000"/>
          <w:sz w:val="24"/>
          <w:szCs w:val="28"/>
          <w:rtl/>
          <w:lang w:bidi="fa-IR"/>
        </w:rPr>
        <w:softHyphen/>
        <w:t>ها</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آن‌ها ر</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زش</w:t>
      </w:r>
      <w:r w:rsidRPr="00CC0598">
        <w:rPr>
          <w:rFonts w:ascii="Times New Roman" w:hAnsi="Times New Roman" w:cs="B Lotus"/>
          <w:color w:val="000000"/>
          <w:sz w:val="24"/>
          <w:szCs w:val="28"/>
          <w:rtl/>
          <w:lang w:bidi="fa-IR"/>
        </w:rPr>
        <w:t xml:space="preserve"> م</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کند</w:t>
      </w:r>
      <w:r w:rsidR="00DD4611" w:rsidRPr="00CC0598">
        <w:rPr>
          <w:rFonts w:ascii="Times New Roman" w:hAnsi="Times New Roman" w:cs="B Lotus" w:hint="cs"/>
          <w:color w:val="000000"/>
          <w:sz w:val="24"/>
          <w:szCs w:val="28"/>
          <w:rtl/>
          <w:lang w:bidi="fa-IR"/>
        </w:rPr>
        <w:t>. کمبود کلسیم یا مشکل در جذب آن در گردو باعث می شود که پوست چوبی میوه به خوبی تشکیل نشود</w:t>
      </w:r>
      <w:r w:rsidR="00C32D58" w:rsidRPr="00CC0598">
        <w:rPr>
          <w:rFonts w:ascii="Times New Roman" w:hAnsi="Times New Roman" w:cs="B Lotus"/>
          <w:color w:val="000000"/>
          <w:sz w:val="24"/>
          <w:szCs w:val="28"/>
          <w:lang w:bidi="fa-IR"/>
        </w:rPr>
        <w:br/>
      </w:r>
      <w:r w:rsidRPr="00CC0598">
        <w:rPr>
          <w:rFonts w:ascii="Times New Roman" w:hAnsi="Times New Roman" w:cs="B Lotus" w:hint="cs"/>
          <w:color w:val="000000"/>
          <w:sz w:val="24"/>
          <w:szCs w:val="28"/>
          <w:rtl/>
          <w:lang w:bidi="fa-IR"/>
        </w:rPr>
        <w:t>(خوشخوی، 1391 و جلیل</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مرندی، 1392).</w:t>
      </w:r>
    </w:p>
    <w:p w14:paraId="40062CCE"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به منظور بررسی اثرات محلول</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پاشی کلسیم بر درختان سیب رقم گلدن</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دلیشیز و گرانی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اسمیت</w:t>
      </w:r>
      <w:r w:rsidR="00DD4611" w:rsidRPr="00CC0598">
        <w:rPr>
          <w:rFonts w:ascii="Times New Roman" w:hAnsi="Times New Roman" w:cs="B Lotus" w:hint="cs"/>
          <w:color w:val="000000"/>
          <w:sz w:val="24"/>
          <w:szCs w:val="28"/>
          <w:rtl/>
          <w:lang w:bidi="fa-IR"/>
        </w:rPr>
        <w:t xml:space="preserve"> میوه</w:t>
      </w:r>
      <w:r w:rsidRPr="00CC0598">
        <w:rPr>
          <w:rFonts w:ascii="Times New Roman" w:hAnsi="Times New Roman" w:cs="B Lotus" w:hint="cs"/>
          <w:color w:val="000000"/>
          <w:sz w:val="24"/>
          <w:szCs w:val="28"/>
          <w:rtl/>
          <w:lang w:bidi="fa-IR"/>
        </w:rPr>
        <w:t xml:space="preserve"> سطوح محلول</w:t>
      </w:r>
      <w:r w:rsidRPr="00CC0598">
        <w:rPr>
          <w:rFonts w:ascii="Times New Roman" w:hAnsi="Times New Roman" w:cs="B Lotus" w:hint="cs"/>
          <w:color w:val="000000"/>
          <w:sz w:val="24"/>
          <w:szCs w:val="28"/>
          <w:rtl/>
          <w:lang w:bidi="fa-IR"/>
        </w:rPr>
        <w:softHyphen/>
        <w:t xml:space="preserve">پاشی صفر، 2 و 4 گرم در لیتر تیمار شدند. نتایج نشان داد که هر دو سطح تیمار استفاده شده توانست صفات کمی و کیفی را در مقایسه با درختان شاهد به طور قابل </w:t>
      </w:r>
      <w:r w:rsidR="00DD4611" w:rsidRPr="00CC0598">
        <w:rPr>
          <w:rFonts w:ascii="Times New Roman" w:hAnsi="Times New Roman" w:cs="B Lotus" w:hint="cs"/>
          <w:color w:val="000000"/>
          <w:sz w:val="24"/>
          <w:szCs w:val="28"/>
          <w:rtl/>
          <w:lang w:bidi="fa-IR"/>
        </w:rPr>
        <w:t xml:space="preserve">توجهی </w:t>
      </w:r>
      <w:r w:rsidRPr="00CC0598">
        <w:rPr>
          <w:rFonts w:ascii="Times New Roman" w:hAnsi="Times New Roman" w:cs="B Lotus" w:hint="cs"/>
          <w:color w:val="000000"/>
          <w:sz w:val="24"/>
          <w:szCs w:val="28"/>
          <w:rtl/>
          <w:lang w:bidi="fa-IR"/>
        </w:rPr>
        <w:t>افزایش دهد</w:t>
      </w:r>
      <w:r w:rsidR="00494514" w:rsidRPr="00CC0598" w:rsidDel="00494514">
        <w:rPr>
          <w:rFonts w:ascii="Times New Roman" w:hAnsi="Times New Roman" w:cs="B Lotus"/>
          <w:color w:val="000000"/>
          <w:sz w:val="24"/>
          <w:szCs w:val="28"/>
          <w:rtl/>
          <w:lang w:bidi="fa-IR"/>
        </w:rPr>
        <w:t xml:space="preserve"> </w:t>
      </w:r>
      <w:r w:rsidRPr="00CC0598">
        <w:rPr>
          <w:rFonts w:ascii="Times New Roman" w:hAnsi="Times New Roman" w:cs="B Lotus"/>
          <w:color w:val="000000"/>
          <w:sz w:val="24"/>
          <w:szCs w:val="28"/>
          <w:rtl/>
          <w:lang w:bidi="fa-IR"/>
        </w:rPr>
        <w:t>(</w:t>
      </w:r>
      <w:proofErr w:type="spellStart"/>
      <w:r w:rsidRPr="00CC0598">
        <w:rPr>
          <w:rFonts w:ascii="Times New Roman" w:hAnsi="Times New Roman" w:cs="B Lotus"/>
          <w:color w:val="000000"/>
          <w:sz w:val="24"/>
          <w:szCs w:val="28"/>
          <w:lang w:bidi="fa-IR"/>
        </w:rPr>
        <w:t>Arabloo</w:t>
      </w:r>
      <w:proofErr w:type="spellEnd"/>
      <w:r w:rsidRPr="00CC0598">
        <w:rPr>
          <w:rFonts w:ascii="Times New Roman" w:hAnsi="Times New Roman" w:cs="B Lotus"/>
          <w:color w:val="000000"/>
          <w:sz w:val="24"/>
          <w:szCs w:val="28"/>
          <w:lang w:bidi="fa-IR"/>
        </w:rPr>
        <w:t xml:space="preserve"> </w:t>
      </w:r>
      <w:r w:rsidR="001426CA" w:rsidRPr="00CC0598">
        <w:rPr>
          <w:rFonts w:ascii="Times New Roman" w:hAnsi="Times New Roman" w:cs="B Lotus"/>
          <w:i/>
          <w:color w:val="000000"/>
          <w:sz w:val="24"/>
          <w:szCs w:val="28"/>
          <w:lang w:bidi="fa-IR"/>
        </w:rPr>
        <w:t>et al</w:t>
      </w:r>
      <w:r w:rsidRPr="00CC0598">
        <w:rPr>
          <w:rFonts w:ascii="Times New Roman" w:hAnsi="Times New Roman" w:cs="B Lotus"/>
          <w:color w:val="000000"/>
          <w:sz w:val="24"/>
          <w:szCs w:val="28"/>
          <w:lang w:bidi="fa-IR"/>
        </w:rPr>
        <w:t>., 2017</w:t>
      </w:r>
      <w:r w:rsidRPr="00CC0598">
        <w:rPr>
          <w:rFonts w:ascii="Times New Roman" w:hAnsi="Times New Roman" w:cs="B Lotus"/>
          <w:color w:val="000000"/>
          <w:sz w:val="24"/>
          <w:szCs w:val="28"/>
          <w:rtl/>
          <w:lang w:bidi="fa-IR"/>
        </w:rPr>
        <w:t>).</w:t>
      </w:r>
    </w:p>
    <w:p w14:paraId="47F19FB2"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در آزمایش دیگر تاثیر محلول</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پاشی با پتاسیم و کلسیم بر خصوصیات کیفی میوه سیب در مناطق جنوب مرکزی ایران، با تابستان گرم و خشک، مورد ارزیابی قرار گرفت. نتایج نشان داد که تیمار 5 گرم در لیتر کلرید کلسیم توانست وزن میوه، </w:t>
      </w:r>
      <w:r w:rsidRPr="00CC0598">
        <w:rPr>
          <w:rFonts w:ascii="Times New Roman" w:hAnsi="Times New Roman" w:cs="B Lotus" w:hint="cs"/>
          <w:color w:val="000000"/>
          <w:sz w:val="24"/>
          <w:szCs w:val="28"/>
          <w:rtl/>
          <w:lang w:bidi="fa-IR"/>
        </w:rPr>
        <w:lastRenderedPageBreak/>
        <w:t>غلظت قند و آنتوسیانین و مقدار سفتی بافت میوه را افزایش دهد. همچنین میزان جذب پتاسیم به میزان قابل توجهی در حضور این تیمارها افزایش نشان داده و باعث بهبود رنگ بافت میوه شد</w:t>
      </w:r>
      <w:r w:rsidR="00494514" w:rsidRPr="00CC0598" w:rsidDel="00494514">
        <w:rPr>
          <w:rFonts w:ascii="Times New Roman" w:hAnsi="Times New Roman" w:cs="B Lotus"/>
          <w:color w:val="000000"/>
          <w:sz w:val="24"/>
          <w:szCs w:val="28"/>
          <w:rtl/>
          <w:lang w:bidi="fa-IR"/>
        </w:rPr>
        <w:t xml:space="preserve"> </w:t>
      </w:r>
      <w:r w:rsidRPr="00CC0598">
        <w:rPr>
          <w:rFonts w:ascii="Times New Roman" w:hAnsi="Times New Roman" w:cs="B Lotus"/>
          <w:color w:val="000000"/>
          <w:sz w:val="24"/>
          <w:szCs w:val="28"/>
          <w:rtl/>
          <w:lang w:bidi="fa-IR"/>
        </w:rPr>
        <w:t>(</w:t>
      </w:r>
      <w:proofErr w:type="spellStart"/>
      <w:r w:rsidRPr="00CC0598">
        <w:rPr>
          <w:rFonts w:ascii="Times New Roman" w:hAnsi="Times New Roman" w:cs="B Lotus"/>
          <w:color w:val="000000"/>
          <w:sz w:val="24"/>
          <w:szCs w:val="28"/>
          <w:lang w:bidi="fa-IR"/>
        </w:rPr>
        <w:t>Solhjoo</w:t>
      </w:r>
      <w:proofErr w:type="spellEnd"/>
      <w:r w:rsidRPr="00CC0598">
        <w:rPr>
          <w:rFonts w:ascii="Times New Roman" w:hAnsi="Times New Roman" w:cs="B Lotus"/>
          <w:color w:val="000000"/>
          <w:sz w:val="24"/>
          <w:szCs w:val="28"/>
          <w:lang w:bidi="fa-IR"/>
        </w:rPr>
        <w:t xml:space="preserve"> </w:t>
      </w:r>
      <w:r w:rsidR="001426CA" w:rsidRPr="00CC0598">
        <w:rPr>
          <w:rFonts w:ascii="Times New Roman" w:hAnsi="Times New Roman" w:cs="B Lotus"/>
          <w:i/>
          <w:color w:val="000000"/>
          <w:sz w:val="24"/>
          <w:szCs w:val="28"/>
          <w:lang w:bidi="fa-IR"/>
        </w:rPr>
        <w:t>et al</w:t>
      </w:r>
      <w:r w:rsidRPr="00CC0598">
        <w:rPr>
          <w:rFonts w:ascii="Times New Roman" w:hAnsi="Times New Roman" w:cs="B Lotus"/>
          <w:color w:val="000000"/>
          <w:sz w:val="24"/>
          <w:szCs w:val="28"/>
          <w:lang w:bidi="fa-IR"/>
        </w:rPr>
        <w:t>., 2017</w:t>
      </w:r>
      <w:r w:rsidRPr="00CC0598">
        <w:rPr>
          <w:rFonts w:ascii="Times New Roman" w:hAnsi="Times New Roman" w:cs="B Lotus"/>
          <w:color w:val="000000"/>
          <w:sz w:val="24"/>
          <w:szCs w:val="28"/>
          <w:rtl/>
          <w:lang w:bidi="fa-IR"/>
        </w:rPr>
        <w:t xml:space="preserve">). </w:t>
      </w:r>
    </w:p>
    <w:p w14:paraId="1B8846BC"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color w:val="000000"/>
          <w:sz w:val="24"/>
          <w:szCs w:val="28"/>
          <w:rtl/>
          <w:lang w:bidi="fa-IR"/>
        </w:rPr>
        <w:t>تاثير محلول</w:t>
      </w:r>
      <w:r w:rsidRPr="00CC0598">
        <w:rPr>
          <w:rFonts w:ascii="Times New Roman" w:hAnsi="Times New Roman" w:cs="B Lotus" w:hint="cs"/>
          <w:color w:val="000000"/>
          <w:sz w:val="24"/>
          <w:szCs w:val="28"/>
          <w:rtl/>
          <w:lang w:bidi="fa-IR"/>
        </w:rPr>
        <w:softHyphen/>
      </w:r>
      <w:r w:rsidRPr="00CC0598">
        <w:rPr>
          <w:rFonts w:ascii="Times New Roman" w:hAnsi="Times New Roman" w:cs="B Lotus"/>
          <w:color w:val="000000"/>
          <w:sz w:val="24"/>
          <w:szCs w:val="28"/>
          <w:rtl/>
          <w:lang w:bidi="fa-IR"/>
        </w:rPr>
        <w:t xml:space="preserve">پاشي </w:t>
      </w:r>
      <w:r w:rsidRPr="00CC0598">
        <w:rPr>
          <w:rFonts w:ascii="Times New Roman" w:hAnsi="Times New Roman" w:cs="B Lotus" w:hint="cs"/>
          <w:color w:val="000000"/>
          <w:sz w:val="24"/>
          <w:szCs w:val="28"/>
          <w:rtl/>
          <w:lang w:bidi="fa-IR"/>
        </w:rPr>
        <w:t xml:space="preserve">با </w:t>
      </w:r>
      <w:r w:rsidRPr="00CC0598">
        <w:rPr>
          <w:rFonts w:ascii="Times New Roman" w:hAnsi="Times New Roman" w:cs="B Lotus"/>
          <w:color w:val="000000"/>
          <w:sz w:val="24"/>
          <w:szCs w:val="28"/>
          <w:rtl/>
          <w:lang w:bidi="fa-IR"/>
        </w:rPr>
        <w:t xml:space="preserve">عناصر كلسيم، روي و بر </w:t>
      </w:r>
      <w:r w:rsidRPr="00CC0598">
        <w:rPr>
          <w:rFonts w:ascii="Times New Roman" w:hAnsi="Times New Roman" w:cs="B Lotus" w:hint="cs"/>
          <w:color w:val="000000"/>
          <w:sz w:val="24"/>
          <w:szCs w:val="28"/>
          <w:rtl/>
          <w:lang w:bidi="fa-IR"/>
        </w:rPr>
        <w:t xml:space="preserve">در </w:t>
      </w:r>
      <w:r w:rsidRPr="00CC0598">
        <w:rPr>
          <w:rFonts w:ascii="Times New Roman" w:hAnsi="Times New Roman" w:cs="B Lotus"/>
          <w:color w:val="000000"/>
          <w:sz w:val="24"/>
          <w:szCs w:val="28"/>
          <w:rtl/>
          <w:lang w:bidi="fa-IR"/>
        </w:rPr>
        <w:t>ريزش قبل از برداشت ميوه</w:t>
      </w:r>
      <w:r w:rsidRPr="00CC0598">
        <w:rPr>
          <w:rFonts w:ascii="Times New Roman" w:hAnsi="Times New Roman" w:cs="B Lotus" w:hint="cs"/>
          <w:color w:val="000000"/>
          <w:sz w:val="24"/>
          <w:szCs w:val="28"/>
          <w:rtl/>
          <w:lang w:bidi="fa-IR"/>
        </w:rPr>
        <w:t xml:space="preserve"> گلابی</w:t>
      </w:r>
      <w:r w:rsidRPr="00CC0598">
        <w:rPr>
          <w:rFonts w:ascii="Times New Roman" w:hAnsi="Times New Roman" w:cs="B Lotus"/>
          <w:color w:val="000000"/>
          <w:sz w:val="24"/>
          <w:szCs w:val="28"/>
          <w:rtl/>
          <w:lang w:bidi="fa-IR"/>
        </w:rPr>
        <w:t>، ميزان قند</w:t>
      </w:r>
      <w:r w:rsidR="004C2506">
        <w:rPr>
          <w:rFonts w:ascii="Times New Roman" w:hAnsi="Times New Roman" w:cs="B Lotus"/>
          <w:color w:val="000000"/>
          <w:sz w:val="24"/>
          <w:szCs w:val="28"/>
          <w:rtl/>
          <w:lang w:bidi="fa-IR"/>
        </w:rPr>
        <w:softHyphen/>
      </w:r>
      <w:r w:rsidRPr="00CC0598">
        <w:rPr>
          <w:rFonts w:ascii="Times New Roman" w:hAnsi="Times New Roman" w:cs="B Lotus"/>
          <w:color w:val="000000"/>
          <w:sz w:val="24"/>
          <w:szCs w:val="28"/>
          <w:rtl/>
          <w:lang w:bidi="fa-IR"/>
        </w:rPr>
        <w:t xml:space="preserve">ها، غلظت كلسيم، روي و بر ميوه و </w:t>
      </w:r>
      <w:r w:rsidRPr="00CC0598">
        <w:rPr>
          <w:rFonts w:ascii="Times New Roman" w:hAnsi="Times New Roman" w:cs="B Lotus" w:hint="cs"/>
          <w:color w:val="000000"/>
          <w:sz w:val="24"/>
          <w:szCs w:val="28"/>
          <w:rtl/>
          <w:lang w:bidi="fa-IR"/>
        </w:rPr>
        <w:t xml:space="preserve">همچنین </w:t>
      </w:r>
      <w:r w:rsidRPr="00CC0598">
        <w:rPr>
          <w:rFonts w:ascii="Times New Roman" w:hAnsi="Times New Roman" w:cs="B Lotus"/>
          <w:color w:val="000000"/>
          <w:sz w:val="24"/>
          <w:szCs w:val="28"/>
          <w:rtl/>
          <w:lang w:bidi="fa-IR"/>
        </w:rPr>
        <w:t xml:space="preserve">برخي </w:t>
      </w:r>
      <w:r w:rsidRPr="00CC0598">
        <w:rPr>
          <w:rFonts w:ascii="Times New Roman" w:hAnsi="Times New Roman" w:cs="B Lotus" w:hint="cs"/>
          <w:color w:val="000000"/>
          <w:sz w:val="24"/>
          <w:szCs w:val="28"/>
          <w:rtl/>
          <w:lang w:bidi="fa-IR"/>
        </w:rPr>
        <w:t xml:space="preserve">از </w:t>
      </w:r>
      <w:r w:rsidRPr="00CC0598">
        <w:rPr>
          <w:rFonts w:ascii="Times New Roman" w:hAnsi="Times New Roman" w:cs="B Lotus"/>
          <w:color w:val="000000"/>
          <w:sz w:val="24"/>
          <w:szCs w:val="28"/>
          <w:rtl/>
          <w:lang w:bidi="fa-IR"/>
        </w:rPr>
        <w:t>خواص فيزيك</w:t>
      </w:r>
      <w:r w:rsidRPr="00CC0598">
        <w:rPr>
          <w:rFonts w:ascii="Times New Roman" w:hAnsi="Times New Roman" w:cs="B Lotus" w:hint="cs"/>
          <w:color w:val="000000"/>
          <w:sz w:val="24"/>
          <w:szCs w:val="28"/>
          <w:rtl/>
          <w:lang w:bidi="fa-IR"/>
        </w:rPr>
        <w:t xml:space="preserve">ی </w:t>
      </w:r>
      <w:r w:rsidRPr="00CC0598">
        <w:rPr>
          <w:rFonts w:ascii="Times New Roman" w:hAnsi="Times New Roman" w:cs="B Lotus"/>
          <w:color w:val="000000"/>
          <w:sz w:val="24"/>
          <w:szCs w:val="28"/>
          <w:rtl/>
          <w:lang w:bidi="fa-IR"/>
        </w:rPr>
        <w:t>و</w:t>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rtl/>
          <w:lang w:bidi="fa-IR"/>
        </w:rPr>
        <w:t xml:space="preserve">شيميايي ميوه در </w:t>
      </w:r>
      <w:r w:rsidRPr="00CC0598">
        <w:rPr>
          <w:rFonts w:ascii="Times New Roman" w:hAnsi="Times New Roman" w:cs="B Lotus" w:hint="cs"/>
          <w:color w:val="000000"/>
          <w:sz w:val="24"/>
          <w:szCs w:val="28"/>
          <w:rtl/>
          <w:lang w:bidi="fa-IR"/>
        </w:rPr>
        <w:t>پنج</w:t>
      </w:r>
      <w:r w:rsidRPr="00CC0598">
        <w:rPr>
          <w:rFonts w:ascii="Times New Roman" w:hAnsi="Times New Roman" w:cs="B Lotus"/>
          <w:color w:val="000000"/>
          <w:sz w:val="24"/>
          <w:szCs w:val="28"/>
          <w:rtl/>
          <w:lang w:bidi="fa-IR"/>
        </w:rPr>
        <w:t xml:space="preserve"> رقم گلابي</w:t>
      </w:r>
      <w:r w:rsidRPr="00CC0598">
        <w:rPr>
          <w:rFonts w:ascii="Times New Roman" w:hAnsi="Times New Roman" w:cs="B Lotus" w:hint="cs"/>
          <w:color w:val="000000"/>
          <w:sz w:val="24"/>
          <w:szCs w:val="28"/>
          <w:rtl/>
          <w:lang w:bidi="fa-IR"/>
        </w:rPr>
        <w:t xml:space="preserve"> آسیایی </w:t>
      </w:r>
      <w:r w:rsidRPr="00CC0598">
        <w:rPr>
          <w:rFonts w:ascii="Times New Roman" w:hAnsi="Times New Roman" w:cs="B Lotus"/>
          <w:color w:val="000000"/>
          <w:sz w:val="24"/>
          <w:szCs w:val="28"/>
          <w:rtl/>
          <w:lang w:bidi="fa-IR"/>
        </w:rPr>
        <w:t xml:space="preserve">در شرايط آب و هوايي </w:t>
      </w:r>
      <w:r w:rsidRPr="00CC0598">
        <w:rPr>
          <w:rFonts w:ascii="Times New Roman" w:hAnsi="Times New Roman" w:cs="B Lotus" w:hint="cs"/>
          <w:color w:val="000000"/>
          <w:sz w:val="24"/>
          <w:szCs w:val="28"/>
          <w:rtl/>
          <w:lang w:bidi="fa-IR"/>
        </w:rPr>
        <w:t xml:space="preserve">استان </w:t>
      </w:r>
      <w:r w:rsidRPr="00CC0598">
        <w:rPr>
          <w:rFonts w:ascii="Times New Roman" w:hAnsi="Times New Roman" w:cs="B Lotus"/>
          <w:color w:val="000000"/>
          <w:sz w:val="24"/>
          <w:szCs w:val="28"/>
          <w:rtl/>
          <w:lang w:bidi="fa-IR"/>
        </w:rPr>
        <w:t xml:space="preserve">تهران </w:t>
      </w:r>
      <w:r w:rsidR="00142C1D" w:rsidRPr="00CC0598">
        <w:rPr>
          <w:rFonts w:ascii="Times New Roman" w:hAnsi="Times New Roman" w:cs="B Lotus" w:hint="cs"/>
          <w:color w:val="000000"/>
          <w:sz w:val="24"/>
          <w:szCs w:val="28"/>
          <w:rtl/>
          <w:lang w:bidi="fa-IR"/>
        </w:rPr>
        <w:t>مطالعه گردید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 xml:space="preserve">تیمار تغذیه به این صورت بود که از حدود </w:t>
      </w:r>
      <w:r w:rsidRPr="00CC0598">
        <w:rPr>
          <w:rFonts w:ascii="Times New Roman" w:hAnsi="Times New Roman" w:cs="B Lotus"/>
          <w:color w:val="000000"/>
          <w:sz w:val="24"/>
          <w:szCs w:val="28"/>
          <w:rtl/>
          <w:lang w:bidi="fa-IR"/>
        </w:rPr>
        <w:t xml:space="preserve">يك ماه پس از تشكيل ميوه تا رسيدن ميوه، هر </w:t>
      </w:r>
      <w:r w:rsidRPr="00CC0598">
        <w:rPr>
          <w:rFonts w:ascii="Times New Roman" w:hAnsi="Times New Roman" w:cs="B Lotus" w:hint="cs"/>
          <w:color w:val="000000"/>
          <w:sz w:val="24"/>
          <w:szCs w:val="28"/>
          <w:rtl/>
          <w:lang w:bidi="fa-IR"/>
        </w:rPr>
        <w:t>دو</w:t>
      </w:r>
      <w:r w:rsidRPr="00CC0598">
        <w:rPr>
          <w:rFonts w:ascii="Times New Roman" w:hAnsi="Times New Roman" w:cs="B Lotus"/>
          <w:color w:val="000000"/>
          <w:sz w:val="24"/>
          <w:szCs w:val="28"/>
          <w:rtl/>
          <w:lang w:bidi="fa-IR"/>
        </w:rPr>
        <w:t xml:space="preserve"> هفته يكبار درختان با عناصر كلسيم، روي و بور و مخلوط اين سه عنصر با غلظت 5 در هزار محلول</w:t>
      </w:r>
      <w:r w:rsidRPr="00CC0598">
        <w:rPr>
          <w:rFonts w:ascii="Times New Roman" w:hAnsi="Times New Roman" w:cs="B Lotus" w:hint="cs"/>
          <w:color w:val="000000"/>
          <w:sz w:val="24"/>
          <w:szCs w:val="28"/>
          <w:rtl/>
          <w:lang w:bidi="fa-IR"/>
        </w:rPr>
        <w:softHyphen/>
      </w:r>
      <w:r w:rsidRPr="00CC0598">
        <w:rPr>
          <w:rFonts w:ascii="Times New Roman" w:hAnsi="Times New Roman" w:cs="B Lotus"/>
          <w:color w:val="000000"/>
          <w:sz w:val="24"/>
          <w:szCs w:val="28"/>
          <w:rtl/>
          <w:lang w:bidi="fa-IR"/>
        </w:rPr>
        <w:t>پاشي شدند</w:t>
      </w:r>
      <w:r w:rsidR="00142C1D"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 xml:space="preserve"> نتایج نشان داد که</w:t>
      </w:r>
      <w:r w:rsidRPr="00CC0598">
        <w:rPr>
          <w:rFonts w:ascii="Times New Roman" w:hAnsi="Times New Roman" w:cs="B Lotus"/>
          <w:color w:val="000000"/>
          <w:sz w:val="24"/>
          <w:szCs w:val="28"/>
          <w:rtl/>
          <w:lang w:bidi="fa-IR"/>
        </w:rPr>
        <w:t xml:space="preserve"> كاربرد عناصر غذايي به طور معني</w:t>
      </w:r>
      <w:r w:rsidRPr="00CC0598">
        <w:rPr>
          <w:rFonts w:ascii="Times New Roman" w:hAnsi="Times New Roman" w:cs="B Lotus" w:hint="cs"/>
          <w:color w:val="000000"/>
          <w:sz w:val="24"/>
          <w:szCs w:val="28"/>
          <w:rtl/>
          <w:lang w:bidi="fa-IR"/>
        </w:rPr>
        <w:softHyphen/>
      </w:r>
      <w:r w:rsidRPr="00CC0598">
        <w:rPr>
          <w:rFonts w:ascii="Times New Roman" w:hAnsi="Times New Roman" w:cs="B Lotus"/>
          <w:color w:val="000000"/>
          <w:sz w:val="24"/>
          <w:szCs w:val="28"/>
          <w:rtl/>
          <w:lang w:bidi="fa-IR"/>
        </w:rPr>
        <w:t>داري باعث كاهش ريزش ميوه در تمام ارقام شد</w:t>
      </w:r>
      <w:r w:rsidRPr="00CC0598">
        <w:rPr>
          <w:rFonts w:ascii="Times New Roman" w:hAnsi="Times New Roman" w:cs="B Lotus" w:hint="cs"/>
          <w:color w:val="000000"/>
          <w:sz w:val="24"/>
          <w:szCs w:val="28"/>
          <w:rtl/>
          <w:lang w:bidi="fa-IR"/>
        </w:rPr>
        <w:t>ه</w:t>
      </w:r>
      <w:r w:rsidRPr="00CC0598">
        <w:rPr>
          <w:rFonts w:ascii="Times New Roman" w:hAnsi="Times New Roman" w:cs="B Lotus"/>
          <w:color w:val="000000"/>
          <w:sz w:val="24"/>
          <w:szCs w:val="28"/>
          <w:rtl/>
          <w:lang w:bidi="fa-IR"/>
        </w:rPr>
        <w:t xml:space="preserve"> و </w:t>
      </w:r>
      <w:r w:rsidRPr="00CC0598">
        <w:rPr>
          <w:rFonts w:ascii="Times New Roman" w:hAnsi="Times New Roman" w:cs="B Lotus" w:hint="cs"/>
          <w:color w:val="000000"/>
          <w:sz w:val="24"/>
          <w:szCs w:val="28"/>
          <w:rtl/>
          <w:lang w:bidi="fa-IR"/>
        </w:rPr>
        <w:t xml:space="preserve">تیمار ترکیبی </w:t>
      </w:r>
      <w:r w:rsidRPr="00CC0598">
        <w:rPr>
          <w:rFonts w:ascii="Times New Roman" w:hAnsi="Times New Roman" w:cs="B Lotus"/>
          <w:color w:val="000000"/>
          <w:sz w:val="24"/>
          <w:szCs w:val="28"/>
          <w:rtl/>
          <w:lang w:bidi="fa-IR"/>
        </w:rPr>
        <w:t xml:space="preserve">كلسيم، روي و بور با 3/6 </w:t>
      </w:r>
      <w:r w:rsidRPr="00CC0598">
        <w:rPr>
          <w:rFonts w:ascii="Times New Roman" w:hAnsi="Times New Roman" w:cs="B Lotus" w:hint="cs"/>
          <w:color w:val="000000"/>
          <w:sz w:val="24"/>
          <w:szCs w:val="28"/>
          <w:rtl/>
          <w:lang w:bidi="fa-IR"/>
        </w:rPr>
        <w:t xml:space="preserve">درصد </w:t>
      </w:r>
      <w:r w:rsidRPr="00CC0598">
        <w:rPr>
          <w:rFonts w:ascii="Times New Roman" w:hAnsi="Times New Roman" w:cs="B Lotus"/>
          <w:color w:val="000000"/>
          <w:sz w:val="24"/>
          <w:szCs w:val="28"/>
          <w:rtl/>
          <w:lang w:bidi="fa-IR"/>
        </w:rPr>
        <w:t>ريزش بيش</w:t>
      </w:r>
      <w:r w:rsidRPr="00CC0598">
        <w:rPr>
          <w:rFonts w:ascii="Times New Roman" w:hAnsi="Times New Roman" w:cs="B Lotus"/>
          <w:color w:val="000000"/>
          <w:sz w:val="24"/>
          <w:szCs w:val="28"/>
          <w:rtl/>
          <w:lang w:bidi="fa-IR"/>
        </w:rPr>
        <w:softHyphen/>
        <w:t xml:space="preserve">ترين تأثير را </w:t>
      </w:r>
      <w:r w:rsidRPr="00CC0598">
        <w:rPr>
          <w:rFonts w:ascii="Times New Roman" w:hAnsi="Times New Roman" w:cs="B Lotus" w:hint="cs"/>
          <w:color w:val="000000"/>
          <w:sz w:val="24"/>
          <w:szCs w:val="28"/>
          <w:rtl/>
          <w:lang w:bidi="fa-IR"/>
        </w:rPr>
        <w:t xml:space="preserve">در کاهش ریزش در مقایسه با </w:t>
      </w:r>
      <w:r w:rsidRPr="00CC0598">
        <w:rPr>
          <w:rFonts w:ascii="Times New Roman" w:hAnsi="Times New Roman" w:cs="B Lotus"/>
          <w:color w:val="000000"/>
          <w:sz w:val="24"/>
          <w:szCs w:val="28"/>
          <w:rtl/>
          <w:lang w:bidi="fa-IR"/>
        </w:rPr>
        <w:t xml:space="preserve">3/17 </w:t>
      </w:r>
      <w:r w:rsidRPr="00CC0598">
        <w:rPr>
          <w:rFonts w:ascii="Times New Roman" w:hAnsi="Times New Roman" w:cs="B Lotus" w:hint="cs"/>
          <w:color w:val="000000"/>
          <w:sz w:val="24"/>
          <w:szCs w:val="28"/>
          <w:rtl/>
          <w:lang w:bidi="fa-IR"/>
        </w:rPr>
        <w:t xml:space="preserve">درصد </w:t>
      </w:r>
      <w:r w:rsidRPr="00CC0598">
        <w:rPr>
          <w:rFonts w:ascii="Times New Roman" w:hAnsi="Times New Roman" w:cs="B Lotus"/>
          <w:color w:val="000000"/>
          <w:sz w:val="24"/>
          <w:szCs w:val="28"/>
          <w:rtl/>
          <w:lang w:bidi="fa-IR"/>
        </w:rPr>
        <w:t>ريزش در شاهد داشت. در تمام ارقام</w:t>
      </w:r>
      <w:r w:rsidRPr="00CC0598">
        <w:rPr>
          <w:rFonts w:ascii="Times New Roman" w:hAnsi="Times New Roman" w:cs="B Lotus" w:hint="cs"/>
          <w:color w:val="000000"/>
          <w:sz w:val="24"/>
          <w:szCs w:val="28"/>
          <w:rtl/>
          <w:lang w:bidi="fa-IR"/>
        </w:rPr>
        <w:t>،</w:t>
      </w:r>
      <w:r w:rsidRPr="00CC0598">
        <w:rPr>
          <w:rFonts w:ascii="Times New Roman" w:hAnsi="Times New Roman" w:cs="B Lotus"/>
          <w:color w:val="000000"/>
          <w:sz w:val="24"/>
          <w:szCs w:val="28"/>
          <w:rtl/>
          <w:lang w:bidi="fa-IR"/>
        </w:rPr>
        <w:t xml:space="preserve"> قند غالب ميوه فروكتوز بود و بعد از آن گلوگز، سوربيتول و ساكاروز بيشترين مقدار بود. كاربرد عناصر غذايي باعث افزايش معني</w:t>
      </w:r>
      <w:r w:rsidRPr="00CC0598">
        <w:rPr>
          <w:rFonts w:ascii="Times New Roman" w:hAnsi="Times New Roman" w:cs="B Lotus" w:hint="cs"/>
          <w:color w:val="000000"/>
          <w:sz w:val="24"/>
          <w:szCs w:val="28"/>
          <w:rtl/>
          <w:lang w:bidi="fa-IR"/>
        </w:rPr>
        <w:softHyphen/>
      </w:r>
      <w:r w:rsidRPr="00CC0598">
        <w:rPr>
          <w:rFonts w:ascii="Times New Roman" w:hAnsi="Times New Roman" w:cs="B Lotus"/>
          <w:color w:val="000000"/>
          <w:sz w:val="24"/>
          <w:szCs w:val="28"/>
          <w:rtl/>
          <w:lang w:bidi="fa-IR"/>
        </w:rPr>
        <w:t>دار قندها در ميوه شد</w:t>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rtl/>
          <w:lang w:bidi="fa-IR"/>
        </w:rPr>
        <w:t>همچنين كاربرد كلسيم باعث افزايش سفتي ميوه در ارقام مختلف گرديد. محلول</w:t>
      </w:r>
      <w:r w:rsidRPr="00CC0598">
        <w:rPr>
          <w:rFonts w:ascii="Times New Roman" w:hAnsi="Times New Roman" w:cs="B Lotus" w:hint="cs"/>
          <w:color w:val="000000"/>
          <w:sz w:val="24"/>
          <w:szCs w:val="28"/>
          <w:rtl/>
          <w:lang w:bidi="fa-IR"/>
        </w:rPr>
        <w:softHyphen/>
      </w:r>
      <w:r w:rsidRPr="00CC0598">
        <w:rPr>
          <w:rFonts w:ascii="Times New Roman" w:hAnsi="Times New Roman" w:cs="B Lotus"/>
          <w:color w:val="000000"/>
          <w:sz w:val="24"/>
          <w:szCs w:val="28"/>
          <w:rtl/>
          <w:lang w:bidi="fa-IR"/>
        </w:rPr>
        <w:t xml:space="preserve">پاشي </w:t>
      </w:r>
      <w:r w:rsidRPr="00CC0598">
        <w:rPr>
          <w:rFonts w:ascii="Times New Roman" w:hAnsi="Times New Roman" w:cs="B Lotus" w:hint="cs"/>
          <w:color w:val="000000"/>
          <w:sz w:val="24"/>
          <w:szCs w:val="28"/>
          <w:rtl/>
          <w:lang w:bidi="fa-IR"/>
        </w:rPr>
        <w:t>تاثیر معنی</w:t>
      </w:r>
      <w:r w:rsidRPr="00CC0598">
        <w:rPr>
          <w:rFonts w:ascii="Times New Roman" w:hAnsi="Times New Roman" w:cs="B Lotus" w:hint="cs"/>
          <w:color w:val="000000"/>
          <w:sz w:val="24"/>
          <w:szCs w:val="28"/>
          <w:rtl/>
          <w:lang w:bidi="fa-IR"/>
        </w:rPr>
        <w:softHyphen/>
        <w:t xml:space="preserve">داری </w:t>
      </w:r>
      <w:r w:rsidRPr="00CC0598">
        <w:rPr>
          <w:rFonts w:ascii="Times New Roman" w:hAnsi="Times New Roman" w:cs="B Lotus"/>
          <w:color w:val="000000"/>
          <w:sz w:val="24"/>
          <w:szCs w:val="28"/>
          <w:rtl/>
          <w:lang w:bidi="fa-IR"/>
        </w:rPr>
        <w:t>بر افزايش غلظت عناصر</w:t>
      </w:r>
      <w:r w:rsidRPr="00CC0598">
        <w:rPr>
          <w:rFonts w:ascii="Times New Roman" w:hAnsi="Times New Roman" w:cs="B Lotus" w:hint="cs"/>
          <w:color w:val="000000"/>
          <w:sz w:val="24"/>
          <w:szCs w:val="28"/>
          <w:rtl/>
          <w:lang w:bidi="fa-IR"/>
        </w:rPr>
        <w:t xml:space="preserve"> تحت تیمار</w:t>
      </w:r>
      <w:r w:rsidRPr="00CC0598">
        <w:rPr>
          <w:rFonts w:ascii="Times New Roman" w:hAnsi="Times New Roman" w:cs="B Lotus"/>
          <w:color w:val="000000"/>
          <w:sz w:val="24"/>
          <w:szCs w:val="28"/>
          <w:rtl/>
          <w:lang w:bidi="fa-IR"/>
        </w:rPr>
        <w:t xml:space="preserve"> در</w:t>
      </w:r>
      <w:r w:rsidRPr="00CC0598">
        <w:rPr>
          <w:rFonts w:ascii="Times New Roman" w:hAnsi="Times New Roman" w:cs="B Lotus" w:hint="cs"/>
          <w:color w:val="000000"/>
          <w:sz w:val="24"/>
          <w:szCs w:val="28"/>
          <w:rtl/>
          <w:lang w:bidi="fa-IR"/>
        </w:rPr>
        <w:t xml:space="preserve"> بافت</w:t>
      </w:r>
      <w:r w:rsidRPr="00CC0598">
        <w:rPr>
          <w:rFonts w:ascii="Times New Roman" w:hAnsi="Times New Roman" w:cs="B Lotus"/>
          <w:color w:val="000000"/>
          <w:sz w:val="24"/>
          <w:szCs w:val="28"/>
          <w:rtl/>
          <w:lang w:bidi="fa-IR"/>
        </w:rPr>
        <w:t xml:space="preserve"> برگ و ميوه ارقام مورد </w:t>
      </w:r>
      <w:r w:rsidRPr="00CC0598">
        <w:rPr>
          <w:rFonts w:ascii="Times New Roman" w:hAnsi="Times New Roman" w:cs="B Lotus" w:hint="cs"/>
          <w:color w:val="000000"/>
          <w:sz w:val="24"/>
          <w:szCs w:val="28"/>
          <w:rtl/>
          <w:lang w:bidi="fa-IR"/>
        </w:rPr>
        <w:t>مطالعه</w:t>
      </w:r>
      <w:r w:rsidRPr="00CC0598">
        <w:rPr>
          <w:rFonts w:ascii="Times New Roman" w:hAnsi="Times New Roman" w:cs="B Lotus"/>
          <w:color w:val="000000"/>
          <w:sz w:val="24"/>
          <w:szCs w:val="28"/>
          <w:rtl/>
          <w:lang w:bidi="fa-IR"/>
        </w:rPr>
        <w:t xml:space="preserve"> داشت</w:t>
      </w:r>
      <w:r w:rsidRPr="00CC0598">
        <w:rPr>
          <w:rFonts w:ascii="Times New Roman" w:hAnsi="Times New Roman" w:cs="B Lotus" w:hint="cs"/>
          <w:color w:val="000000"/>
          <w:sz w:val="24"/>
          <w:szCs w:val="28"/>
          <w:rtl/>
          <w:lang w:bidi="fa-IR"/>
        </w:rPr>
        <w:t xml:space="preserve"> (خوش</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قلب و همکاران، 1391). </w:t>
      </w:r>
    </w:p>
    <w:p w14:paraId="560E5052"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color w:val="000000"/>
          <w:sz w:val="24"/>
          <w:szCs w:val="28"/>
          <w:rtl/>
          <w:lang w:bidi="fa-IR"/>
        </w:rPr>
        <w:t>مطالعه تاث</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محلول</w:t>
      </w:r>
      <w:r w:rsidRPr="00CC0598">
        <w:rPr>
          <w:rFonts w:ascii="Times New Roman" w:hAnsi="Times New Roman" w:cs="B Lotus"/>
          <w:color w:val="000000"/>
          <w:sz w:val="24"/>
          <w:szCs w:val="28"/>
          <w:rtl/>
          <w:lang w:bidi="fa-IR"/>
        </w:rPr>
        <w:softHyphen/>
        <w:t>پاش</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کلس</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م</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بر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عملکرد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ک</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ف</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م</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وه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انگور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نشان</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داد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که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کود</w:t>
      </w:r>
      <w:r w:rsidRPr="00CC0598">
        <w:rPr>
          <w:rFonts w:ascii="Times New Roman" w:hAnsi="Times New Roman" w:cs="B Lotus"/>
          <w:color w:val="000000"/>
          <w:sz w:val="24"/>
          <w:szCs w:val="28"/>
          <w:rtl/>
          <w:lang w:bidi="fa-IR"/>
        </w:rPr>
        <w:softHyphen/>
      </w:r>
      <w:r w:rsidRPr="00CC0598">
        <w:rPr>
          <w:rFonts w:ascii="Times New Roman" w:hAnsi="Times New Roman" w:cs="B Lotus" w:hint="eastAsia"/>
          <w:color w:val="000000"/>
          <w:sz w:val="24"/>
          <w:szCs w:val="28"/>
          <w:rtl/>
          <w:lang w:bidi="fa-IR"/>
        </w:rPr>
        <w:t>ده</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باعث</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کاهش</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معن</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softHyphen/>
        <w:t>دار عارضه ترك</w:t>
      </w:r>
      <w:r w:rsidRPr="00CC0598">
        <w:rPr>
          <w:rFonts w:ascii="Times New Roman" w:hAnsi="Times New Roman" w:cs="B Lotus"/>
          <w:color w:val="000000"/>
          <w:sz w:val="24"/>
          <w:szCs w:val="28"/>
          <w:rtl/>
          <w:lang w:bidi="fa-IR"/>
        </w:rPr>
        <w:softHyphen/>
        <w:t>خوردگ</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در ا</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ن</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محصول</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شد</w:t>
      </w:r>
      <w:r w:rsidRPr="00CC0598">
        <w:rPr>
          <w:rFonts w:ascii="Times New Roman" w:hAnsi="Times New Roman" w:cs="B Lotus"/>
          <w:color w:val="000000"/>
          <w:sz w:val="24"/>
          <w:szCs w:val="28"/>
          <w:rtl/>
          <w:lang w:bidi="fa-IR"/>
        </w:rPr>
        <w:t xml:space="preserve"> (</w:t>
      </w:r>
      <w:r w:rsidRPr="00CC0598">
        <w:rPr>
          <w:rFonts w:ascii="Times New Roman" w:hAnsi="Times New Roman" w:cs="B Lotus"/>
          <w:color w:val="000000"/>
          <w:sz w:val="24"/>
          <w:szCs w:val="28"/>
          <w:lang w:bidi="fa-IR"/>
        </w:rPr>
        <w:t xml:space="preserve">Yu </w:t>
      </w:r>
      <w:r w:rsidR="001426CA" w:rsidRPr="00CC0598">
        <w:rPr>
          <w:rFonts w:ascii="Times New Roman" w:hAnsi="Times New Roman" w:cs="B Lotus"/>
          <w:i/>
          <w:color w:val="000000"/>
          <w:sz w:val="24"/>
          <w:szCs w:val="28"/>
          <w:lang w:bidi="fa-IR"/>
        </w:rPr>
        <w:t>et al</w:t>
      </w:r>
      <w:r w:rsidRPr="00CC0598">
        <w:rPr>
          <w:rFonts w:ascii="Times New Roman" w:hAnsi="Times New Roman" w:cs="B Lotus"/>
          <w:color w:val="000000"/>
          <w:sz w:val="24"/>
          <w:szCs w:val="28"/>
          <w:lang w:bidi="fa-IR"/>
        </w:rPr>
        <w:t>., 2020</w:t>
      </w:r>
      <w:r w:rsidRPr="00CC0598">
        <w:rPr>
          <w:rFonts w:ascii="Times New Roman" w:hAnsi="Times New Roman" w:cs="B Lotus"/>
          <w:color w:val="000000"/>
          <w:sz w:val="24"/>
          <w:szCs w:val="28"/>
          <w:rtl/>
          <w:lang w:bidi="fa-IR"/>
        </w:rPr>
        <w:t xml:space="preserve">). </w:t>
      </w:r>
    </w:p>
    <w:p w14:paraId="7E2C3233"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تاثیر روش</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های مختلف استفاده از کود</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های حاوی کلسیم بر کیفیت میوه سیب نشان داد که کاربرد کود کلسیمی، صرف نظر از نوع کاربرد خاکی یا محلول</w:t>
      </w:r>
      <w:r w:rsidRPr="00CC0598">
        <w:rPr>
          <w:rFonts w:ascii="Times New Roman" w:hAnsi="Times New Roman" w:cs="B Lotus" w:hint="cs"/>
          <w:color w:val="000000"/>
          <w:sz w:val="24"/>
          <w:szCs w:val="28"/>
          <w:rtl/>
          <w:lang w:bidi="fa-IR"/>
        </w:rPr>
        <w:softHyphen/>
        <w:t>پاشی آن، توانست بر ترکیبات معدنی، پارامتر</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های کیفی پس از برداشت، میزان سفتی بافت میوه، میزان قند و اسیدیته میوه تفاوت معنی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داری داشته باشد. بر اساس یافته</w:t>
      </w:r>
      <w:r w:rsidRPr="00CC0598">
        <w:rPr>
          <w:rFonts w:ascii="Times New Roman" w:hAnsi="Times New Roman" w:cs="B Lotus" w:hint="cs"/>
          <w:color w:val="000000"/>
          <w:sz w:val="24"/>
          <w:szCs w:val="28"/>
          <w:rtl/>
          <w:lang w:bidi="fa-IR"/>
        </w:rPr>
        <w:softHyphen/>
        <w:t>های حاصل از کاربرد خاکی این کود، نتایج نشان داد که جذب کلسیم توسط بافت آوند آبکش صورت گرفته و انتقال آن به برگ</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و میوه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ها مستقیما تحت </w:t>
      </w:r>
      <w:r w:rsidRPr="00CC0598">
        <w:rPr>
          <w:rFonts w:ascii="Times New Roman" w:hAnsi="Times New Roman" w:cs="B Lotus" w:hint="cs"/>
          <w:color w:val="000000"/>
          <w:sz w:val="24"/>
          <w:szCs w:val="28"/>
          <w:rtl/>
          <w:lang w:bidi="fa-IR"/>
        </w:rPr>
        <w:lastRenderedPageBreak/>
        <w:t>تاثیر جریان تعرق گیاه قرار دارد. در کل نتایج نشان داد که استفاده ترکیبی کود، هم از طریق خاک و هم محلول</w:t>
      </w:r>
      <w:r w:rsidRPr="00CC0598">
        <w:rPr>
          <w:rFonts w:ascii="Times New Roman" w:hAnsi="Times New Roman" w:cs="B Lotus" w:hint="cs"/>
          <w:color w:val="000000"/>
          <w:sz w:val="24"/>
          <w:szCs w:val="28"/>
          <w:rtl/>
          <w:lang w:bidi="fa-IR"/>
        </w:rPr>
        <w:softHyphen/>
        <w:t>پاشی، می</w:t>
      </w:r>
      <w:r w:rsidRPr="00CC0598">
        <w:rPr>
          <w:rFonts w:ascii="Times New Roman" w:hAnsi="Times New Roman" w:cs="B Lotus" w:hint="cs"/>
          <w:color w:val="000000"/>
          <w:sz w:val="24"/>
          <w:szCs w:val="28"/>
          <w:rtl/>
          <w:lang w:bidi="fa-IR"/>
        </w:rPr>
        <w:softHyphen/>
        <w:t>تواند الگوی موفق</w:t>
      </w:r>
      <w:r w:rsidRPr="00CC0598">
        <w:rPr>
          <w:rFonts w:ascii="Times New Roman" w:hAnsi="Times New Roman" w:cs="B Lotus" w:hint="cs"/>
          <w:color w:val="000000"/>
          <w:sz w:val="24"/>
          <w:szCs w:val="28"/>
          <w:rtl/>
          <w:lang w:bidi="fa-IR"/>
        </w:rPr>
        <w:softHyphen/>
        <w:t>تری از توزیع متناسب و متوازن کلسیم را در قسمت</w:t>
      </w:r>
      <w:r w:rsidRPr="00CC0598">
        <w:rPr>
          <w:rFonts w:ascii="Times New Roman" w:hAnsi="Times New Roman" w:cs="B Lotus" w:hint="cs"/>
          <w:color w:val="000000"/>
          <w:sz w:val="24"/>
          <w:szCs w:val="28"/>
          <w:rtl/>
          <w:lang w:bidi="fa-IR"/>
        </w:rPr>
        <w:softHyphen/>
        <w:t>های مختلف گیاهی داشته باشد (</w:t>
      </w:r>
      <w:r w:rsidRPr="00CC0598">
        <w:rPr>
          <w:rFonts w:ascii="Times New Roman" w:hAnsi="Times New Roman" w:cs="B Lotus"/>
          <w:color w:val="000000"/>
          <w:sz w:val="24"/>
          <w:szCs w:val="28"/>
          <w:rtl/>
          <w:lang w:bidi="fa-IR"/>
        </w:rPr>
        <w:t>شرايعي</w:t>
      </w:r>
      <w:r w:rsidRPr="00CC0598">
        <w:rPr>
          <w:rFonts w:ascii="Times New Roman" w:hAnsi="Times New Roman" w:cs="B Lotus" w:hint="cs"/>
          <w:color w:val="000000"/>
          <w:sz w:val="24"/>
          <w:szCs w:val="28"/>
          <w:rtl/>
          <w:lang w:bidi="fa-IR"/>
        </w:rPr>
        <w:t xml:space="preserve"> و همکاران، 1380). </w:t>
      </w:r>
    </w:p>
    <w:p w14:paraId="008EDB9F" w14:textId="77777777" w:rsidR="00A614F8" w:rsidRPr="00CC0598" w:rsidRDefault="00A614F8" w:rsidP="00A614F8">
      <w:p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t xml:space="preserve">مطالعات متعدد نشان داده است که </w:t>
      </w:r>
      <w:r w:rsidRPr="00CC0598">
        <w:rPr>
          <w:rFonts w:ascii="Times New Roman" w:hAnsi="Times New Roman" w:cs="B Lotus"/>
          <w:color w:val="000000"/>
          <w:sz w:val="24"/>
          <w:szCs w:val="28"/>
          <w:rtl/>
          <w:lang w:bidi="fa-IR"/>
        </w:rPr>
        <w:t>تیمار قبل و بعد از برداشت میوه سیب با کودهاي کلسیمی در ارتقاي فاکتور</w:t>
      </w:r>
      <w:r w:rsidRPr="00CC0598">
        <w:rPr>
          <w:rFonts w:ascii="Times New Roman" w:hAnsi="Times New Roman" w:cs="B Lotus"/>
          <w:color w:val="000000"/>
          <w:sz w:val="24"/>
          <w:szCs w:val="28"/>
          <w:rtl/>
          <w:lang w:bidi="fa-IR"/>
        </w:rPr>
        <w:softHyphen/>
        <w:t xml:space="preserve">هاي کیفی میوه </w:t>
      </w:r>
      <w:r w:rsidRPr="00CC0598">
        <w:rPr>
          <w:rFonts w:ascii="Times New Roman" w:hAnsi="Times New Roman" w:cs="B Lotus" w:hint="cs"/>
          <w:color w:val="000000"/>
          <w:sz w:val="24"/>
          <w:szCs w:val="28"/>
          <w:rtl/>
          <w:lang w:bidi="fa-IR"/>
        </w:rPr>
        <w:t xml:space="preserve">بسیار موثر است. </w:t>
      </w:r>
      <w:r w:rsidRPr="00CC0598">
        <w:rPr>
          <w:rFonts w:ascii="Times New Roman" w:hAnsi="Times New Roman" w:cs="B Lotus"/>
          <w:color w:val="000000"/>
          <w:sz w:val="24"/>
          <w:szCs w:val="28"/>
          <w:rtl/>
          <w:lang w:bidi="fa-IR"/>
        </w:rPr>
        <w:t>به طوري که کلسیم باعث استحکام بافت میوه و کاهش ناهنجاري</w:t>
      </w:r>
      <w:r w:rsidRPr="00CC0598">
        <w:rPr>
          <w:rFonts w:ascii="Times New Roman" w:hAnsi="Times New Roman" w:cs="B Lotus" w:hint="cs"/>
          <w:color w:val="000000"/>
          <w:sz w:val="24"/>
          <w:szCs w:val="28"/>
          <w:rtl/>
          <w:lang w:bidi="fa-IR"/>
        </w:rPr>
        <w:softHyphen/>
      </w:r>
      <w:r w:rsidRPr="00CC0598">
        <w:rPr>
          <w:rFonts w:ascii="Times New Roman" w:hAnsi="Times New Roman" w:cs="B Lotus"/>
          <w:color w:val="000000"/>
          <w:sz w:val="24"/>
          <w:szCs w:val="28"/>
          <w:rtl/>
          <w:lang w:bidi="fa-IR"/>
        </w:rPr>
        <w:t>هاي فیزیولوژیکی</w:t>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rtl/>
          <w:lang w:bidi="fa-IR"/>
        </w:rPr>
        <w:t>شده و میزان فسادپذیري میوه را تا حد زیادي کاهش داد</w:t>
      </w:r>
      <w:r w:rsidRPr="00CC0598">
        <w:rPr>
          <w:rFonts w:ascii="Times New Roman" w:hAnsi="Times New Roman" w:cs="B Lotus" w:hint="cs"/>
          <w:color w:val="000000"/>
          <w:sz w:val="24"/>
          <w:szCs w:val="28"/>
          <w:rtl/>
          <w:lang w:bidi="fa-IR"/>
        </w:rPr>
        <w:t xml:space="preserve">. همچنین </w:t>
      </w:r>
      <w:r w:rsidRPr="00CC0598">
        <w:rPr>
          <w:rFonts w:ascii="Times New Roman" w:hAnsi="Times New Roman" w:cs="B Lotus"/>
          <w:color w:val="000000"/>
          <w:sz w:val="24"/>
          <w:szCs w:val="28"/>
          <w:rtl/>
          <w:lang w:bidi="fa-IR"/>
        </w:rPr>
        <w:t>کلسیم در اتصال پلی</w:t>
      </w:r>
      <w:r w:rsidRPr="00CC0598">
        <w:rPr>
          <w:rFonts w:ascii="Times New Roman" w:hAnsi="Times New Roman" w:cs="B Lotus"/>
          <w:color w:val="000000"/>
          <w:sz w:val="24"/>
          <w:szCs w:val="28"/>
          <w:rtl/>
          <w:lang w:bidi="fa-IR"/>
        </w:rPr>
        <w:softHyphen/>
        <w:t>ساکاریدها و پروتئین</w:t>
      </w:r>
      <w:r w:rsidRPr="00CC0598">
        <w:rPr>
          <w:rFonts w:ascii="Times New Roman" w:hAnsi="Times New Roman" w:cs="B Lotus"/>
          <w:color w:val="000000"/>
          <w:sz w:val="24"/>
          <w:szCs w:val="28"/>
          <w:rtl/>
          <w:lang w:bidi="fa-IR"/>
        </w:rPr>
        <w:softHyphen/>
        <w:t>هاي تشکیل</w:t>
      </w:r>
      <w:r w:rsidRPr="00CC0598">
        <w:rPr>
          <w:rFonts w:ascii="Times New Roman" w:hAnsi="Times New Roman" w:cs="B Lotus"/>
          <w:color w:val="000000"/>
          <w:sz w:val="24"/>
          <w:szCs w:val="28"/>
          <w:rtl/>
          <w:lang w:bidi="fa-IR"/>
        </w:rPr>
        <w:softHyphen/>
        <w:t>دهنده</w:t>
      </w:r>
      <w:r w:rsidRPr="00CC0598">
        <w:rPr>
          <w:rFonts w:ascii="Times New Roman" w:hAnsi="Times New Roman" w:cs="B Lotus"/>
          <w:color w:val="000000"/>
          <w:sz w:val="24"/>
          <w:szCs w:val="28"/>
          <w:rtl/>
          <w:lang w:bidi="fa-IR"/>
        </w:rPr>
        <w:softHyphen/>
        <w:t>ي دیواره</w:t>
      </w:r>
      <w:r w:rsidRPr="00CC0598">
        <w:rPr>
          <w:rFonts w:ascii="Times New Roman" w:hAnsi="Times New Roman" w:cs="B Lotus"/>
          <w:color w:val="000000"/>
          <w:sz w:val="24"/>
          <w:szCs w:val="28"/>
          <w:rtl/>
          <w:lang w:bidi="fa-IR"/>
        </w:rPr>
        <w:softHyphen/>
        <w:t>ي سلولی نقش داشته و از این طریق در بهبود نمو گل، بلوغ و انتقال کربوهیدرات</w:t>
      </w:r>
      <w:r w:rsidRPr="00CC0598">
        <w:rPr>
          <w:rFonts w:ascii="Times New Roman" w:hAnsi="Times New Roman" w:cs="B Lotus" w:hint="cs"/>
          <w:color w:val="000000"/>
          <w:sz w:val="24"/>
          <w:szCs w:val="28"/>
          <w:rtl/>
          <w:lang w:bidi="fa-IR"/>
        </w:rPr>
        <w:softHyphen/>
      </w:r>
      <w:r w:rsidRPr="00CC0598">
        <w:rPr>
          <w:rFonts w:ascii="Times New Roman" w:hAnsi="Times New Roman" w:cs="B Lotus"/>
          <w:color w:val="000000"/>
          <w:sz w:val="24"/>
          <w:szCs w:val="28"/>
          <w:rtl/>
          <w:lang w:bidi="fa-IR"/>
        </w:rPr>
        <w:t>ها از برگ</w:t>
      </w:r>
      <w:r w:rsidRPr="00CC0598">
        <w:rPr>
          <w:rFonts w:ascii="Times New Roman" w:hAnsi="Times New Roman" w:cs="B Lotus" w:hint="cs"/>
          <w:color w:val="000000"/>
          <w:sz w:val="24"/>
          <w:szCs w:val="28"/>
          <w:rtl/>
          <w:lang w:bidi="fa-IR"/>
        </w:rPr>
        <w:softHyphen/>
      </w:r>
      <w:r w:rsidRPr="00CC0598">
        <w:rPr>
          <w:rFonts w:ascii="Times New Roman" w:hAnsi="Times New Roman" w:cs="B Lotus"/>
          <w:color w:val="000000"/>
          <w:sz w:val="24"/>
          <w:szCs w:val="28"/>
          <w:rtl/>
          <w:lang w:bidi="fa-IR"/>
        </w:rPr>
        <w:t>ها به میوه</w:t>
      </w:r>
      <w:r w:rsidRPr="00CC0598">
        <w:rPr>
          <w:rFonts w:ascii="Times New Roman" w:hAnsi="Times New Roman" w:cs="B Lotus" w:hint="cs"/>
          <w:color w:val="000000"/>
          <w:sz w:val="24"/>
          <w:szCs w:val="28"/>
          <w:rtl/>
          <w:lang w:bidi="fa-IR"/>
        </w:rPr>
        <w:softHyphen/>
      </w:r>
      <w:r w:rsidRPr="00CC0598">
        <w:rPr>
          <w:rFonts w:ascii="Times New Roman" w:hAnsi="Times New Roman" w:cs="B Lotus"/>
          <w:color w:val="000000"/>
          <w:sz w:val="24"/>
          <w:szCs w:val="28"/>
          <w:rtl/>
          <w:lang w:bidi="fa-IR"/>
        </w:rPr>
        <w:t xml:space="preserve">ها </w:t>
      </w:r>
      <w:r w:rsidRPr="00CC0598">
        <w:rPr>
          <w:rFonts w:ascii="Times New Roman" w:hAnsi="Times New Roman" w:cs="B Lotus" w:hint="cs"/>
          <w:color w:val="000000"/>
          <w:sz w:val="24"/>
          <w:szCs w:val="28"/>
          <w:rtl/>
          <w:lang w:bidi="fa-IR"/>
        </w:rPr>
        <w:t>نقش بی</w:t>
      </w:r>
      <w:r w:rsidRPr="00CC0598">
        <w:rPr>
          <w:rFonts w:ascii="Times New Roman" w:hAnsi="Times New Roman" w:cs="B Lotus" w:hint="cs"/>
          <w:color w:val="000000"/>
          <w:sz w:val="24"/>
          <w:szCs w:val="28"/>
          <w:rtl/>
          <w:lang w:bidi="fa-IR"/>
        </w:rPr>
        <w:softHyphen/>
        <w:t>بدیلی را ایفا می</w:t>
      </w:r>
      <w:r w:rsidRPr="00CC0598">
        <w:rPr>
          <w:rFonts w:ascii="Times New Roman" w:hAnsi="Times New Roman" w:cs="B Lotus" w:hint="cs"/>
          <w:color w:val="000000"/>
          <w:sz w:val="24"/>
          <w:szCs w:val="28"/>
          <w:rtl/>
          <w:lang w:bidi="fa-IR"/>
        </w:rPr>
        <w:softHyphen/>
        <w:t>نماید</w:t>
      </w:r>
      <w:r w:rsidRPr="00CC0598">
        <w:rPr>
          <w:rFonts w:ascii="Times New Roman" w:hAnsi="Times New Roman" w:cs="B Lotus"/>
          <w:color w:val="000000"/>
          <w:sz w:val="24"/>
          <w:szCs w:val="28"/>
          <w:rtl/>
          <w:lang w:bidi="fa-IR"/>
        </w:rPr>
        <w:t xml:space="preserve"> (</w:t>
      </w:r>
      <w:proofErr w:type="spellStart"/>
      <w:r w:rsidRPr="00CC0598">
        <w:rPr>
          <w:rFonts w:ascii="Times New Roman" w:hAnsi="Times New Roman" w:cs="B Lotus"/>
          <w:color w:val="000000"/>
          <w:sz w:val="24"/>
          <w:szCs w:val="28"/>
          <w:lang w:bidi="fa-IR"/>
        </w:rPr>
        <w:t>Lanauskas</w:t>
      </w:r>
      <w:proofErr w:type="spellEnd"/>
      <w:r w:rsidRPr="00CC0598">
        <w:rPr>
          <w:rFonts w:ascii="Times New Roman" w:hAnsi="Times New Roman" w:cs="B Lotus"/>
          <w:color w:val="000000"/>
          <w:sz w:val="24"/>
          <w:szCs w:val="28"/>
          <w:lang w:bidi="fa-IR"/>
        </w:rPr>
        <w:t xml:space="preserve"> and </w:t>
      </w:r>
      <w:proofErr w:type="spellStart"/>
      <w:r w:rsidRPr="00CC0598">
        <w:rPr>
          <w:rFonts w:ascii="Times New Roman" w:hAnsi="Times New Roman" w:cs="B Lotus"/>
          <w:color w:val="000000"/>
          <w:sz w:val="24"/>
          <w:szCs w:val="28"/>
          <w:lang w:bidi="fa-IR"/>
        </w:rPr>
        <w:t>Kvikliene</w:t>
      </w:r>
      <w:proofErr w:type="spellEnd"/>
      <w:r w:rsidRPr="00CC0598">
        <w:rPr>
          <w:rFonts w:ascii="Times New Roman" w:hAnsi="Times New Roman" w:cs="B Lotus"/>
          <w:color w:val="000000"/>
          <w:sz w:val="24"/>
          <w:szCs w:val="28"/>
          <w:lang w:bidi="fa-IR"/>
        </w:rPr>
        <w:t>, 2006</w:t>
      </w:r>
      <w:r w:rsidRPr="00CC0598">
        <w:rPr>
          <w:rFonts w:ascii="Times New Roman" w:hAnsi="Times New Roman" w:cs="B Lotus"/>
          <w:color w:val="000000"/>
          <w:sz w:val="24"/>
          <w:szCs w:val="28"/>
          <w:rtl/>
          <w:lang w:bidi="fa-IR"/>
        </w:rPr>
        <w:t xml:space="preserve">). </w:t>
      </w:r>
    </w:p>
    <w:p w14:paraId="038C1771"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p>
    <w:p w14:paraId="306BF1C4"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 xml:space="preserve">4-2- پتاسیم </w:t>
      </w:r>
    </w:p>
    <w:p w14:paraId="3826B584" w14:textId="77777777" w:rsidR="00A614F8" w:rsidRPr="00CC0598" w:rsidRDefault="00A614F8" w:rsidP="00A614F8">
      <w:p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rPr>
        <w:t>2-4-</w:t>
      </w:r>
      <w:r w:rsidR="00193876" w:rsidRPr="00CC0598">
        <w:rPr>
          <w:rFonts w:ascii="Times New Roman" w:hAnsi="Times New Roman" w:cs="B Lotus" w:hint="cs"/>
          <w:color w:val="000000"/>
          <w:sz w:val="24"/>
          <w:szCs w:val="28"/>
          <w:rtl/>
        </w:rPr>
        <w:t>1</w:t>
      </w:r>
      <w:r w:rsidRPr="00CC0598">
        <w:rPr>
          <w:rFonts w:ascii="Times New Roman" w:hAnsi="Times New Roman" w:cs="B Lotus" w:hint="cs"/>
          <w:color w:val="000000"/>
          <w:sz w:val="24"/>
          <w:szCs w:val="28"/>
          <w:rtl/>
        </w:rPr>
        <w:t>- نقش پتاسیم درکیفیت گیاهان</w:t>
      </w:r>
    </w:p>
    <w:p w14:paraId="400E642E"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پتاسم فراوان</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ترین کاتیون در گیاهان است که عملکرد</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های مهمی در گیاه ایفا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کند. از جمله نقش</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های پتاسیم در گیاهان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توان به فتوسنتز، تنظیم اسمزی، فعالیت آنزیم</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ها، حفظ پتانسیل غشای پلاسمایی، سنتز پروتئین، حفظ تعادل آنیون_کاتیون و </w:t>
      </w:r>
      <w:r w:rsidR="001332CC" w:rsidRPr="00CC0598">
        <w:rPr>
          <w:rFonts w:ascii="Times New Roman" w:hAnsi="Times New Roman" w:cs="B Lotus" w:hint="cs"/>
          <w:color w:val="000000"/>
          <w:sz w:val="24"/>
          <w:szCs w:val="28"/>
          <w:rtl/>
          <w:lang w:bidi="fa-IR"/>
        </w:rPr>
        <w:t xml:space="preserve">تنظیم </w:t>
      </w:r>
      <w:r w:rsidRPr="00CC0598">
        <w:rPr>
          <w:rFonts w:ascii="Times New Roman" w:hAnsi="Times New Roman" w:cs="B Lotus" w:hint="cs"/>
          <w:color w:val="000000"/>
          <w:sz w:val="24"/>
          <w:szCs w:val="28"/>
          <w:rtl/>
          <w:lang w:bidi="fa-IR"/>
        </w:rPr>
        <w:t xml:space="preserve"> باز و بسته شدن روزنه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اشاره کرد</w:t>
      </w:r>
      <w:r w:rsidR="0034523D" w:rsidRPr="00CC0598">
        <w:rPr>
          <w:rFonts w:ascii="Times New Roman" w:hAnsi="Times New Roman" w:cs="Times New Roman"/>
          <w:color w:val="000000"/>
          <w:sz w:val="24"/>
          <w:szCs w:val="24"/>
          <w:rtl/>
          <w:lang w:bidi="fa-IR"/>
        </w:rPr>
        <w:t xml:space="preserve"> (</w:t>
      </w:r>
      <w:r w:rsidR="0034523D" w:rsidRPr="00CC0598">
        <w:rPr>
          <w:rFonts w:ascii="Times New Roman" w:hAnsi="Times New Roman" w:cs="Times New Roman"/>
          <w:color w:val="000000"/>
          <w:sz w:val="24"/>
          <w:szCs w:val="24"/>
          <w:lang w:bidi="fa-IR"/>
        </w:rPr>
        <w:t xml:space="preserve">Pandey and </w:t>
      </w:r>
      <w:proofErr w:type="spellStart"/>
      <w:r w:rsidR="0034523D" w:rsidRPr="00CC0598">
        <w:rPr>
          <w:rFonts w:ascii="Times New Roman" w:hAnsi="Times New Roman" w:cs="Times New Roman"/>
          <w:color w:val="000000"/>
          <w:sz w:val="24"/>
          <w:szCs w:val="24"/>
          <w:lang w:bidi="fa-IR"/>
        </w:rPr>
        <w:t>Mahiwal</w:t>
      </w:r>
      <w:proofErr w:type="spellEnd"/>
      <w:r w:rsidR="0034523D" w:rsidRPr="00CC0598">
        <w:rPr>
          <w:rFonts w:ascii="Times New Roman" w:hAnsi="Times New Roman" w:cs="Times New Roman"/>
          <w:color w:val="000000"/>
          <w:sz w:val="24"/>
          <w:szCs w:val="24"/>
          <w:lang w:bidi="fa-IR"/>
        </w:rPr>
        <w:t>., 2020</w:t>
      </w:r>
      <w:r w:rsidR="0034523D" w:rsidRPr="00CC0598">
        <w:rPr>
          <w:rFonts w:ascii="Times New Roman" w:hAnsi="Times New Roman" w:cs="Times New Roman"/>
          <w:color w:val="000000"/>
          <w:sz w:val="24"/>
          <w:szCs w:val="24"/>
          <w:rtl/>
          <w:lang w:bidi="fa-IR"/>
        </w:rPr>
        <w:t>).</w:t>
      </w:r>
      <w:r w:rsidRPr="00CC0598">
        <w:rPr>
          <w:rFonts w:ascii="Times New Roman" w:hAnsi="Times New Roman" w:cs="Times New Roman"/>
          <w:color w:val="000000"/>
          <w:sz w:val="24"/>
          <w:szCs w:val="24"/>
          <w:rtl/>
          <w:lang w:bidi="fa-IR"/>
        </w:rPr>
        <w:t xml:space="preserve"> </w:t>
      </w:r>
      <w:r w:rsidRPr="00CC0598">
        <w:rPr>
          <w:rFonts w:ascii="Times New Roman" w:hAnsi="Times New Roman" w:cs="B Lotus" w:hint="cs"/>
          <w:color w:val="000000"/>
          <w:sz w:val="24"/>
          <w:szCs w:val="28"/>
          <w:rtl/>
          <w:lang w:bidi="fa-IR"/>
        </w:rPr>
        <w:t>همچنین، این عنصر در حرکت آب، مواد مغذی و کربوهیدات</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در بافت گیاه نقش دارد و عنصر مهمی در افزایش مقاومت گیاه به تنش است. افزون بر این، پتاسیم برای تثبیت نیتروژن (در گیاهان دارای توانایی تثبیت نیتروژن مانند یونجه) توسط گره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های ریشه </w:t>
      </w:r>
      <w:r w:rsidRPr="00CC0598">
        <w:rPr>
          <w:rFonts w:ascii="Times New Roman" w:hAnsi="Times New Roman" w:cs="B Lotus" w:hint="cs"/>
          <w:color w:val="000000"/>
          <w:sz w:val="24"/>
          <w:szCs w:val="28"/>
          <w:rtl/>
          <w:lang w:bidi="fa-IR"/>
        </w:rPr>
        <w:lastRenderedPageBreak/>
        <w:t>اهمیت دارد. از آنجایی که پتاسیم سلامت کلی گیاهان در حال رشد را بهبود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دهد و به آنها در مبارزه با بیماری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کمک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کند، به عنوان عنصر غذایی "کیفیت"  شناخته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شود</w:t>
      </w:r>
      <w:r w:rsidR="006354DB" w:rsidRPr="00CC0598">
        <w:rPr>
          <w:rFonts w:ascii="Times New Roman" w:hAnsi="Times New Roman" w:cs="B Lotus" w:hint="cs"/>
          <w:color w:val="000000"/>
          <w:sz w:val="24"/>
          <w:szCs w:val="28"/>
          <w:rtl/>
          <w:lang w:bidi="fa-IR"/>
        </w:rPr>
        <w:t xml:space="preserve"> (</w:t>
      </w:r>
      <w:r w:rsidR="006354DB" w:rsidRPr="00CC0598">
        <w:rPr>
          <w:rFonts w:ascii="Times New Roman" w:hAnsi="Times New Roman" w:cs="B Lotus"/>
          <w:color w:val="000000"/>
          <w:sz w:val="24"/>
          <w:szCs w:val="28"/>
          <w:lang w:bidi="fa-IR"/>
        </w:rPr>
        <w:t xml:space="preserve">Hafsi </w:t>
      </w:r>
      <w:r w:rsidR="006354DB" w:rsidRPr="00CC0598">
        <w:rPr>
          <w:rFonts w:ascii="Times New Roman" w:hAnsi="Times New Roman" w:cs="B Lotus"/>
          <w:i/>
          <w:iCs/>
          <w:color w:val="000000"/>
          <w:sz w:val="24"/>
          <w:szCs w:val="28"/>
          <w:lang w:bidi="fa-IR"/>
        </w:rPr>
        <w:t>et al.,</w:t>
      </w:r>
      <w:r w:rsidR="006354DB" w:rsidRPr="00CC0598">
        <w:rPr>
          <w:rFonts w:ascii="Times New Roman" w:hAnsi="Times New Roman" w:cs="B Lotus"/>
          <w:color w:val="000000"/>
          <w:sz w:val="24"/>
          <w:szCs w:val="28"/>
          <w:lang w:bidi="fa-IR"/>
        </w:rPr>
        <w:t xml:space="preserve"> 2014</w:t>
      </w:r>
      <w:r w:rsidR="006354DB"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w:t>
      </w:r>
    </w:p>
    <w:p w14:paraId="032604FE" w14:textId="77777777" w:rsidR="00A614F8" w:rsidRPr="00CC0598" w:rsidRDefault="00A614F8" w:rsidP="006354DB">
      <w:pPr>
        <w:bidi/>
        <w:spacing w:line="360" w:lineRule="auto"/>
        <w:jc w:val="both"/>
        <w:rPr>
          <w:rFonts w:ascii="Times New Roman" w:hAnsi="Times New Roman" w:cs="B Lotus"/>
          <w:color w:val="000000"/>
          <w:sz w:val="24"/>
          <w:szCs w:val="28"/>
          <w:lang w:bidi="fa-IR"/>
        </w:rPr>
      </w:pPr>
      <w:r w:rsidRPr="00CC0598">
        <w:rPr>
          <w:rFonts w:ascii="Times New Roman" w:hAnsi="Times New Roman" w:cs="B Lotus"/>
          <w:color w:val="000000"/>
          <w:sz w:val="24"/>
          <w:szCs w:val="28"/>
          <w:rtl/>
          <w:lang w:bidi="fa-IR"/>
        </w:rPr>
        <w:t xml:space="preserve">کمبود </w:t>
      </w:r>
      <w:r w:rsidRPr="00CC0598">
        <w:rPr>
          <w:rFonts w:ascii="Times New Roman" w:hAnsi="Times New Roman" w:cs="B Lotus" w:hint="cs"/>
          <w:color w:val="000000"/>
          <w:sz w:val="24"/>
          <w:szCs w:val="28"/>
          <w:rtl/>
          <w:lang w:bidi="fa-IR"/>
        </w:rPr>
        <w:t>پتاسیم یک تنش غیر زنده است که منجر به کاهش شدید رشد و عملکرد در گیاه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شود. کمبود پتاسیم واکنش</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های مختلفی را در سطوح مختلف مورفولوژیکی، فیزیولوژیکی، بیو</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شیمیایی و مولکولی در گیاهان ایجاد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کند کمبود پتاسیم در گیاهان موجب کاهش فتوسنتز، کاهش سرعت رشد برگ، کلروز و نکروز، افزایش جذب منیزیم، کلسیم و سدیم، کاهش مقاومت نسبت به تنش</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های زنده و غیر زنده و ظاهر پژمرده و افتاده گیاه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شود.</w:t>
      </w:r>
      <w:r w:rsidR="006354DB" w:rsidRPr="00CC0598">
        <w:rPr>
          <w:rFonts w:ascii="Times New Roman" w:hAnsi="Times New Roman" w:cs="B Lotus" w:hint="cs"/>
          <w:color w:val="000000"/>
          <w:sz w:val="24"/>
          <w:szCs w:val="28"/>
          <w:rtl/>
          <w:lang w:bidi="fa-IR"/>
        </w:rPr>
        <w:t>(</w:t>
      </w:r>
      <w:r w:rsidR="006354DB" w:rsidRPr="00CC0598">
        <w:rPr>
          <w:rFonts w:ascii="Times New Roman" w:hAnsi="Times New Roman" w:cs="B Lotus"/>
          <w:color w:val="000000"/>
          <w:sz w:val="24"/>
          <w:szCs w:val="28"/>
          <w:lang w:bidi="fa-IR"/>
        </w:rPr>
        <w:t>As</w:t>
      </w:r>
      <w:r w:rsidR="00797BB6" w:rsidRPr="00CC0598">
        <w:rPr>
          <w:rFonts w:ascii="Times New Roman" w:hAnsi="Times New Roman" w:cs="B Lotus"/>
          <w:color w:val="000000"/>
          <w:sz w:val="24"/>
          <w:szCs w:val="28"/>
          <w:lang w:bidi="fa-IR"/>
        </w:rPr>
        <w:t>h</w:t>
      </w:r>
      <w:r w:rsidR="006354DB" w:rsidRPr="00CC0598">
        <w:rPr>
          <w:rFonts w:ascii="Times New Roman" w:hAnsi="Times New Roman" w:cs="B Lotus"/>
          <w:color w:val="000000"/>
          <w:sz w:val="24"/>
          <w:szCs w:val="28"/>
          <w:lang w:bidi="fa-IR"/>
        </w:rPr>
        <w:t xml:space="preserve">ley </w:t>
      </w:r>
      <w:r w:rsidR="006354DB" w:rsidRPr="00CC0598">
        <w:rPr>
          <w:rFonts w:ascii="Times New Roman" w:hAnsi="Times New Roman" w:cs="B Lotus"/>
          <w:i/>
          <w:iCs/>
          <w:color w:val="000000"/>
          <w:sz w:val="24"/>
          <w:szCs w:val="28"/>
          <w:lang w:bidi="fa-IR"/>
        </w:rPr>
        <w:t>et al</w:t>
      </w:r>
      <w:r w:rsidR="006354DB" w:rsidRPr="00CC0598">
        <w:rPr>
          <w:rFonts w:ascii="Times New Roman" w:hAnsi="Times New Roman" w:cs="B Lotus"/>
          <w:color w:val="000000"/>
          <w:sz w:val="24"/>
          <w:szCs w:val="28"/>
          <w:lang w:bidi="fa-IR"/>
        </w:rPr>
        <w:t>., 2006</w:t>
      </w:r>
      <w:r w:rsidR="006354DB" w:rsidRPr="00CC0598">
        <w:rPr>
          <w:rFonts w:ascii="Times New Roman" w:hAnsi="Times New Roman" w:cs="B Lotus" w:hint="cs"/>
          <w:color w:val="000000"/>
          <w:sz w:val="24"/>
          <w:szCs w:val="28"/>
          <w:rtl/>
          <w:lang w:bidi="fa-IR"/>
        </w:rPr>
        <w:t>).</w:t>
      </w:r>
      <w:r w:rsidR="006354DB" w:rsidRPr="00CC0598" w:rsidDel="006354DB">
        <w:rPr>
          <w:rFonts w:ascii="Times New Roman" w:hAnsi="Times New Roman" w:cs="B Lotus" w:hint="cs"/>
          <w:color w:val="000000"/>
          <w:sz w:val="24"/>
          <w:szCs w:val="28"/>
          <w:rtl/>
          <w:lang w:bidi="fa-IR"/>
        </w:rPr>
        <w:t xml:space="preserve"> </w:t>
      </w:r>
    </w:p>
    <w:p w14:paraId="649A344D" w14:textId="77777777" w:rsidR="00A614F8" w:rsidRPr="00CC0598" w:rsidRDefault="00A614F8" w:rsidP="00193876">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 xml:space="preserve">به منظور افزایش کمیت وکیفیت در میوه انگور رقم </w:t>
      </w:r>
      <w:r w:rsidR="00193876" w:rsidRPr="00CC0598">
        <w:rPr>
          <w:rFonts w:ascii="Times New Roman" w:hAnsi="Times New Roman" w:cs="B Lotus" w:hint="cs"/>
          <w:color w:val="000000"/>
          <w:sz w:val="24"/>
          <w:szCs w:val="28"/>
          <w:rtl/>
          <w:lang w:bidi="fa-IR"/>
        </w:rPr>
        <w:t xml:space="preserve">عسگری آزمایشی </w:t>
      </w:r>
      <w:r w:rsidRPr="00CC0598">
        <w:rPr>
          <w:rFonts w:ascii="Times New Roman" w:hAnsi="Times New Roman" w:cs="B Lotus" w:hint="cs"/>
          <w:color w:val="000000"/>
          <w:sz w:val="24"/>
          <w:szCs w:val="28"/>
          <w:rtl/>
          <w:lang w:bidi="fa-IR"/>
        </w:rPr>
        <w:t>در قالب فاکتوریل در سال 1390 در شهرکرد اجرا شد. نتایج نشان داد که پتاسیم اثرمعناداری بر عملکرد واجزای آن داشت. سطوح مختلف پتاسیم موجب افزایش تعداد خوشه، وزن خوشه و طول وعرض خوشه و مواد جامد محلول شد. نتایج پژوهش حاضر نشان دادکه تیمار تغذیه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ای پتاسیم رسیدن میوه را تسریع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کند و عملکرد و مقدار قند میوه را افزایش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د</w:t>
      </w:r>
      <w:r w:rsidR="00551F5E" w:rsidRPr="00CC0598">
        <w:rPr>
          <w:rFonts w:ascii="Times New Roman" w:hAnsi="Times New Roman" w:cs="B Lotus" w:hint="cs"/>
          <w:color w:val="000000"/>
          <w:sz w:val="24"/>
          <w:szCs w:val="28"/>
          <w:rtl/>
          <w:lang w:bidi="fa-IR"/>
        </w:rPr>
        <w:t>هد</w:t>
      </w:r>
      <w:r w:rsidR="00006179" w:rsidRPr="00CC0598">
        <w:rPr>
          <w:rFonts w:ascii="Times New Roman" w:hAnsi="Times New Roman" w:cs="B Lotus"/>
          <w:color w:val="000000"/>
          <w:sz w:val="24"/>
          <w:szCs w:val="28"/>
          <w:lang w:bidi="fa-IR"/>
        </w:rPr>
        <w:br/>
      </w:r>
      <w:r w:rsidR="00551F5E" w:rsidRPr="00CC0598">
        <w:rPr>
          <w:rFonts w:ascii="Times New Roman" w:hAnsi="Times New Roman" w:cs="B Lotus" w:hint="cs"/>
          <w:color w:val="000000"/>
          <w:sz w:val="24"/>
          <w:szCs w:val="28"/>
          <w:rtl/>
          <w:lang w:bidi="fa-IR"/>
        </w:rPr>
        <w:t>(احمدی و همکاران</w:t>
      </w:r>
      <w:r w:rsidR="00551F5E" w:rsidRPr="00CC0598">
        <w:rPr>
          <w:rFonts w:ascii="Times New Roman" w:hAnsi="Times New Roman" w:cs="B Lotus" w:hint="eastAsia"/>
          <w:color w:val="000000"/>
          <w:sz w:val="24"/>
          <w:szCs w:val="28"/>
          <w:rtl/>
          <w:lang w:bidi="fa-IR"/>
        </w:rPr>
        <w:t>،</w:t>
      </w:r>
      <w:r w:rsidR="00551F5E" w:rsidRPr="00CC0598">
        <w:rPr>
          <w:rFonts w:ascii="Times New Roman" w:hAnsi="Times New Roman" w:cs="B Lotus"/>
          <w:color w:val="000000"/>
          <w:sz w:val="24"/>
          <w:szCs w:val="28"/>
          <w:rtl/>
          <w:lang w:bidi="fa-IR"/>
        </w:rPr>
        <w:t xml:space="preserve"> 1393)</w:t>
      </w:r>
      <w:r w:rsidRPr="00CC0598">
        <w:rPr>
          <w:rFonts w:ascii="Times New Roman" w:hAnsi="Times New Roman" w:cs="B Lotus" w:hint="cs"/>
          <w:color w:val="000000"/>
          <w:sz w:val="24"/>
          <w:szCs w:val="28"/>
          <w:rtl/>
          <w:lang w:bidi="fa-IR"/>
        </w:rPr>
        <w:t>.</w:t>
      </w:r>
    </w:p>
    <w:p w14:paraId="0AD55860"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اثر محلول</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پاشی پتاسیم بر عمر انباری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مانی و کیفیت میوه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ی پرتقال در رقم ناول که عمر انبار</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مانی نسبتا پایین است در این رقم، یکی از عوامل مهم افزایش حداکثری کیفیت میوه و ارزش غذایی آن حضور مقداری مناسب پتاسیم در میوه است. در مجوعه براساس یافته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محلول</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پاشی میوه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های پرتغال رقم تامسون ناول یک مرحله در خرداد ماه و دو مرحله در تیر ماه هر بار به میزان (دو در هزار) برای حفظ کمیت و کیفیت میوه ها طی انبار</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داری مناسب است</w:t>
      </w:r>
      <w:r w:rsidR="00006179" w:rsidRPr="00CC0598">
        <w:rPr>
          <w:rFonts w:ascii="Times New Roman" w:hAnsi="Times New Roman" w:cs="B Lotus"/>
          <w:color w:val="000000"/>
          <w:sz w:val="24"/>
          <w:szCs w:val="28"/>
          <w:lang w:bidi="fa-IR"/>
        </w:rPr>
        <w:br/>
      </w:r>
      <w:r w:rsidR="00551F5E" w:rsidRPr="00CC0598">
        <w:rPr>
          <w:rFonts w:ascii="Times New Roman" w:hAnsi="Times New Roman" w:cs="B Lotus" w:hint="cs"/>
          <w:color w:val="000000"/>
          <w:sz w:val="24"/>
          <w:szCs w:val="28"/>
          <w:rtl/>
          <w:lang w:bidi="fa-IR"/>
        </w:rPr>
        <w:t xml:space="preserve">(کاویانی و همکاران، 1401). </w:t>
      </w:r>
    </w:p>
    <w:p w14:paraId="35AC22A8" w14:textId="77777777" w:rsidR="00A614F8" w:rsidRPr="00CC0598" w:rsidRDefault="00A614F8" w:rsidP="00A614F8">
      <w:p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lastRenderedPageBreak/>
        <w:t>بررسی تاثیر پتاسیم بر عملکرد و خواص کیفی میوه کیوی</w:t>
      </w:r>
      <w:r w:rsidR="001332CC" w:rsidRPr="00CC0598">
        <w:rPr>
          <w:rFonts w:ascii="Times New Roman" w:hAnsi="Times New Roman" w:cs="B Lotus" w:hint="cs"/>
          <w:color w:val="000000"/>
          <w:sz w:val="24"/>
          <w:szCs w:val="28"/>
          <w:rtl/>
          <w:lang w:bidi="fa-IR"/>
        </w:rPr>
        <w:t xml:space="preserve"> نشان داد که </w:t>
      </w:r>
      <w:r w:rsidRPr="00CC0598">
        <w:rPr>
          <w:rFonts w:ascii="Times New Roman" w:hAnsi="Times New Roman" w:cs="B Lotus" w:hint="cs"/>
          <w:color w:val="000000"/>
          <w:sz w:val="24"/>
          <w:szCs w:val="28"/>
          <w:rtl/>
          <w:lang w:bidi="fa-IR"/>
        </w:rPr>
        <w:t xml:space="preserve"> کیوی از محصولات پر توقع نسبت به این عنصر محسوب می شود. به منظور بررسی تاثیر مقادیر مختلف کود پتاسیم و روش های مصرف آنها بر میزان عملکرد و خواص کیفی میوه آزمایشی در قالب طرح بلوک های کامل تصادفی به اجرا در آمد. در مرداد ماه نمونه برداری برگ انجام و غلظت عناصر غذایی اندازه گیری شد. پس از برداشت محصول</w:t>
      </w:r>
      <w:r w:rsidR="001332CC"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 xml:space="preserve"> عملکرد،</w:t>
      </w:r>
      <w:r w:rsidR="001332CC"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 xml:space="preserve">وزن و قطرمتوسط میوه، خواص کیفی عصاره میوه مانند ویتامین ث، مجموعه املاح محلول، اسیدیته کل و </w:t>
      </w:r>
      <w:r w:rsidRPr="00CC0598">
        <w:rPr>
          <w:rFonts w:ascii="Times New Roman" w:hAnsi="Times New Roman" w:cs="B Lotus"/>
          <w:color w:val="000000"/>
          <w:sz w:val="24"/>
          <w:szCs w:val="28"/>
          <w:lang w:bidi="fa-IR"/>
        </w:rPr>
        <w:t>pH</w:t>
      </w:r>
      <w:r w:rsidRPr="00CC0598">
        <w:rPr>
          <w:rFonts w:ascii="Times New Roman" w:hAnsi="Times New Roman" w:cs="B Lotus" w:hint="cs"/>
          <w:color w:val="000000"/>
          <w:sz w:val="24"/>
          <w:szCs w:val="28"/>
          <w:rtl/>
          <w:lang w:bidi="fa-IR"/>
        </w:rPr>
        <w:t xml:space="preserve"> در تیمار های مختلف اندازه گیری شد. نتایج نشان داد که در طی این آزمایش تیمار اثر معنی داری نشان داد. اثر پتاسیم بر کلیه پارامتر های مربوط به عملکرد و خواص کیفی میوه کیوی معنی دار بوده است</w:t>
      </w:r>
      <w:r w:rsidR="00193876" w:rsidRPr="00CC0598">
        <w:rPr>
          <w:rFonts w:ascii="Times New Roman" w:hAnsi="Times New Roman" w:cs="B Lotus" w:hint="cs"/>
          <w:color w:val="000000"/>
          <w:sz w:val="24"/>
          <w:szCs w:val="28"/>
          <w:rtl/>
          <w:lang w:bidi="fa-IR"/>
        </w:rPr>
        <w:t xml:space="preserve"> </w:t>
      </w:r>
      <w:r w:rsidR="005A62A3" w:rsidRPr="00CC0598">
        <w:rPr>
          <w:rFonts w:ascii="Times New Roman" w:hAnsi="Times New Roman" w:cs="B Lotus" w:hint="cs"/>
          <w:color w:val="000000"/>
          <w:sz w:val="24"/>
          <w:szCs w:val="28"/>
          <w:rtl/>
          <w:lang w:bidi="fa-IR"/>
        </w:rPr>
        <w:t>(مرادی و همکاران،</w:t>
      </w:r>
      <w:r w:rsidR="001332CC" w:rsidRPr="00CC0598">
        <w:rPr>
          <w:rFonts w:ascii="Times New Roman" w:hAnsi="Times New Roman" w:cs="B Lotus" w:hint="cs"/>
          <w:color w:val="000000"/>
          <w:sz w:val="24"/>
          <w:szCs w:val="28"/>
          <w:rtl/>
          <w:lang w:bidi="fa-IR"/>
        </w:rPr>
        <w:t xml:space="preserve"> </w:t>
      </w:r>
      <w:r w:rsidR="005A62A3" w:rsidRPr="00CC0598">
        <w:rPr>
          <w:rFonts w:ascii="Times New Roman" w:hAnsi="Times New Roman" w:cs="B Lotus" w:hint="cs"/>
          <w:color w:val="000000"/>
          <w:sz w:val="24"/>
          <w:szCs w:val="28"/>
          <w:rtl/>
          <w:lang w:bidi="fa-IR"/>
        </w:rPr>
        <w:t xml:space="preserve">1395). </w:t>
      </w:r>
    </w:p>
    <w:p w14:paraId="27BA6152" w14:textId="77777777" w:rsidR="00A614F8" w:rsidRPr="00CC0598" w:rsidRDefault="00A614F8" w:rsidP="00A614F8">
      <w:pPr>
        <w:bidi/>
        <w:spacing w:line="360" w:lineRule="auto"/>
        <w:jc w:val="both"/>
        <w:rPr>
          <w:rFonts w:ascii="Times New Roman" w:hAnsi="Times New Roman" w:cs="B Lotus"/>
          <w:b/>
          <w:bCs/>
          <w:color w:val="000000"/>
          <w:sz w:val="24"/>
          <w:szCs w:val="28"/>
          <w:rtl/>
        </w:rPr>
      </w:pPr>
      <w:r w:rsidRPr="00CC0598">
        <w:rPr>
          <w:rFonts w:ascii="Times New Roman" w:hAnsi="Times New Roman" w:cs="B Lotus" w:hint="cs"/>
          <w:b/>
          <w:bCs/>
          <w:color w:val="000000"/>
          <w:sz w:val="24"/>
          <w:szCs w:val="28"/>
          <w:rtl/>
        </w:rPr>
        <w:t>2-5- گوگرد</w:t>
      </w:r>
    </w:p>
    <w:p w14:paraId="34345BE9" w14:textId="77777777" w:rsidR="00A614F8" w:rsidRPr="00CC0598" w:rsidRDefault="00A614F8" w:rsidP="00A614F8">
      <w:pPr>
        <w:bidi/>
        <w:spacing w:line="360" w:lineRule="auto"/>
        <w:jc w:val="both"/>
        <w:rPr>
          <w:rFonts w:ascii="Times New Roman" w:hAnsi="Times New Roman" w:cs="B Lotus"/>
          <w:b/>
          <w:bCs/>
          <w:color w:val="000000"/>
          <w:sz w:val="24"/>
          <w:szCs w:val="28"/>
          <w:rtl/>
        </w:rPr>
      </w:pPr>
      <w:r w:rsidRPr="00CC0598">
        <w:rPr>
          <w:rFonts w:ascii="Times New Roman" w:hAnsi="Times New Roman" w:cs="B Lotus" w:hint="cs"/>
          <w:b/>
          <w:bCs/>
          <w:color w:val="000000"/>
          <w:sz w:val="24"/>
          <w:szCs w:val="28"/>
          <w:rtl/>
        </w:rPr>
        <w:t xml:space="preserve">2-5-1- معرفی </w:t>
      </w:r>
      <w:r w:rsidRPr="00CC0598">
        <w:rPr>
          <w:rFonts w:ascii="Times New Roman" w:hAnsi="Times New Roman" w:cs="B Lotus" w:hint="cs"/>
          <w:b/>
          <w:bCs/>
          <w:color w:val="000000"/>
          <w:sz w:val="24"/>
          <w:szCs w:val="28"/>
          <w:rtl/>
          <w:lang w:bidi="fa-IR"/>
        </w:rPr>
        <w:t xml:space="preserve">گوگرد </w:t>
      </w:r>
      <w:r w:rsidRPr="00CC0598">
        <w:rPr>
          <w:rFonts w:ascii="Times New Roman" w:hAnsi="Times New Roman" w:cs="B Lotus" w:hint="cs"/>
          <w:b/>
          <w:bCs/>
          <w:color w:val="000000"/>
          <w:sz w:val="24"/>
          <w:szCs w:val="28"/>
          <w:rtl/>
        </w:rPr>
        <w:t xml:space="preserve">و نقش آن در </w:t>
      </w:r>
      <w:r w:rsidR="001332CC" w:rsidRPr="00CC0598">
        <w:rPr>
          <w:rFonts w:ascii="Times New Roman" w:hAnsi="Times New Roman" w:cs="B Lotus" w:hint="cs"/>
          <w:b/>
          <w:bCs/>
          <w:color w:val="000000"/>
          <w:sz w:val="24"/>
          <w:szCs w:val="28"/>
          <w:rtl/>
        </w:rPr>
        <w:t>گیاه</w:t>
      </w:r>
    </w:p>
    <w:p w14:paraId="57B6BA4E" w14:textId="77777777" w:rsidR="00A614F8" w:rsidRPr="00CC0598" w:rsidRDefault="00A614F8" w:rsidP="00A614F8">
      <w:p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t>گوگرد یک عنصر ضروری برای رشد گیاه است. گوگرد به عنوان چهارمین عنصر بعد از نیتروژن، فسفر و پتاس قرار گرفته است</w:t>
      </w:r>
      <w:r w:rsidR="00193876" w:rsidRPr="00CC0598">
        <w:rPr>
          <w:rFonts w:ascii="Times New Roman" w:hAnsi="Times New Roman" w:cs="B Lotus" w:hint="cs"/>
          <w:color w:val="000000"/>
          <w:sz w:val="24"/>
          <w:szCs w:val="28"/>
          <w:rtl/>
          <w:lang w:bidi="fa-IR"/>
        </w:rPr>
        <w:t xml:space="preserve"> </w:t>
      </w:r>
      <w:r w:rsidR="00FE5867" w:rsidRPr="00CC0598">
        <w:rPr>
          <w:rFonts w:ascii="Times New Roman" w:hAnsi="Times New Roman" w:cs="B Lotus" w:hint="cs"/>
          <w:color w:val="000000"/>
          <w:sz w:val="24"/>
          <w:szCs w:val="28"/>
          <w:rtl/>
          <w:lang w:bidi="fa-IR"/>
        </w:rPr>
        <w:t>(</w:t>
      </w:r>
      <w:r w:rsidR="00FE5867" w:rsidRPr="00CC0598">
        <w:rPr>
          <w:rFonts w:ascii="Times New Roman" w:hAnsi="Times New Roman" w:cs="B Lotus"/>
          <w:color w:val="000000"/>
          <w:sz w:val="24"/>
          <w:szCs w:val="28"/>
          <w:lang w:bidi="fa-IR"/>
        </w:rPr>
        <w:t>Boyd, 2016</w:t>
      </w:r>
      <w:r w:rsidR="00FE5867"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 وقتی خاکی کمبود گوگرد داشته و به آن توجه نشود، گیاهان به حداکثر تولید نخواهند رسید، حتی اگر بقیه عناصر غذایی به حد کافی در خاک وجود داشته باشد. گوگرد در گیاهان به صورت سولفات جذب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شود و این سولفات در ساختمان دو آمینو اسید مهم متیونین و سیستئین وجود دارد. گوگرد یکی از مواد معدنی بسیار مفید و لازم برای بدن انسان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باشد که باید توسط مواد غذایی یا قرص</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های مکمل مصرف شود</w:t>
      </w:r>
      <w:r w:rsidR="001332CC" w:rsidRPr="00CC0598">
        <w:rPr>
          <w:rFonts w:ascii="Times New Roman" w:hAnsi="Times New Roman" w:cs="B Lotus" w:hint="cs"/>
          <w:color w:val="000000"/>
          <w:sz w:val="24"/>
          <w:szCs w:val="28"/>
          <w:rtl/>
          <w:lang w:bidi="fa-IR"/>
        </w:rPr>
        <w:t xml:space="preserve"> </w:t>
      </w:r>
      <w:r w:rsidR="00FE5867" w:rsidRPr="00CC0598">
        <w:rPr>
          <w:rFonts w:ascii="Times New Roman" w:hAnsi="Times New Roman" w:cs="B Lotus" w:hint="cs"/>
          <w:color w:val="000000"/>
          <w:sz w:val="24"/>
          <w:szCs w:val="28"/>
          <w:rtl/>
          <w:lang w:bidi="fa-IR"/>
        </w:rPr>
        <w:t>(</w:t>
      </w:r>
      <w:r w:rsidR="006B3896" w:rsidRPr="00CC0598">
        <w:rPr>
          <w:rFonts w:ascii="Times New Roman" w:hAnsi="Times New Roman" w:cs="B Lotus"/>
          <w:color w:val="000000"/>
          <w:sz w:val="24"/>
          <w:szCs w:val="28"/>
          <w:lang w:bidi="fa-IR"/>
        </w:rPr>
        <w:t>Droux, 2004</w:t>
      </w:r>
      <w:r w:rsidR="006B3896"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 از فواید بسیار مفید گوگرد در بدن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توان به ضد عفونی کردن خون اشاره کرد. علاوه براین گوگرد مقاومت بدن را در برابر باکتری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افزایش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دهد و از پروتوپلاسم سلول</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محافظت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نماید. گوگرد ترشح صفرا را تحریک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نماید و در مقابل مواد سمی از بدن محافظت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کند. علاوه براین گوگرد روند پیری را کنترل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کند. از خواص دیگر گوگرد </w:t>
      </w:r>
      <w:r w:rsidRPr="00CC0598">
        <w:rPr>
          <w:rFonts w:ascii="Times New Roman" w:hAnsi="Times New Roman" w:cs="B Lotus" w:hint="cs"/>
          <w:color w:val="000000"/>
          <w:sz w:val="24"/>
          <w:szCs w:val="28"/>
          <w:rtl/>
          <w:lang w:bidi="fa-IR"/>
        </w:rPr>
        <w:lastRenderedPageBreak/>
        <w:t>می</w:t>
      </w:r>
      <w:r w:rsidR="00D4471D"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توان به درمان آرتروز مفاصل و خشکی و سفتی عضلات اشاره کرد. این ماده معدنی در مقابل اثرات زیان آور پرتو و آلودگی از بدن محافظت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کند. گوگرد یک ماده معدنی حیاتی برای سلامت مو</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پوست و ناخن</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هاست</w:t>
      </w:r>
      <w:r w:rsidR="00006179" w:rsidRPr="00CC0598">
        <w:rPr>
          <w:rFonts w:ascii="Times New Roman" w:hAnsi="Times New Roman" w:cs="B Lotus"/>
          <w:color w:val="000000"/>
          <w:sz w:val="24"/>
          <w:szCs w:val="28"/>
          <w:lang w:bidi="fa-IR"/>
        </w:rPr>
        <w:br/>
      </w:r>
      <w:r w:rsidR="00006179" w:rsidRPr="00CC0598" w:rsidDel="00006179">
        <w:rPr>
          <w:rFonts w:ascii="Times New Roman" w:hAnsi="Times New Roman" w:cs="B Lotus"/>
          <w:color w:val="000000"/>
          <w:sz w:val="24"/>
          <w:szCs w:val="28"/>
          <w:lang w:bidi="fa-IR"/>
        </w:rPr>
        <w:t xml:space="preserve"> </w:t>
      </w:r>
      <w:r w:rsidR="002F4CC1" w:rsidRPr="00CC0598">
        <w:rPr>
          <w:rFonts w:ascii="Times New Roman" w:hAnsi="Times New Roman" w:cs="B Lotus"/>
          <w:color w:val="000000"/>
          <w:sz w:val="24"/>
          <w:szCs w:val="28"/>
          <w:lang w:bidi="fa-IR"/>
        </w:rPr>
        <w:t>(</w:t>
      </w:r>
      <w:proofErr w:type="spellStart"/>
      <w:r w:rsidR="002F4CC1" w:rsidRPr="00CC0598">
        <w:rPr>
          <w:rFonts w:ascii="Times New Roman" w:hAnsi="Times New Roman" w:cs="B Lotus"/>
          <w:color w:val="000000"/>
          <w:sz w:val="24"/>
          <w:szCs w:val="28"/>
          <w:lang w:bidi="fa-IR"/>
        </w:rPr>
        <w:t>Hewlings</w:t>
      </w:r>
      <w:proofErr w:type="spellEnd"/>
      <w:r w:rsidR="002F4CC1" w:rsidRPr="00CC0598">
        <w:rPr>
          <w:rFonts w:ascii="Times New Roman" w:hAnsi="Times New Roman" w:cs="B Lotus"/>
          <w:color w:val="000000"/>
          <w:sz w:val="24"/>
          <w:szCs w:val="28"/>
          <w:lang w:bidi="fa-IR"/>
        </w:rPr>
        <w:t xml:space="preserve"> and Kalman, 2019).</w:t>
      </w:r>
    </w:p>
    <w:p w14:paraId="1816392D"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rPr>
        <w:t>2-5-2-</w:t>
      </w:r>
      <w:r w:rsidRPr="00CC0598">
        <w:rPr>
          <w:rFonts w:ascii="Times New Roman" w:hAnsi="Times New Roman" w:cs="B Lotus" w:hint="cs"/>
          <w:color w:val="000000"/>
          <w:sz w:val="24"/>
          <w:szCs w:val="28"/>
          <w:rtl/>
          <w:lang w:bidi="fa-IR"/>
        </w:rPr>
        <w:t>علل کمبود گوگرد در گیاهان</w:t>
      </w:r>
    </w:p>
    <w:p w14:paraId="279C29F9" w14:textId="77777777" w:rsidR="00A614F8" w:rsidRPr="00CC0598" w:rsidRDefault="00A614F8" w:rsidP="00A614F8">
      <w:pPr>
        <w:numPr>
          <w:ilvl w:val="0"/>
          <w:numId w:val="18"/>
        </w:num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rPr>
        <w:t>خاک شنی یا ماسه</w:t>
      </w:r>
      <w:r w:rsidR="004C2506">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ای با مواد آلی کم</w:t>
      </w:r>
    </w:p>
    <w:p w14:paraId="2D02F8E5" w14:textId="77777777" w:rsidR="00A614F8" w:rsidRPr="00CC0598" w:rsidRDefault="00A614F8" w:rsidP="00A614F8">
      <w:pPr>
        <w:numPr>
          <w:ilvl w:val="0"/>
          <w:numId w:val="18"/>
        </w:num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rPr>
        <w:t>شسته شدن گوگرد در اثر بارندگی در فصل زمستان</w:t>
      </w:r>
    </w:p>
    <w:p w14:paraId="66132EF3" w14:textId="77777777" w:rsidR="00A614F8" w:rsidRPr="00CC0598" w:rsidRDefault="00A614F8" w:rsidP="00A614F8">
      <w:pPr>
        <w:numPr>
          <w:ilvl w:val="0"/>
          <w:numId w:val="18"/>
        </w:num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rPr>
        <w:t>عدم افزودن کود</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های آلی و دامی به زمین کشاورزی</w:t>
      </w:r>
    </w:p>
    <w:p w14:paraId="08FCFE3E" w14:textId="77777777" w:rsidR="00A614F8" w:rsidRPr="00CC0598" w:rsidRDefault="00A614F8" w:rsidP="00A36183">
      <w:pPr>
        <w:numPr>
          <w:ilvl w:val="0"/>
          <w:numId w:val="18"/>
        </w:num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rPr>
        <w:t>عدم جابه جایی گوگرد در اثر خشکی در فصل بها</w:t>
      </w:r>
      <w:r w:rsidR="001332CC" w:rsidRPr="00CC0598">
        <w:rPr>
          <w:rFonts w:ascii="Times New Roman" w:hAnsi="Times New Roman" w:cs="B Lotus" w:hint="cs"/>
          <w:color w:val="000000"/>
          <w:sz w:val="24"/>
          <w:szCs w:val="28"/>
          <w:rtl/>
        </w:rPr>
        <w:t xml:space="preserve">ر </w:t>
      </w:r>
      <w:r w:rsidR="00A36183" w:rsidRPr="00CC0598">
        <w:rPr>
          <w:rFonts w:ascii="Times New Roman" w:hAnsi="Times New Roman" w:cs="B Lotus"/>
          <w:color w:val="000000"/>
          <w:sz w:val="24"/>
          <w:szCs w:val="28"/>
        </w:rPr>
        <w:t>(Lewandowska and Sirko, 20008)</w:t>
      </w:r>
      <w:r w:rsidR="00A36183" w:rsidRPr="00CC0598">
        <w:rPr>
          <w:rFonts w:ascii="Times New Roman" w:hAnsi="Times New Roman" w:cs="B Lotus" w:hint="cs"/>
          <w:color w:val="000000"/>
          <w:sz w:val="24"/>
          <w:szCs w:val="28"/>
          <w:rtl/>
          <w:lang w:bidi="fa-IR"/>
        </w:rPr>
        <w:t>.</w:t>
      </w:r>
    </w:p>
    <w:p w14:paraId="6CB23B74" w14:textId="77777777" w:rsidR="00A614F8" w:rsidRPr="00CC0598" w:rsidRDefault="00A614F8" w:rsidP="00A614F8">
      <w:p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rPr>
        <w:t>2-5-3- اثرات کمبود گوگرد</w:t>
      </w:r>
    </w:p>
    <w:p w14:paraId="0C9FD46B"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از اثرات کمبود گوگرد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توان به تجمع ازت غیر پروتئینی در گیاه اشاره کرد که مصرف آن برای حیوانات نشخوار زیان آور است و تجمع نیترات ناشی از کمبود گوگرد در گیاهان برای </w:t>
      </w:r>
      <w:r w:rsidR="001332CC" w:rsidRPr="00CC0598">
        <w:rPr>
          <w:rFonts w:ascii="Times New Roman" w:hAnsi="Times New Roman" w:cs="B Lotus" w:hint="cs"/>
          <w:color w:val="000000"/>
          <w:sz w:val="24"/>
          <w:szCs w:val="28"/>
          <w:rtl/>
          <w:lang w:bidi="fa-IR"/>
        </w:rPr>
        <w:t xml:space="preserve">جانوران </w:t>
      </w:r>
      <w:r w:rsidRPr="00CC0598">
        <w:rPr>
          <w:rFonts w:ascii="Times New Roman" w:hAnsi="Times New Roman" w:cs="B Lotus" w:hint="cs"/>
          <w:color w:val="000000"/>
          <w:sz w:val="24"/>
          <w:szCs w:val="28"/>
          <w:rtl/>
          <w:lang w:bidi="fa-IR"/>
        </w:rPr>
        <w:t>سمی است.</w:t>
      </w:r>
      <w:r w:rsidR="00D4471D"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شکل قابل توجه گوگرد در گیاهان به صورت یون سولفات است از این رو اگر عنصری استفاده شود برای تبدیل آن به سولفات باید شرایط اکسیداسیون در خاک مهیا باشد.</w:t>
      </w:r>
      <w:r w:rsidR="001332CC"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از جمله این شرایط رطوبت،</w:t>
      </w:r>
      <w:r w:rsidR="001332CC"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ماده آلی ،</w:t>
      </w:r>
      <w:r w:rsidR="001332CC"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دمای ایده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ال،</w:t>
      </w:r>
      <w:r w:rsidR="001332CC"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 xml:space="preserve">سطح تماس و وجود </w:t>
      </w:r>
      <w:r w:rsidR="001332CC" w:rsidRPr="00CC0598">
        <w:rPr>
          <w:rFonts w:ascii="Times New Roman" w:hAnsi="Times New Roman" w:cs="B Lotus" w:hint="cs"/>
          <w:color w:val="000000"/>
          <w:sz w:val="24"/>
          <w:szCs w:val="28"/>
          <w:rtl/>
          <w:lang w:bidi="fa-IR"/>
        </w:rPr>
        <w:t xml:space="preserve">میکرو </w:t>
      </w:r>
      <w:r w:rsidRPr="00CC0598">
        <w:rPr>
          <w:rFonts w:ascii="Times New Roman" w:hAnsi="Times New Roman" w:cs="B Lotus" w:hint="cs"/>
          <w:color w:val="000000"/>
          <w:sz w:val="24"/>
          <w:szCs w:val="28"/>
          <w:rtl/>
          <w:lang w:bidi="fa-IR"/>
        </w:rPr>
        <w:t>ارگانیسم های اکسید کننده گوگرد هست</w:t>
      </w:r>
      <w:r w:rsidR="00D4471D" w:rsidRPr="00CC0598">
        <w:rPr>
          <w:rFonts w:ascii="Times New Roman" w:hAnsi="Times New Roman" w:cs="B Lotus" w:hint="cs"/>
          <w:color w:val="000000"/>
          <w:sz w:val="24"/>
          <w:szCs w:val="28"/>
          <w:rtl/>
          <w:lang w:bidi="fa-IR"/>
        </w:rPr>
        <w:t xml:space="preserve"> </w:t>
      </w:r>
      <w:r w:rsidR="00A36183" w:rsidRPr="00CC0598">
        <w:rPr>
          <w:rFonts w:ascii="Times New Roman" w:hAnsi="Times New Roman" w:cs="B Lotus"/>
          <w:color w:val="000000"/>
          <w:sz w:val="24"/>
          <w:szCs w:val="28"/>
          <w:lang w:bidi="fa-IR"/>
        </w:rPr>
        <w:t xml:space="preserve">(Falk </w:t>
      </w:r>
      <w:r w:rsidR="00A36183" w:rsidRPr="00CC0598">
        <w:rPr>
          <w:rFonts w:ascii="Times New Roman" w:hAnsi="Times New Roman" w:cs="B Lotus"/>
          <w:i/>
          <w:iCs/>
          <w:color w:val="000000"/>
          <w:sz w:val="24"/>
          <w:szCs w:val="28"/>
          <w:lang w:bidi="fa-IR"/>
        </w:rPr>
        <w:t>et al.,</w:t>
      </w:r>
      <w:r w:rsidR="00A36183" w:rsidRPr="00CC0598">
        <w:rPr>
          <w:rFonts w:ascii="Times New Roman" w:hAnsi="Times New Roman" w:cs="B Lotus"/>
          <w:color w:val="000000"/>
          <w:sz w:val="24"/>
          <w:szCs w:val="28"/>
          <w:lang w:bidi="fa-IR"/>
        </w:rPr>
        <w:t xml:space="preserve"> 2007)</w:t>
      </w:r>
      <w:r w:rsidRPr="00CC0598">
        <w:rPr>
          <w:rFonts w:ascii="Times New Roman" w:hAnsi="Times New Roman" w:cs="B Lotus" w:hint="cs"/>
          <w:color w:val="000000"/>
          <w:sz w:val="24"/>
          <w:szCs w:val="28"/>
          <w:rtl/>
          <w:lang w:bidi="fa-IR"/>
        </w:rPr>
        <w:t>.</w:t>
      </w:r>
    </w:p>
    <w:p w14:paraId="6AA4C956" w14:textId="77777777" w:rsidR="00A614F8" w:rsidRPr="00CC0598" w:rsidRDefault="00E53C2C" w:rsidP="00A614F8">
      <w:pPr>
        <w:bidi/>
        <w:spacing w:line="360" w:lineRule="auto"/>
        <w:jc w:val="both"/>
        <w:rPr>
          <w:rFonts w:ascii="Times New Roman" w:hAnsi="Times New Roman" w:cs="B Lotus"/>
          <w:b/>
          <w:bCs/>
          <w:color w:val="000000"/>
          <w:sz w:val="24"/>
          <w:szCs w:val="28"/>
          <w:rtl/>
          <w:lang w:bidi="fa-IR"/>
        </w:rPr>
      </w:pPr>
      <w:r w:rsidRPr="00CC0598">
        <w:rPr>
          <w:rFonts w:ascii="Times New Roman" w:hAnsi="Times New Roman" w:cs="B Lotus" w:hint="cs"/>
          <w:b/>
          <w:bCs/>
          <w:color w:val="000000"/>
          <w:sz w:val="24"/>
          <w:szCs w:val="28"/>
          <w:rtl/>
          <w:lang w:bidi="fa-IR"/>
        </w:rPr>
        <w:t>4</w:t>
      </w:r>
      <w:r w:rsidR="00A614F8" w:rsidRPr="00CC0598">
        <w:rPr>
          <w:rFonts w:ascii="Times New Roman" w:hAnsi="Times New Roman" w:cs="B Lotus" w:hint="cs"/>
          <w:b/>
          <w:bCs/>
          <w:color w:val="000000"/>
          <w:sz w:val="24"/>
          <w:szCs w:val="28"/>
          <w:rtl/>
          <w:lang w:bidi="fa-IR"/>
        </w:rPr>
        <w:t>-5-</w:t>
      </w:r>
      <w:r w:rsidRPr="00CC0598">
        <w:rPr>
          <w:rFonts w:ascii="Times New Roman" w:hAnsi="Times New Roman" w:cs="B Lotus" w:hint="cs"/>
          <w:b/>
          <w:bCs/>
          <w:color w:val="000000"/>
          <w:sz w:val="24"/>
          <w:szCs w:val="28"/>
          <w:rtl/>
          <w:lang w:bidi="fa-IR"/>
        </w:rPr>
        <w:t>2</w:t>
      </w:r>
      <w:r w:rsidR="00A614F8" w:rsidRPr="00CC0598">
        <w:rPr>
          <w:rFonts w:ascii="Times New Roman" w:hAnsi="Times New Roman" w:cs="B Lotus" w:hint="cs"/>
          <w:b/>
          <w:bCs/>
          <w:color w:val="000000"/>
          <w:sz w:val="24"/>
          <w:szCs w:val="28"/>
          <w:rtl/>
          <w:lang w:bidi="fa-IR"/>
        </w:rPr>
        <w:t>-مزایای کود</w:t>
      </w:r>
      <w:r w:rsidR="00A614F8" w:rsidRPr="00CC0598">
        <w:rPr>
          <w:rFonts w:ascii="Times New Roman" w:hAnsi="Times New Roman" w:cs="B Lotus"/>
          <w:b/>
          <w:bCs/>
          <w:color w:val="000000"/>
          <w:sz w:val="24"/>
          <w:szCs w:val="28"/>
          <w:rtl/>
          <w:lang w:bidi="fa-IR"/>
        </w:rPr>
        <w:softHyphen/>
      </w:r>
      <w:r w:rsidR="00A614F8" w:rsidRPr="00CC0598">
        <w:rPr>
          <w:rFonts w:ascii="Times New Roman" w:hAnsi="Times New Roman" w:cs="B Lotus" w:hint="cs"/>
          <w:b/>
          <w:bCs/>
          <w:color w:val="000000"/>
          <w:sz w:val="24"/>
          <w:szCs w:val="28"/>
          <w:rtl/>
          <w:lang w:bidi="fa-IR"/>
        </w:rPr>
        <w:t>های گوگردی درکشاورزی</w:t>
      </w:r>
    </w:p>
    <w:p w14:paraId="4ECCD87C" w14:textId="77777777" w:rsidR="00A614F8" w:rsidRPr="00CC0598" w:rsidRDefault="00A614F8" w:rsidP="00A614F8">
      <w:pPr>
        <w:numPr>
          <w:ilvl w:val="0"/>
          <w:numId w:val="20"/>
        </w:num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rPr>
        <w:t xml:space="preserve">تنظیم </w:t>
      </w:r>
      <w:r w:rsidR="0070616A" w:rsidRPr="00CC0598">
        <w:rPr>
          <w:rFonts w:ascii="Times New Roman" w:hAnsi="Times New Roman" w:cs="B Lotus"/>
          <w:color w:val="000000"/>
          <w:sz w:val="24"/>
          <w:szCs w:val="28"/>
          <w:lang w:bidi="fa-IR"/>
        </w:rPr>
        <w:t>pH</w:t>
      </w:r>
      <w:r w:rsidR="0070616A"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 xml:space="preserve"> استریل و اصلاح خاک</w:t>
      </w:r>
    </w:p>
    <w:p w14:paraId="2399EAA2" w14:textId="77777777" w:rsidR="00A614F8" w:rsidRPr="00CC0598" w:rsidRDefault="00A614F8" w:rsidP="00A614F8">
      <w:pPr>
        <w:numPr>
          <w:ilvl w:val="0"/>
          <w:numId w:val="20"/>
        </w:num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rPr>
        <w:lastRenderedPageBreak/>
        <w:t>قارچ</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کش و نماتد</w:t>
      </w:r>
      <w:r w:rsidRPr="00CC0598">
        <w:rPr>
          <w:rFonts w:ascii="Times New Roman" w:hAnsi="Times New Roman" w:cs="B Lotus"/>
          <w:color w:val="000000"/>
          <w:sz w:val="24"/>
          <w:szCs w:val="28"/>
          <w:rtl/>
        </w:rPr>
        <w:softHyphen/>
      </w:r>
      <w:r w:rsidRPr="00CC0598">
        <w:rPr>
          <w:rFonts w:ascii="Times New Roman" w:hAnsi="Times New Roman" w:cs="B Lotus" w:hint="cs"/>
          <w:color w:val="000000"/>
          <w:sz w:val="24"/>
          <w:szCs w:val="28"/>
          <w:rtl/>
        </w:rPr>
        <w:t>کش</w:t>
      </w:r>
    </w:p>
    <w:p w14:paraId="62CB1DAB" w14:textId="77777777" w:rsidR="00A614F8" w:rsidRPr="00CC0598" w:rsidRDefault="00A614F8" w:rsidP="00A614F8">
      <w:pPr>
        <w:numPr>
          <w:ilvl w:val="0"/>
          <w:numId w:val="20"/>
        </w:num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rPr>
        <w:t>کاهش تثبیت فسفر در خاک های آهکی</w:t>
      </w:r>
    </w:p>
    <w:p w14:paraId="253E1AA4" w14:textId="77777777" w:rsidR="00A614F8" w:rsidRPr="00CC0598" w:rsidRDefault="00A614F8" w:rsidP="00A614F8">
      <w:pPr>
        <w:numPr>
          <w:ilvl w:val="0"/>
          <w:numId w:val="20"/>
        </w:num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rPr>
        <w:t>دور کنندگی آفات (کنه،شته و تریپس و پسیل)</w:t>
      </w:r>
    </w:p>
    <w:p w14:paraId="5A90C02C" w14:textId="77777777" w:rsidR="00A614F8" w:rsidRPr="00CC0598" w:rsidRDefault="00A614F8" w:rsidP="00A614F8">
      <w:pPr>
        <w:numPr>
          <w:ilvl w:val="0"/>
          <w:numId w:val="20"/>
        </w:num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rPr>
        <w:t>کاهش تجمع نیترات در محصولات کشاورزی</w:t>
      </w:r>
      <w:r w:rsidR="00D4471D" w:rsidRPr="00CC0598">
        <w:rPr>
          <w:rFonts w:ascii="Times New Roman" w:hAnsi="Times New Roman" w:cs="B Lotus" w:hint="cs"/>
          <w:color w:val="000000"/>
          <w:sz w:val="24"/>
          <w:szCs w:val="28"/>
          <w:rtl/>
        </w:rPr>
        <w:t xml:space="preserve"> </w:t>
      </w:r>
      <w:r w:rsidR="00F51584" w:rsidRPr="00CC0598">
        <w:rPr>
          <w:rFonts w:ascii="Times New Roman" w:hAnsi="Times New Roman" w:cs="B Lotus"/>
          <w:color w:val="000000"/>
          <w:sz w:val="24"/>
          <w:szCs w:val="28"/>
        </w:rPr>
        <w:t xml:space="preserve">(Messick </w:t>
      </w:r>
      <w:r w:rsidR="00F51584" w:rsidRPr="00CC0598">
        <w:rPr>
          <w:rFonts w:ascii="Times New Roman" w:hAnsi="Times New Roman" w:cs="B Lotus"/>
          <w:i/>
          <w:iCs/>
          <w:color w:val="000000"/>
          <w:sz w:val="24"/>
          <w:szCs w:val="28"/>
        </w:rPr>
        <w:t>et al</w:t>
      </w:r>
      <w:r w:rsidR="00F51584" w:rsidRPr="00CC0598">
        <w:rPr>
          <w:rFonts w:ascii="Times New Roman" w:hAnsi="Times New Roman" w:cs="B Lotus"/>
          <w:color w:val="000000"/>
          <w:sz w:val="24"/>
          <w:szCs w:val="28"/>
        </w:rPr>
        <w:t>., 2005</w:t>
      </w:r>
      <w:r w:rsidR="0070616A" w:rsidRPr="00CC0598">
        <w:rPr>
          <w:rFonts w:ascii="Times New Roman" w:hAnsi="Times New Roman" w:cs="B Lotus"/>
          <w:color w:val="000000"/>
          <w:sz w:val="24"/>
          <w:szCs w:val="28"/>
        </w:rPr>
        <w:t>;</w:t>
      </w:r>
      <w:r w:rsidR="00D4471D" w:rsidRPr="00CC0598">
        <w:rPr>
          <w:rFonts w:ascii="Times New Roman" w:hAnsi="Times New Roman" w:cs="B Lotus"/>
          <w:color w:val="000000"/>
          <w:sz w:val="24"/>
          <w:szCs w:val="28"/>
        </w:rPr>
        <w:t xml:space="preserve"> </w:t>
      </w:r>
      <w:r w:rsidR="00F51584" w:rsidRPr="00CC0598">
        <w:rPr>
          <w:rFonts w:ascii="Times New Roman" w:hAnsi="Times New Roman" w:cs="B Lotus"/>
          <w:color w:val="000000"/>
          <w:sz w:val="24"/>
          <w:szCs w:val="28"/>
        </w:rPr>
        <w:t xml:space="preserve">Chien </w:t>
      </w:r>
      <w:r w:rsidR="00F51584" w:rsidRPr="00CC0598">
        <w:rPr>
          <w:rFonts w:ascii="Times New Roman" w:hAnsi="Times New Roman" w:cs="B Lotus"/>
          <w:i/>
          <w:iCs/>
          <w:color w:val="000000"/>
          <w:sz w:val="24"/>
          <w:szCs w:val="28"/>
        </w:rPr>
        <w:t xml:space="preserve">et al., </w:t>
      </w:r>
      <w:r w:rsidR="00F51584" w:rsidRPr="00CC0598">
        <w:rPr>
          <w:rFonts w:ascii="Times New Roman" w:hAnsi="Times New Roman" w:cs="B Lotus"/>
          <w:color w:val="000000"/>
          <w:sz w:val="24"/>
          <w:szCs w:val="28"/>
        </w:rPr>
        <w:t>2011)</w:t>
      </w:r>
      <w:r w:rsidR="00F51584" w:rsidRPr="00CC0598">
        <w:rPr>
          <w:rFonts w:ascii="Times New Roman" w:hAnsi="Times New Roman" w:cs="B Lotus" w:hint="cs"/>
          <w:color w:val="000000"/>
          <w:sz w:val="24"/>
          <w:szCs w:val="28"/>
          <w:rtl/>
          <w:lang w:bidi="fa-IR"/>
        </w:rPr>
        <w:t>.</w:t>
      </w:r>
    </w:p>
    <w:p w14:paraId="7E293378" w14:textId="77777777" w:rsidR="00A614F8" w:rsidRPr="00CC0598" w:rsidRDefault="00A614F8" w:rsidP="00A614F8">
      <w:pPr>
        <w:numPr>
          <w:ilvl w:val="0"/>
          <w:numId w:val="19"/>
        </w:num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rPr>
        <w:t xml:space="preserve"> </w:t>
      </w:r>
    </w:p>
    <w:p w14:paraId="0DA87A7B" w14:textId="77777777" w:rsidR="00A614F8" w:rsidRPr="00CC0598" w:rsidRDefault="00A614F8" w:rsidP="00A614F8">
      <w:pPr>
        <w:bidi/>
        <w:spacing w:line="360" w:lineRule="auto"/>
        <w:jc w:val="both"/>
        <w:rPr>
          <w:rFonts w:ascii="Times New Roman" w:hAnsi="Times New Roman" w:cs="B Lotus"/>
          <w:b/>
          <w:bCs/>
          <w:color w:val="000000"/>
          <w:sz w:val="24"/>
          <w:szCs w:val="28"/>
          <w:rtl/>
        </w:rPr>
      </w:pPr>
      <w:r w:rsidRPr="00CC0598">
        <w:rPr>
          <w:rFonts w:ascii="Times New Roman" w:hAnsi="Times New Roman" w:cs="B Lotus" w:hint="cs"/>
          <w:b/>
          <w:bCs/>
          <w:color w:val="000000"/>
          <w:sz w:val="24"/>
          <w:szCs w:val="28"/>
          <w:rtl/>
        </w:rPr>
        <w:t>2-5-5- نقش گوگرد درکیفیت گیاهان</w:t>
      </w:r>
    </w:p>
    <w:p w14:paraId="136F8C24"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گوگرد در کشاورزی به همراه مواد معدنی دیگر همانند کلسیم و منیزیم می تواند نقش مفیدی داشته باشد که باعث رشد طبیعی و باروری بیشتر گیاهان شود. از همین رو هم در حوزه باغداری و هم زراعت از کود های گوگردی به وفور استفاده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شود</w:t>
      </w:r>
      <w:r w:rsidR="00032A6E" w:rsidRPr="00CC0598">
        <w:rPr>
          <w:rFonts w:ascii="Times New Roman" w:hAnsi="Times New Roman" w:cs="B Lotus"/>
          <w:color w:val="000000"/>
          <w:sz w:val="24"/>
          <w:szCs w:val="28"/>
          <w:lang w:bidi="fa-IR"/>
        </w:rPr>
        <w:t xml:space="preserve">(Narayan </w:t>
      </w:r>
      <w:r w:rsidR="00032A6E" w:rsidRPr="00CC0598">
        <w:rPr>
          <w:rFonts w:ascii="Times New Roman" w:hAnsi="Times New Roman" w:cs="B Lotus"/>
          <w:i/>
          <w:iCs/>
          <w:color w:val="000000"/>
          <w:sz w:val="24"/>
          <w:szCs w:val="28"/>
          <w:lang w:bidi="fa-IR"/>
        </w:rPr>
        <w:t>et al</w:t>
      </w:r>
      <w:r w:rsidR="00032A6E" w:rsidRPr="00CC0598">
        <w:rPr>
          <w:rFonts w:ascii="Times New Roman" w:hAnsi="Times New Roman" w:cs="B Lotus"/>
          <w:color w:val="000000"/>
          <w:sz w:val="24"/>
          <w:szCs w:val="28"/>
          <w:lang w:bidi="fa-IR"/>
        </w:rPr>
        <w:t>., 2023)</w:t>
      </w:r>
      <w:r w:rsidRPr="00CC0598">
        <w:rPr>
          <w:rFonts w:ascii="Times New Roman" w:hAnsi="Times New Roman" w:cs="B Lotus" w:hint="cs"/>
          <w:color w:val="000000"/>
          <w:sz w:val="24"/>
          <w:szCs w:val="28"/>
          <w:rtl/>
          <w:lang w:bidi="fa-IR"/>
        </w:rPr>
        <w:t>.</w:t>
      </w:r>
      <w:r w:rsidR="00032A6E"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بسیاری از متخصصان،</w:t>
      </w:r>
      <w:r w:rsidR="00F37317"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گوگرد در کشاورزی را به عنوان یک ماده مغذی ثانویه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دانند که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تواند باعث متعادل نمودن نیتروژن،</w:t>
      </w:r>
      <w:r w:rsidR="00F37317"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فسفر و پتاسیم در خاک شود. با این توضیح باید در نظر داشته باشیم که گوگرد به عنوان یک ماده مغذی برای گیاهان دارای اهمیت فراوانی است.</w:t>
      </w:r>
      <w:r w:rsidR="00F37317"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نقش گوگرد در کشاورزی هم به صورت طبیعی از هوا و هم به صورت سولفاته و محلول درآب مورد استفاده قرار می گیرد. وجود گوگرد در خاک باعث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شود تا میوه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بزرگ</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تر گرداند. از سوی دیگر دانه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های روغنی در گیاهان که کود گوگرد مصرف نموده اند،</w:t>
      </w:r>
      <w:r w:rsidR="00F37317"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قابل استخراج است</w:t>
      </w:r>
      <w:r w:rsidR="00D4471D" w:rsidRPr="00CC0598">
        <w:rPr>
          <w:rFonts w:ascii="Times New Roman" w:hAnsi="Times New Roman" w:cs="B Lotus" w:hint="cs"/>
          <w:color w:val="000000"/>
          <w:sz w:val="24"/>
          <w:szCs w:val="28"/>
          <w:rtl/>
          <w:lang w:bidi="fa-IR"/>
        </w:rPr>
        <w:t xml:space="preserve"> </w:t>
      </w:r>
      <w:r w:rsidR="00032A6E" w:rsidRPr="00CC0598">
        <w:rPr>
          <w:rFonts w:ascii="Times New Roman" w:hAnsi="Times New Roman" w:cs="B Lotus"/>
          <w:color w:val="000000"/>
          <w:sz w:val="24"/>
          <w:szCs w:val="28"/>
          <w:lang w:bidi="fa-IR"/>
        </w:rPr>
        <w:t xml:space="preserve">(Zhao </w:t>
      </w:r>
      <w:r w:rsidR="00032A6E" w:rsidRPr="00CC0598">
        <w:rPr>
          <w:rFonts w:ascii="Times New Roman" w:hAnsi="Times New Roman" w:cs="B Lotus"/>
          <w:i/>
          <w:iCs/>
          <w:color w:val="000000"/>
          <w:sz w:val="24"/>
          <w:szCs w:val="28"/>
          <w:lang w:bidi="fa-IR"/>
        </w:rPr>
        <w:t>et al</w:t>
      </w:r>
      <w:r w:rsidR="00032A6E" w:rsidRPr="00CC0598">
        <w:rPr>
          <w:rFonts w:ascii="Times New Roman" w:hAnsi="Times New Roman" w:cs="B Lotus"/>
          <w:color w:val="000000"/>
          <w:sz w:val="24"/>
          <w:szCs w:val="28"/>
          <w:lang w:bidi="fa-IR"/>
        </w:rPr>
        <w:t>., 2008)</w:t>
      </w:r>
      <w:r w:rsidRPr="00CC0598">
        <w:rPr>
          <w:rFonts w:ascii="Times New Roman" w:hAnsi="Times New Roman" w:cs="B Lotus" w:hint="cs"/>
          <w:color w:val="000000"/>
          <w:sz w:val="24"/>
          <w:szCs w:val="28"/>
          <w:rtl/>
          <w:lang w:bidi="fa-IR"/>
        </w:rPr>
        <w:t>.</w:t>
      </w:r>
    </w:p>
    <w:p w14:paraId="395FF12F" w14:textId="77777777" w:rsidR="00A614F8" w:rsidRPr="00CC0598" w:rsidRDefault="00A614F8" w:rsidP="00DC489A">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 xml:space="preserve">در خاک های </w:t>
      </w:r>
      <w:r w:rsidR="00F37317" w:rsidRPr="00CC0598">
        <w:rPr>
          <w:rFonts w:ascii="Times New Roman" w:hAnsi="Times New Roman" w:cs="B Lotus" w:hint="cs"/>
          <w:color w:val="000000"/>
          <w:sz w:val="24"/>
          <w:szCs w:val="28"/>
          <w:rtl/>
          <w:lang w:bidi="fa-IR"/>
        </w:rPr>
        <w:t>آهکی</w:t>
      </w:r>
      <w:r w:rsidRPr="00CC0598">
        <w:rPr>
          <w:rFonts w:ascii="Times New Roman" w:hAnsi="Times New Roman" w:cs="B Lotus" w:hint="cs"/>
          <w:color w:val="000000"/>
          <w:sz w:val="24"/>
          <w:szCs w:val="28"/>
          <w:rtl/>
          <w:lang w:bidi="fa-IR"/>
        </w:rPr>
        <w:t xml:space="preserve"> ایران به </w:t>
      </w:r>
      <w:r w:rsidR="00F37317" w:rsidRPr="00CC0598">
        <w:rPr>
          <w:rFonts w:ascii="Times New Roman" w:hAnsi="Times New Roman" w:cs="B Lotus" w:hint="cs"/>
          <w:color w:val="000000"/>
          <w:sz w:val="24"/>
          <w:szCs w:val="28"/>
          <w:rtl/>
          <w:lang w:bidi="fa-IR"/>
        </w:rPr>
        <w:t xml:space="preserve">علت </w:t>
      </w:r>
      <w:r w:rsidR="00F37317" w:rsidRPr="00CC0598">
        <w:rPr>
          <w:rFonts w:ascii="Times New Roman" w:hAnsi="Times New Roman" w:cs="B Lotus"/>
          <w:color w:val="000000"/>
          <w:sz w:val="24"/>
          <w:szCs w:val="28"/>
          <w:lang w:bidi="fa-IR"/>
        </w:rPr>
        <w:t>pH</w:t>
      </w:r>
      <w:r w:rsidR="00F37317"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بالا عناصر غذایی از حلالیت اندکی برخوردار بوده و جذب آن</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ها توسط گیاهان با مشکل مواجه است. گوگرد با </w:t>
      </w:r>
      <w:r w:rsidR="00DC489A" w:rsidRPr="00CC0598">
        <w:rPr>
          <w:rFonts w:ascii="Times New Roman" w:hAnsi="Times New Roman" w:cs="B Lotus" w:hint="cs"/>
          <w:color w:val="000000"/>
          <w:sz w:val="24"/>
          <w:szCs w:val="28"/>
          <w:rtl/>
          <w:lang w:bidi="fa-IR"/>
        </w:rPr>
        <w:t>کاهش</w:t>
      </w:r>
      <w:r w:rsidR="00DC489A">
        <w:rPr>
          <w:rFonts w:ascii="Times New Roman" w:hAnsi="Times New Roman" w:cs="B Lotus"/>
          <w:color w:val="000000"/>
          <w:sz w:val="24"/>
          <w:szCs w:val="28"/>
          <w:lang w:bidi="fa-IR"/>
        </w:rPr>
        <w:t>p</w:t>
      </w:r>
      <w:r w:rsidR="00DC489A" w:rsidRPr="00CC0598">
        <w:rPr>
          <w:rFonts w:ascii="Times New Roman" w:hAnsi="Times New Roman" w:cs="B Lotus"/>
          <w:color w:val="000000"/>
          <w:sz w:val="24"/>
          <w:szCs w:val="28"/>
          <w:lang w:bidi="fa-IR"/>
        </w:rPr>
        <w:t xml:space="preserve">H </w:t>
      </w:r>
      <w:r w:rsidR="00DC489A"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خاک اطراف ریشه موجب افزایش حلالیت و جذب عناصر غذایی خاک می</w:t>
      </w:r>
      <w:r w:rsidR="00F37317"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شود. پژوهشی در قالب طرح آماری بلوک</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های کامل تصادفی با چهار تیمارگوگرد در سه تکرار در چهار مزرعه گندم </w:t>
      </w:r>
      <w:r w:rsidRPr="00CC0598">
        <w:rPr>
          <w:rFonts w:ascii="Times New Roman" w:hAnsi="Times New Roman" w:cs="B Lotus" w:hint="cs"/>
          <w:color w:val="000000"/>
          <w:sz w:val="24"/>
          <w:szCs w:val="28"/>
          <w:rtl/>
          <w:lang w:bidi="fa-IR"/>
        </w:rPr>
        <w:lastRenderedPageBreak/>
        <w:t>آبی در استان کرمانشاه اجرا شد. نتایج تجزیه مرکب این پژوهش نشان داد که اثر گوگرد،</w:t>
      </w:r>
      <w:r w:rsidR="00F37317"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مکان و بر هم</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کنش آن</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بر عملکرد دانه، درصد پروتئین،</w:t>
      </w:r>
      <w:r w:rsidR="00F37317"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وزن هزاردانه و غلظت عناصر غذایی در دانه گندم در کلیه مناطق در سطح یک درصد معنی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دار بوده</w:t>
      </w:r>
      <w:r w:rsidR="00F37317" w:rsidRPr="00CC0598">
        <w:rPr>
          <w:rFonts w:ascii="Times New Roman" w:hAnsi="Times New Roman" w:cs="B Lotus" w:hint="cs"/>
          <w:color w:val="000000"/>
          <w:sz w:val="24"/>
          <w:szCs w:val="28"/>
          <w:rtl/>
          <w:lang w:bidi="fa-IR"/>
        </w:rPr>
        <w:t xml:space="preserve"> است</w:t>
      </w:r>
      <w:r w:rsidR="00D4471D" w:rsidRPr="00CC0598">
        <w:rPr>
          <w:rFonts w:ascii="Times New Roman" w:hAnsi="Times New Roman" w:cs="B Lotus" w:hint="cs"/>
          <w:color w:val="000000"/>
          <w:sz w:val="24"/>
          <w:szCs w:val="28"/>
          <w:rtl/>
          <w:lang w:bidi="fa-IR"/>
        </w:rPr>
        <w:t xml:space="preserve"> </w:t>
      </w:r>
      <w:r w:rsidR="00032A6E" w:rsidRPr="00CC0598">
        <w:rPr>
          <w:rFonts w:ascii="Times New Roman" w:hAnsi="Times New Roman" w:cs="B Lotus" w:hint="cs"/>
          <w:color w:val="000000"/>
          <w:sz w:val="24"/>
          <w:szCs w:val="28"/>
          <w:rtl/>
          <w:lang w:bidi="fa-IR"/>
        </w:rPr>
        <w:t>(قادری و همکاران،1398)</w:t>
      </w:r>
      <w:r w:rsidRPr="00CC0598">
        <w:rPr>
          <w:rFonts w:ascii="Times New Roman" w:hAnsi="Times New Roman" w:cs="B Lotus" w:hint="cs"/>
          <w:color w:val="000000"/>
          <w:sz w:val="24"/>
          <w:szCs w:val="28"/>
          <w:rtl/>
          <w:lang w:bidi="fa-IR"/>
        </w:rPr>
        <w:t xml:space="preserve">. </w:t>
      </w:r>
    </w:p>
    <w:p w14:paraId="30B46314" w14:textId="77777777" w:rsidR="009E4362" w:rsidRPr="00CC0598" w:rsidRDefault="00A614F8" w:rsidP="00932891">
      <w:pPr>
        <w:bidi/>
        <w:spacing w:line="360" w:lineRule="auto"/>
        <w:jc w:val="both"/>
        <w:rPr>
          <w:rFonts w:ascii="Times New Roman" w:hAnsi="Times New Roman" w:cs="B Lotus"/>
          <w:color w:val="000000"/>
          <w:sz w:val="24"/>
          <w:szCs w:val="28"/>
          <w:rtl/>
          <w:lang w:bidi="fa-IR"/>
        </w:rPr>
        <w:sectPr w:rsidR="009E4362" w:rsidRPr="00CC0598" w:rsidSect="005A54D4">
          <w:headerReference w:type="default" r:id="rId22"/>
          <w:footerReference w:type="default" r:id="rId23"/>
          <w:footnotePr>
            <w:numRestart w:val="eachPage"/>
          </w:footnotePr>
          <w:pgSz w:w="12240" w:h="15840"/>
          <w:pgMar w:top="1440" w:right="1152" w:bottom="1440" w:left="1152" w:header="720" w:footer="720" w:gutter="0"/>
          <w:pgNumType w:start="15"/>
          <w:cols w:space="720"/>
          <w:docGrid w:linePitch="360"/>
        </w:sectPr>
      </w:pPr>
      <w:r w:rsidRPr="00CC0598">
        <w:rPr>
          <w:rFonts w:ascii="Times New Roman" w:hAnsi="Times New Roman" w:cs="B Lotus" w:hint="cs"/>
          <w:color w:val="000000"/>
          <w:sz w:val="24"/>
          <w:szCs w:val="28"/>
          <w:rtl/>
          <w:lang w:bidi="fa-IR"/>
        </w:rPr>
        <w:t>آزمایشی دیگر در مزرعه استان بصره_منطقه قرنه در فصل زمستان سال 98-</w:t>
      </w:r>
      <w:r w:rsidR="00F37317" w:rsidRPr="00CC0598">
        <w:rPr>
          <w:rFonts w:ascii="Times New Roman" w:hAnsi="Times New Roman" w:cs="B Lotus" w:hint="cs"/>
          <w:color w:val="000000"/>
          <w:sz w:val="24"/>
          <w:szCs w:val="28"/>
          <w:rtl/>
          <w:lang w:bidi="fa-IR"/>
        </w:rPr>
        <w:t>99 برای</w:t>
      </w:r>
      <w:r w:rsidRPr="00CC0598">
        <w:rPr>
          <w:rFonts w:ascii="Times New Roman" w:hAnsi="Times New Roman" w:cs="B Lotus" w:hint="cs"/>
          <w:color w:val="000000"/>
          <w:sz w:val="24"/>
          <w:szCs w:val="28"/>
          <w:rtl/>
          <w:lang w:bidi="fa-IR"/>
        </w:rPr>
        <w:t xml:space="preserve">تخمین اثر کاربرد سطوح مختلف کود گوگردی کشاورزی بر برخی خواص رشدی گیاه گندم انجام </w:t>
      </w:r>
      <w:r w:rsidR="00D4471D" w:rsidRPr="00CC0598">
        <w:rPr>
          <w:rFonts w:ascii="Times New Roman" w:hAnsi="Times New Roman" w:cs="B Lotus" w:hint="cs"/>
          <w:color w:val="000000"/>
          <w:sz w:val="24"/>
          <w:szCs w:val="28"/>
          <w:rtl/>
          <w:lang w:bidi="fa-IR"/>
        </w:rPr>
        <w:t xml:space="preserve">و </w:t>
      </w:r>
      <w:r w:rsidRPr="00CC0598">
        <w:rPr>
          <w:rFonts w:ascii="Times New Roman" w:hAnsi="Times New Roman" w:cs="B Lotus" w:hint="cs"/>
          <w:color w:val="000000"/>
          <w:sz w:val="24"/>
          <w:szCs w:val="28"/>
          <w:rtl/>
          <w:lang w:bidi="fa-IR"/>
        </w:rPr>
        <w:t xml:space="preserve">نتایج نشان داد که کود گوگردی بر تمامی </w:t>
      </w:r>
      <w:r w:rsidR="004C2506" w:rsidRPr="00CC0598">
        <w:rPr>
          <w:rFonts w:ascii="Times New Roman" w:hAnsi="Times New Roman" w:cs="B Lotus" w:hint="cs"/>
          <w:color w:val="000000"/>
          <w:sz w:val="24"/>
          <w:szCs w:val="28"/>
          <w:rtl/>
          <w:lang w:bidi="fa-IR"/>
        </w:rPr>
        <w:t>خصوصیات مورد مطالعه تاثیر معنی</w:t>
      </w:r>
      <w:r w:rsidR="004C2506" w:rsidRPr="00CC0598">
        <w:rPr>
          <w:rFonts w:ascii="Times New Roman" w:hAnsi="Times New Roman" w:cs="B Lotus"/>
          <w:color w:val="000000"/>
          <w:sz w:val="24"/>
          <w:szCs w:val="28"/>
          <w:rtl/>
          <w:lang w:bidi="fa-IR"/>
        </w:rPr>
        <w:softHyphen/>
      </w:r>
      <w:r w:rsidR="004C2506" w:rsidRPr="00CC0598">
        <w:rPr>
          <w:rFonts w:ascii="Times New Roman" w:hAnsi="Times New Roman" w:cs="B Lotus" w:hint="cs"/>
          <w:color w:val="000000"/>
          <w:sz w:val="24"/>
          <w:szCs w:val="28"/>
          <w:rtl/>
          <w:lang w:bidi="fa-IR"/>
        </w:rPr>
        <w:t xml:space="preserve">دار داشت </w:t>
      </w:r>
      <w:r w:rsidR="00032A6E" w:rsidRPr="00CC0598">
        <w:rPr>
          <w:rFonts w:ascii="Times New Roman" w:hAnsi="Times New Roman" w:cs="B Lotus"/>
          <w:color w:val="000000"/>
          <w:sz w:val="24"/>
          <w:szCs w:val="28"/>
          <w:lang w:bidi="fa-IR"/>
        </w:rPr>
        <w:t xml:space="preserve">(Al-Salami </w:t>
      </w:r>
      <w:r w:rsidR="00032A6E" w:rsidRPr="00CC0598">
        <w:rPr>
          <w:rFonts w:ascii="Times New Roman" w:hAnsi="Times New Roman" w:cs="B Lotus"/>
          <w:i/>
          <w:iCs/>
          <w:color w:val="000000"/>
          <w:sz w:val="24"/>
          <w:szCs w:val="28"/>
          <w:lang w:bidi="fa-IR"/>
        </w:rPr>
        <w:t>et al</w:t>
      </w:r>
      <w:r w:rsidR="00032A6E" w:rsidRPr="00CC0598">
        <w:rPr>
          <w:rFonts w:ascii="Times New Roman" w:hAnsi="Times New Roman" w:cs="B Lotus"/>
          <w:color w:val="000000"/>
          <w:sz w:val="24"/>
          <w:szCs w:val="28"/>
          <w:lang w:bidi="fa-IR"/>
        </w:rPr>
        <w:t>., 2021)</w:t>
      </w:r>
      <w:r w:rsidR="00032A6E" w:rsidRPr="00CC0598">
        <w:rPr>
          <w:rFonts w:ascii="Times New Roman" w:hAnsi="Times New Roman" w:cs="B Lotus" w:hint="cs"/>
          <w:color w:val="000000"/>
          <w:sz w:val="24"/>
          <w:szCs w:val="28"/>
          <w:rtl/>
          <w:lang w:bidi="fa-IR"/>
        </w:rPr>
        <w:t>.</w:t>
      </w:r>
      <w:r w:rsidR="00932891" w:rsidRPr="00CC0598">
        <w:rPr>
          <w:rFonts w:ascii="Times New Roman" w:hAnsi="Times New Roman" w:cs="B Lotus" w:hint="cs"/>
          <w:color w:val="000000"/>
          <w:sz w:val="24"/>
          <w:szCs w:val="28"/>
          <w:rtl/>
          <w:lang w:bidi="fa-IR"/>
        </w:rPr>
        <w:t xml:space="preserve"> </w:t>
      </w:r>
    </w:p>
    <w:p w14:paraId="1349C94A" w14:textId="77777777" w:rsidR="00244C80" w:rsidRPr="00CC0598" w:rsidRDefault="00244C80" w:rsidP="00244C80">
      <w:pPr>
        <w:bidi/>
        <w:spacing w:line="360" w:lineRule="auto"/>
        <w:jc w:val="both"/>
        <w:rPr>
          <w:rFonts w:ascii="Times New Roman" w:hAnsi="Times New Roman" w:cs="B Lotus"/>
          <w:color w:val="000000"/>
          <w:sz w:val="24"/>
          <w:szCs w:val="28"/>
          <w:lang w:bidi="fa-IR"/>
        </w:rPr>
      </w:pPr>
    </w:p>
    <w:p w14:paraId="10BBD941" w14:textId="77777777" w:rsidR="00244C80" w:rsidRPr="00CC0598" w:rsidRDefault="00244C80" w:rsidP="00244C80">
      <w:pPr>
        <w:bidi/>
        <w:spacing w:line="360" w:lineRule="auto"/>
        <w:jc w:val="both"/>
        <w:rPr>
          <w:rFonts w:ascii="Times New Roman" w:hAnsi="Times New Roman" w:cs="B Lotus"/>
          <w:color w:val="000000"/>
          <w:sz w:val="24"/>
          <w:szCs w:val="28"/>
          <w:rtl/>
          <w:lang w:bidi="fa-IR"/>
        </w:rPr>
      </w:pPr>
    </w:p>
    <w:p w14:paraId="118A3D07" w14:textId="079C952B" w:rsidR="004A0AFE" w:rsidRPr="00CC0598" w:rsidRDefault="00560359" w:rsidP="006A33FD">
      <w:pPr>
        <w:bidi/>
        <w:spacing w:line="360" w:lineRule="auto"/>
        <w:jc w:val="both"/>
        <w:rPr>
          <w:rFonts w:ascii="Times New Roman" w:hAnsi="Times New Roman" w:cs="B Lotus"/>
          <w:color w:val="000000"/>
          <w:sz w:val="24"/>
          <w:szCs w:val="28"/>
          <w:rtl/>
          <w:lang w:bidi="fa-IR"/>
        </w:rPr>
      </w:pPr>
      <w:r>
        <w:rPr>
          <w:noProof/>
        </w:rPr>
        <mc:AlternateContent>
          <mc:Choice Requires="wps">
            <w:drawing>
              <wp:anchor distT="0" distB="0" distL="114300" distR="114300" simplePos="0" relativeHeight="251654656" behindDoc="0" locked="0" layoutInCell="1" allowOverlap="1" wp14:anchorId="11E0F2A5" wp14:editId="357FEC64">
                <wp:simplePos x="0" y="0"/>
                <wp:positionH relativeFrom="column">
                  <wp:posOffset>822960</wp:posOffset>
                </wp:positionH>
                <wp:positionV relativeFrom="paragraph">
                  <wp:posOffset>426085</wp:posOffset>
                </wp:positionV>
                <wp:extent cx="4564380" cy="4572000"/>
                <wp:effectExtent l="0" t="0" r="7620" b="0"/>
                <wp:wrapNone/>
                <wp:docPr id="103283844" name="Vertical Scroll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64380" cy="4572000"/>
                        </a:xfrm>
                        <a:prstGeom prst="verticalScroll">
                          <a:avLst/>
                        </a:prstGeom>
                        <a:solidFill>
                          <a:sysClr val="window" lastClr="FFFFFF"/>
                        </a:solidFill>
                        <a:ln w="12700" cap="flat" cmpd="sng" algn="ctr">
                          <a:solidFill>
                            <a:sysClr val="windowText" lastClr="000000"/>
                          </a:solidFill>
                          <a:prstDash val="solid"/>
                          <a:miter lim="800000"/>
                        </a:ln>
                        <a:effectLst/>
                      </wps:spPr>
                      <wps:txbx>
                        <w:txbxContent>
                          <w:p w14:paraId="6A09196D" w14:textId="77777777" w:rsidR="00FB484E" w:rsidRPr="00CC0598" w:rsidRDefault="00FB484E" w:rsidP="00DC489A">
                            <w:pPr>
                              <w:jc w:val="center"/>
                              <w:rPr>
                                <w:rFonts w:cs="B Lotus"/>
                                <w:b/>
                                <w:bCs/>
                                <w:color w:val="000000"/>
                                <w:sz w:val="160"/>
                                <w:szCs w:val="96"/>
                                <w:rtl/>
                                <w:lang w:bidi="fa-IR"/>
                              </w:rPr>
                            </w:pPr>
                            <w:r w:rsidRPr="00CC0598">
                              <w:rPr>
                                <w:rFonts w:cs="B Lotus" w:hint="cs"/>
                                <w:b/>
                                <w:bCs/>
                                <w:color w:val="000000"/>
                                <w:sz w:val="160"/>
                                <w:szCs w:val="96"/>
                                <w:rtl/>
                                <w:lang w:bidi="fa-IR"/>
                              </w:rPr>
                              <w:t>فصل سوم</w:t>
                            </w:r>
                          </w:p>
                          <w:p w14:paraId="7A215272" w14:textId="77777777" w:rsidR="00FB484E" w:rsidRPr="00CC0598" w:rsidRDefault="00FB484E" w:rsidP="004A0AFE">
                            <w:pPr>
                              <w:jc w:val="center"/>
                              <w:rPr>
                                <w:rFonts w:cs="B Lotus"/>
                                <w:b/>
                                <w:bCs/>
                                <w:color w:val="000000"/>
                                <w:sz w:val="160"/>
                                <w:szCs w:val="96"/>
                                <w:lang w:bidi="fa-IR"/>
                              </w:rPr>
                            </w:pPr>
                            <w:r w:rsidRPr="00CC0598">
                              <w:rPr>
                                <w:rFonts w:cs="B Lotus" w:hint="cs"/>
                                <w:b/>
                                <w:bCs/>
                                <w:color w:val="000000"/>
                                <w:sz w:val="160"/>
                                <w:szCs w:val="96"/>
                                <w:rtl/>
                                <w:lang w:bidi="fa-IR"/>
                              </w:rPr>
                              <w:t>مواد و روش‌ها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1E0F2A5" id="Vertical Scroll 4" o:spid="_x0000_s1028" type="#_x0000_t97" style="position:absolute;left:0;text-align:left;margin-left:64.8pt;margin-top:33.55pt;width:359.4pt;height:5in;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" fillcolor="window" strokecolor="windowText" strokeweight="1pt">
                <v:stroke joinstyle="miter"/>
                <v:path arrowok="t"/>
                <v:textbox>
                  <w:txbxContent>
                    <w:p w14:paraId="6A09196D" w14:textId="77777777" w:rsidR="00FB484E" w:rsidRPr="00CC0598" w:rsidRDefault="00FB484E" w:rsidP="00DC489A">
                      <w:pPr>
                        <w:jc w:val="center"/>
                        <w:rPr>
                          <w:rFonts w:cs="B Lotus"/>
                          <w:b/>
                          <w:bCs/>
                          <w:color w:val="000000"/>
                          <w:sz w:val="160"/>
                          <w:szCs w:val="96"/>
                          <w:rtl/>
                          <w:lang w:bidi="fa-IR"/>
                        </w:rPr>
                      </w:pPr>
                      <w:r w:rsidRPr="00CC0598">
                        <w:rPr>
                          <w:rFonts w:cs="B Lotus" w:hint="cs"/>
                          <w:b/>
                          <w:bCs/>
                          <w:color w:val="000000"/>
                          <w:sz w:val="160"/>
                          <w:szCs w:val="96"/>
                          <w:rtl/>
                          <w:lang w:bidi="fa-IR"/>
                        </w:rPr>
                        <w:t>فصل سوم</w:t>
                      </w:r>
                    </w:p>
                    <w:p w14:paraId="7A215272" w14:textId="77777777" w:rsidR="00FB484E" w:rsidRPr="00CC0598" w:rsidRDefault="00FB484E" w:rsidP="004A0AFE">
                      <w:pPr>
                        <w:jc w:val="center"/>
                        <w:rPr>
                          <w:rFonts w:cs="B Lotus"/>
                          <w:b/>
                          <w:bCs/>
                          <w:color w:val="000000"/>
                          <w:sz w:val="160"/>
                          <w:szCs w:val="96"/>
                          <w:lang w:bidi="fa-IR"/>
                        </w:rPr>
                      </w:pPr>
                      <w:r w:rsidRPr="00CC0598">
                        <w:rPr>
                          <w:rFonts w:cs="B Lotus" w:hint="cs"/>
                          <w:b/>
                          <w:bCs/>
                          <w:color w:val="000000"/>
                          <w:sz w:val="160"/>
                          <w:szCs w:val="96"/>
                          <w:rtl/>
                          <w:lang w:bidi="fa-IR"/>
                        </w:rPr>
                        <w:t>مواد و روش‌ها</w:t>
                      </w:r>
                    </w:p>
                  </w:txbxContent>
                </v:textbox>
              </v:shape>
            </w:pict>
          </mc:Fallback>
        </mc:AlternateContent>
      </w:r>
    </w:p>
    <w:p w14:paraId="7F53E1AC" w14:textId="77777777" w:rsidR="004A0AFE" w:rsidRPr="00CC0598" w:rsidRDefault="004A0AFE" w:rsidP="006A33FD">
      <w:pPr>
        <w:bidi/>
        <w:spacing w:line="360" w:lineRule="auto"/>
        <w:jc w:val="both"/>
        <w:rPr>
          <w:rFonts w:ascii="Times New Roman" w:hAnsi="Times New Roman" w:cs="B Lotus"/>
          <w:color w:val="000000"/>
          <w:sz w:val="24"/>
          <w:szCs w:val="28"/>
          <w:rtl/>
          <w:lang w:bidi="fa-IR"/>
        </w:rPr>
      </w:pPr>
    </w:p>
    <w:p w14:paraId="50058329" w14:textId="77777777" w:rsidR="004A0AFE" w:rsidRPr="00CC0598" w:rsidRDefault="004A0AFE" w:rsidP="006A33FD">
      <w:pPr>
        <w:bidi/>
        <w:spacing w:line="360" w:lineRule="auto"/>
        <w:rPr>
          <w:rFonts w:ascii="Times New Roman" w:hAnsi="Times New Roman" w:cs="B Lotus"/>
          <w:color w:val="000000"/>
          <w:sz w:val="24"/>
          <w:szCs w:val="28"/>
          <w:rtl/>
          <w:lang w:bidi="fa-IR"/>
        </w:rPr>
      </w:pPr>
    </w:p>
    <w:p w14:paraId="7E85A983" w14:textId="77777777" w:rsidR="004A0AFE" w:rsidRPr="00CC0598" w:rsidRDefault="004A0AFE" w:rsidP="006A33FD">
      <w:pPr>
        <w:bidi/>
        <w:spacing w:line="360" w:lineRule="auto"/>
        <w:rPr>
          <w:rFonts w:ascii="Times New Roman" w:hAnsi="Times New Roman" w:cs="B Lotus"/>
          <w:color w:val="000000"/>
          <w:sz w:val="24"/>
          <w:szCs w:val="28"/>
          <w:rtl/>
          <w:lang w:bidi="fa-IR"/>
        </w:rPr>
      </w:pPr>
    </w:p>
    <w:p w14:paraId="68C4FCD3" w14:textId="77777777" w:rsidR="004A0AFE" w:rsidRPr="00CC0598" w:rsidRDefault="004A0AFE" w:rsidP="006A33FD">
      <w:pPr>
        <w:bidi/>
        <w:spacing w:line="360" w:lineRule="auto"/>
        <w:rPr>
          <w:rFonts w:ascii="Times New Roman" w:hAnsi="Times New Roman" w:cs="B Lotus"/>
          <w:color w:val="000000"/>
          <w:sz w:val="24"/>
          <w:szCs w:val="28"/>
          <w:rtl/>
          <w:lang w:bidi="fa-IR"/>
        </w:rPr>
      </w:pPr>
    </w:p>
    <w:p w14:paraId="68241CC4" w14:textId="77777777" w:rsidR="004A0AFE" w:rsidRPr="00CC0598" w:rsidRDefault="004A0AFE" w:rsidP="006A33FD">
      <w:pPr>
        <w:bidi/>
        <w:spacing w:line="360" w:lineRule="auto"/>
        <w:rPr>
          <w:rFonts w:ascii="Times New Roman" w:hAnsi="Times New Roman" w:cs="B Lotus"/>
          <w:color w:val="000000"/>
          <w:sz w:val="24"/>
          <w:szCs w:val="28"/>
          <w:rtl/>
          <w:lang w:bidi="fa-IR"/>
        </w:rPr>
      </w:pPr>
    </w:p>
    <w:p w14:paraId="4C707D8B" w14:textId="77777777" w:rsidR="004A0AFE" w:rsidRPr="00CC0598" w:rsidRDefault="004A0AFE" w:rsidP="006A33FD">
      <w:pPr>
        <w:bidi/>
        <w:spacing w:line="360" w:lineRule="auto"/>
        <w:rPr>
          <w:rFonts w:ascii="Times New Roman" w:hAnsi="Times New Roman" w:cs="B Lotus"/>
          <w:color w:val="000000"/>
          <w:sz w:val="24"/>
          <w:szCs w:val="28"/>
          <w:rtl/>
          <w:lang w:bidi="fa-IR"/>
        </w:rPr>
      </w:pPr>
    </w:p>
    <w:p w14:paraId="128D1E62" w14:textId="77777777" w:rsidR="004A0AFE" w:rsidRPr="00CC0598" w:rsidRDefault="004A0AFE" w:rsidP="006A33FD">
      <w:pPr>
        <w:bidi/>
        <w:spacing w:line="360" w:lineRule="auto"/>
        <w:rPr>
          <w:rFonts w:ascii="Times New Roman" w:hAnsi="Times New Roman" w:cs="B Lotus"/>
          <w:color w:val="000000"/>
          <w:sz w:val="24"/>
          <w:szCs w:val="28"/>
          <w:lang w:bidi="fa-IR"/>
        </w:rPr>
      </w:pPr>
    </w:p>
    <w:p w14:paraId="4AD343C2" w14:textId="77777777" w:rsidR="00A9526D" w:rsidRPr="00CC0598" w:rsidRDefault="00A9526D" w:rsidP="00A9526D">
      <w:pPr>
        <w:bidi/>
        <w:spacing w:line="360" w:lineRule="auto"/>
        <w:rPr>
          <w:rFonts w:ascii="Times New Roman" w:hAnsi="Times New Roman" w:cs="B Lotus"/>
          <w:color w:val="000000"/>
          <w:sz w:val="24"/>
          <w:szCs w:val="28"/>
          <w:lang w:bidi="fa-IR"/>
        </w:rPr>
      </w:pPr>
    </w:p>
    <w:p w14:paraId="25DB3F1F" w14:textId="77777777" w:rsidR="00A9526D" w:rsidRPr="00CC0598" w:rsidRDefault="00A9526D" w:rsidP="00A9526D">
      <w:pPr>
        <w:bidi/>
        <w:spacing w:line="360" w:lineRule="auto"/>
        <w:rPr>
          <w:rFonts w:ascii="Times New Roman" w:hAnsi="Times New Roman" w:cs="B Lotus"/>
          <w:color w:val="000000"/>
          <w:sz w:val="24"/>
          <w:szCs w:val="28"/>
          <w:rtl/>
          <w:lang w:bidi="fa-IR"/>
        </w:rPr>
      </w:pPr>
    </w:p>
    <w:p w14:paraId="67115356" w14:textId="77777777" w:rsidR="004A0AFE" w:rsidRPr="00CC0598" w:rsidRDefault="004A0AFE" w:rsidP="006A33FD">
      <w:pPr>
        <w:bidi/>
        <w:spacing w:line="360" w:lineRule="auto"/>
        <w:rPr>
          <w:rFonts w:ascii="Times New Roman" w:hAnsi="Times New Roman" w:cs="B Lotus"/>
          <w:color w:val="000000"/>
          <w:sz w:val="24"/>
          <w:szCs w:val="28"/>
          <w:rtl/>
          <w:lang w:bidi="fa-IR"/>
        </w:rPr>
      </w:pPr>
    </w:p>
    <w:p w14:paraId="1EB70A99" w14:textId="77777777" w:rsidR="0037360C" w:rsidRPr="00CC0598" w:rsidRDefault="0037360C" w:rsidP="00EA4203">
      <w:pPr>
        <w:bidi/>
        <w:spacing w:line="360" w:lineRule="auto"/>
        <w:rPr>
          <w:rFonts w:ascii="Times New Roman" w:hAnsi="Times New Roman" w:cs="B Lotus"/>
          <w:color w:val="000000"/>
          <w:sz w:val="24"/>
          <w:szCs w:val="28"/>
          <w:rtl/>
          <w:lang w:bidi="fa-IR"/>
        </w:rPr>
        <w:sectPr w:rsidR="0037360C" w:rsidRPr="00CC0598" w:rsidSect="00DF617D">
          <w:headerReference w:type="default" r:id="rId24"/>
          <w:footerReference w:type="default" r:id="rId25"/>
          <w:pgSz w:w="12240" w:h="15840"/>
          <w:pgMar w:top="1440" w:right="1152" w:bottom="1440" w:left="1152" w:header="720" w:footer="720" w:gutter="0"/>
          <w:pgNumType w:start="28"/>
          <w:cols w:space="720"/>
          <w:docGrid w:linePitch="360"/>
        </w:sectPr>
      </w:pPr>
    </w:p>
    <w:p w14:paraId="6F1E48D3" w14:textId="77777777" w:rsidR="00A614F8" w:rsidRPr="00CC0598" w:rsidRDefault="003A6CC6" w:rsidP="00A614F8">
      <w:pPr>
        <w:bidi/>
        <w:jc w:val="both"/>
        <w:rPr>
          <w:rFonts w:cs="B Lotus"/>
          <w:b/>
          <w:bCs/>
          <w:color w:val="000000"/>
          <w:sz w:val="24"/>
          <w:szCs w:val="28"/>
          <w:rtl/>
        </w:rPr>
      </w:pPr>
      <w:r w:rsidRPr="00CC0598">
        <w:rPr>
          <w:rFonts w:ascii="Times New Roman" w:hAnsi="Times New Roman" w:cs="B Lotus" w:hint="cs"/>
          <w:b/>
          <w:bCs/>
          <w:color w:val="000000"/>
          <w:sz w:val="24"/>
          <w:szCs w:val="28"/>
          <w:rtl/>
          <w:lang w:bidi="fa-IR"/>
        </w:rPr>
        <w:lastRenderedPageBreak/>
        <w:t>3</w:t>
      </w:r>
      <w:r w:rsidR="003A450E" w:rsidRPr="00CC0598">
        <w:rPr>
          <w:rFonts w:ascii="Times New Roman" w:hAnsi="Times New Roman" w:cs="B Lotus"/>
          <w:b/>
          <w:bCs/>
          <w:color w:val="000000"/>
          <w:sz w:val="24"/>
          <w:szCs w:val="28"/>
          <w:rtl/>
          <w:lang w:bidi="fa-IR"/>
        </w:rPr>
        <w:t>-</w:t>
      </w:r>
      <w:r w:rsidRPr="00CC0598">
        <w:rPr>
          <w:rFonts w:cs="B Lotus" w:hint="cs"/>
          <w:b/>
          <w:bCs/>
          <w:color w:val="000000"/>
          <w:sz w:val="24"/>
          <w:szCs w:val="28"/>
          <w:rtl/>
          <w:lang w:bidi="fa-IR"/>
        </w:rPr>
        <w:t xml:space="preserve"> </w:t>
      </w:r>
      <w:r w:rsidR="00A614F8" w:rsidRPr="00CC0598">
        <w:rPr>
          <w:rFonts w:cs="B Lotus"/>
          <w:b/>
          <w:bCs/>
          <w:color w:val="000000"/>
          <w:sz w:val="24"/>
          <w:szCs w:val="28"/>
          <w:rtl/>
          <w:lang w:bidi="fa-IR"/>
        </w:rPr>
        <w:t xml:space="preserve"> </w:t>
      </w:r>
      <w:r w:rsidR="00A614F8" w:rsidRPr="00CC0598">
        <w:rPr>
          <w:rFonts w:cs="B Lotus" w:hint="eastAsia"/>
          <w:b/>
          <w:bCs/>
          <w:color w:val="000000"/>
          <w:sz w:val="24"/>
          <w:szCs w:val="28"/>
          <w:rtl/>
          <w:lang w:bidi="fa-IR"/>
        </w:rPr>
        <w:t>مو</w:t>
      </w:r>
      <w:r w:rsidR="00A614F8" w:rsidRPr="00CC0598">
        <w:rPr>
          <w:rFonts w:cs="B Lotus" w:hint="eastAsia"/>
          <w:b/>
          <w:bCs/>
          <w:color w:val="000000"/>
          <w:sz w:val="24"/>
          <w:szCs w:val="28"/>
          <w:rtl/>
        </w:rPr>
        <w:t>ا</w:t>
      </w:r>
      <w:r w:rsidR="00A614F8" w:rsidRPr="00CC0598">
        <w:rPr>
          <w:rFonts w:cs="B Lotus" w:hint="eastAsia"/>
          <w:b/>
          <w:bCs/>
          <w:color w:val="000000"/>
          <w:sz w:val="24"/>
          <w:szCs w:val="28"/>
          <w:rtl/>
          <w:lang w:bidi="fa-IR"/>
        </w:rPr>
        <w:t>د</w:t>
      </w:r>
      <w:r w:rsidR="00A614F8" w:rsidRPr="00CC0598">
        <w:rPr>
          <w:rFonts w:cs="B Lotus"/>
          <w:b/>
          <w:bCs/>
          <w:color w:val="000000"/>
          <w:sz w:val="24"/>
          <w:szCs w:val="28"/>
          <w:rtl/>
          <w:lang w:bidi="fa-IR"/>
        </w:rPr>
        <w:t xml:space="preserve"> </w:t>
      </w:r>
      <w:r w:rsidR="00A614F8" w:rsidRPr="00CC0598">
        <w:rPr>
          <w:rFonts w:cs="B Lotus" w:hint="eastAsia"/>
          <w:b/>
          <w:bCs/>
          <w:color w:val="000000"/>
          <w:sz w:val="24"/>
          <w:szCs w:val="28"/>
          <w:rtl/>
          <w:lang w:bidi="fa-IR"/>
        </w:rPr>
        <w:t>و</w:t>
      </w:r>
      <w:r w:rsidR="00A614F8" w:rsidRPr="00CC0598">
        <w:rPr>
          <w:rFonts w:cs="B Lotus"/>
          <w:b/>
          <w:bCs/>
          <w:color w:val="000000"/>
          <w:sz w:val="24"/>
          <w:szCs w:val="28"/>
          <w:rtl/>
          <w:lang w:bidi="fa-IR"/>
        </w:rPr>
        <w:t xml:space="preserve"> </w:t>
      </w:r>
      <w:r w:rsidR="00A614F8" w:rsidRPr="00CC0598">
        <w:rPr>
          <w:rFonts w:cs="B Lotus" w:hint="eastAsia"/>
          <w:b/>
          <w:bCs/>
          <w:color w:val="000000"/>
          <w:sz w:val="24"/>
          <w:szCs w:val="28"/>
          <w:rtl/>
        </w:rPr>
        <w:t>ر</w:t>
      </w:r>
      <w:r w:rsidR="00A614F8" w:rsidRPr="00CC0598">
        <w:rPr>
          <w:rFonts w:cs="B Lotus" w:hint="cs"/>
          <w:b/>
          <w:bCs/>
          <w:color w:val="000000"/>
          <w:sz w:val="24"/>
          <w:szCs w:val="28"/>
          <w:rtl/>
        </w:rPr>
        <w:t>و</w:t>
      </w:r>
      <w:r w:rsidR="00A614F8" w:rsidRPr="00CC0598">
        <w:rPr>
          <w:rFonts w:cs="B Lotus" w:hint="eastAsia"/>
          <w:b/>
          <w:bCs/>
          <w:color w:val="000000"/>
          <w:sz w:val="24"/>
          <w:szCs w:val="28"/>
          <w:rtl/>
        </w:rPr>
        <w:t>ش</w:t>
      </w:r>
      <w:r w:rsidR="00A614F8" w:rsidRPr="00CC0598">
        <w:rPr>
          <w:rFonts w:cs="B Lotus"/>
          <w:b/>
          <w:bCs/>
          <w:color w:val="000000"/>
          <w:sz w:val="24"/>
          <w:szCs w:val="28"/>
          <w:rtl/>
        </w:rPr>
        <w:softHyphen/>
      </w:r>
      <w:r w:rsidR="00A614F8" w:rsidRPr="00CC0598">
        <w:rPr>
          <w:rFonts w:cs="B Lotus" w:hint="eastAsia"/>
          <w:b/>
          <w:bCs/>
          <w:color w:val="000000"/>
          <w:sz w:val="24"/>
          <w:szCs w:val="28"/>
          <w:rtl/>
        </w:rPr>
        <w:t>ها</w:t>
      </w:r>
      <w:r w:rsidR="00A614F8" w:rsidRPr="00CC0598">
        <w:rPr>
          <w:rFonts w:cs="B Lotus" w:hint="cs"/>
          <w:b/>
          <w:bCs/>
          <w:color w:val="000000"/>
          <w:sz w:val="24"/>
          <w:szCs w:val="28"/>
          <w:rtl/>
        </w:rPr>
        <w:t xml:space="preserve"> </w:t>
      </w:r>
    </w:p>
    <w:p w14:paraId="77DCBE29" w14:textId="77777777" w:rsidR="00A614F8" w:rsidRPr="00CC0598" w:rsidRDefault="00A614F8" w:rsidP="00A614F8">
      <w:pPr>
        <w:bidi/>
        <w:spacing w:line="360" w:lineRule="auto"/>
        <w:jc w:val="both"/>
        <w:rPr>
          <w:rFonts w:ascii="Times New Roman" w:hAnsi="Times New Roman" w:cs="B Lotus"/>
          <w:b/>
          <w:bCs/>
          <w:color w:val="000000"/>
          <w:sz w:val="24"/>
          <w:szCs w:val="28"/>
          <w:rtl/>
          <w:lang w:bidi="fa-IR"/>
        </w:rPr>
      </w:pPr>
      <w:r w:rsidRPr="00CC0598">
        <w:rPr>
          <w:rFonts w:ascii="Times New Roman" w:hAnsi="Times New Roman" w:cs="B Lotus"/>
          <w:b/>
          <w:bCs/>
          <w:color w:val="000000"/>
          <w:sz w:val="24"/>
          <w:szCs w:val="28"/>
          <w:rtl/>
          <w:lang w:bidi="fa-IR"/>
        </w:rPr>
        <w:t xml:space="preserve">1-3- </w:t>
      </w:r>
      <w:r w:rsidRPr="00CC0598">
        <w:rPr>
          <w:rFonts w:ascii="Times New Roman" w:hAnsi="Times New Roman" w:cs="B Lotus" w:hint="eastAsia"/>
          <w:b/>
          <w:bCs/>
          <w:color w:val="000000"/>
          <w:sz w:val="24"/>
          <w:szCs w:val="28"/>
          <w:rtl/>
          <w:lang w:bidi="fa-IR"/>
        </w:rPr>
        <w:t>مکان</w:t>
      </w:r>
      <w:r w:rsidRPr="00CC0598">
        <w:rPr>
          <w:rFonts w:ascii="Times New Roman" w:hAnsi="Times New Roman" w:cs="B Lotus"/>
          <w:b/>
          <w:bCs/>
          <w:color w:val="000000"/>
          <w:sz w:val="24"/>
          <w:szCs w:val="28"/>
          <w:rtl/>
          <w:lang w:bidi="fa-IR"/>
        </w:rPr>
        <w:t xml:space="preserve"> </w:t>
      </w:r>
      <w:r w:rsidRPr="00CC0598">
        <w:rPr>
          <w:rFonts w:ascii="Times New Roman" w:hAnsi="Times New Roman" w:cs="B Lotus" w:hint="eastAsia"/>
          <w:b/>
          <w:bCs/>
          <w:color w:val="000000"/>
          <w:sz w:val="24"/>
          <w:szCs w:val="28"/>
          <w:rtl/>
          <w:lang w:bidi="fa-IR"/>
        </w:rPr>
        <w:t>و</w:t>
      </w:r>
      <w:r w:rsidRPr="00CC0598">
        <w:rPr>
          <w:rFonts w:ascii="Times New Roman" w:hAnsi="Times New Roman" w:cs="B Lotus"/>
          <w:b/>
          <w:bCs/>
          <w:color w:val="000000"/>
          <w:sz w:val="24"/>
          <w:szCs w:val="28"/>
          <w:rtl/>
          <w:lang w:bidi="fa-IR"/>
        </w:rPr>
        <w:t xml:space="preserve"> </w:t>
      </w:r>
      <w:r w:rsidRPr="00CC0598">
        <w:rPr>
          <w:rFonts w:ascii="Times New Roman" w:hAnsi="Times New Roman" w:cs="B Lotus" w:hint="eastAsia"/>
          <w:b/>
          <w:bCs/>
          <w:color w:val="000000"/>
          <w:sz w:val="24"/>
          <w:szCs w:val="28"/>
          <w:rtl/>
          <w:lang w:bidi="fa-IR"/>
        </w:rPr>
        <w:t>طرح</w:t>
      </w:r>
      <w:r w:rsidRPr="00CC0598">
        <w:rPr>
          <w:rFonts w:ascii="Times New Roman" w:hAnsi="Times New Roman" w:cs="B Lotus"/>
          <w:b/>
          <w:bCs/>
          <w:color w:val="000000"/>
          <w:sz w:val="24"/>
          <w:szCs w:val="28"/>
          <w:rtl/>
          <w:lang w:bidi="fa-IR"/>
        </w:rPr>
        <w:t xml:space="preserve"> </w:t>
      </w:r>
      <w:r w:rsidRPr="00CC0598">
        <w:rPr>
          <w:rFonts w:ascii="Times New Roman" w:hAnsi="Times New Roman" w:cs="B Lotus" w:hint="eastAsia"/>
          <w:b/>
          <w:bCs/>
          <w:color w:val="000000"/>
          <w:sz w:val="24"/>
          <w:szCs w:val="28"/>
          <w:rtl/>
          <w:lang w:bidi="fa-IR"/>
        </w:rPr>
        <w:t>آزما</w:t>
      </w:r>
      <w:r w:rsidRPr="00CC0598">
        <w:rPr>
          <w:rFonts w:ascii="Times New Roman" w:hAnsi="Times New Roman" w:cs="B Lotus" w:hint="cs"/>
          <w:b/>
          <w:bCs/>
          <w:color w:val="000000"/>
          <w:sz w:val="24"/>
          <w:szCs w:val="28"/>
          <w:rtl/>
          <w:lang w:bidi="fa-IR"/>
        </w:rPr>
        <w:t>ی</w:t>
      </w:r>
      <w:r w:rsidRPr="00CC0598">
        <w:rPr>
          <w:rFonts w:ascii="Times New Roman" w:hAnsi="Times New Roman" w:cs="B Lotus" w:hint="eastAsia"/>
          <w:b/>
          <w:bCs/>
          <w:color w:val="000000"/>
          <w:sz w:val="24"/>
          <w:szCs w:val="28"/>
          <w:rtl/>
          <w:lang w:bidi="fa-IR"/>
        </w:rPr>
        <w:t>ش</w:t>
      </w:r>
    </w:p>
    <w:p w14:paraId="6A78204E"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این پژوهش در سال</w:t>
      </w:r>
      <w:r w:rsidR="00D02127"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1402 در باغات گردوی</w:t>
      </w:r>
      <w:r w:rsidR="00453507" w:rsidRPr="00CC0598">
        <w:rPr>
          <w:rFonts w:ascii="Times New Roman" w:hAnsi="Times New Roman" w:cs="B Lotus" w:hint="cs"/>
          <w:color w:val="000000"/>
          <w:sz w:val="24"/>
          <w:szCs w:val="28"/>
          <w:rtl/>
          <w:lang w:bidi="fa-IR"/>
        </w:rPr>
        <w:t xml:space="preserve"> شرکت</w:t>
      </w:r>
      <w:r w:rsidRPr="00CC0598">
        <w:rPr>
          <w:rFonts w:ascii="Times New Roman" w:hAnsi="Times New Roman" w:cs="B Lotus" w:hint="cs"/>
          <w:color w:val="000000"/>
          <w:sz w:val="24"/>
          <w:szCs w:val="28"/>
          <w:rtl/>
          <w:lang w:bidi="fa-IR"/>
        </w:rPr>
        <w:t xml:space="preserve"> کشت و صنعت دشت خرمدره واقع در استان زنجان، شهرستان خرمدره </w:t>
      </w:r>
      <w:r w:rsidR="00453507" w:rsidRPr="00CC0598">
        <w:rPr>
          <w:rFonts w:ascii="Times New Roman" w:hAnsi="Times New Roman" w:cs="B Lotus" w:hint="cs"/>
          <w:color w:val="000000"/>
          <w:sz w:val="24"/>
          <w:szCs w:val="28"/>
          <w:rtl/>
          <w:lang w:bidi="fa-IR"/>
        </w:rPr>
        <w:t>در عرض جغرافیایی</w:t>
      </w:r>
      <w:r w:rsidRPr="00CC0598">
        <w:rPr>
          <w:rFonts w:ascii="Times New Roman" w:hAnsi="Times New Roman" w:cs="B Lotus" w:hint="cs"/>
          <w:color w:val="000000"/>
          <w:sz w:val="24"/>
          <w:szCs w:val="28"/>
          <w:rtl/>
          <w:lang w:bidi="fa-IR"/>
        </w:rPr>
        <w:t xml:space="preserve"> </w:t>
      </w:r>
      <w:r w:rsidRPr="00CC0598">
        <w:rPr>
          <w:rFonts w:cs="Calibri"/>
          <w:color w:val="000000"/>
          <w:sz w:val="24"/>
          <w:szCs w:val="28"/>
          <w:rtl/>
          <w:lang w:bidi="fa-IR"/>
        </w:rPr>
        <w:t>°</w:t>
      </w:r>
      <w:r w:rsidRPr="00CC0598">
        <w:rPr>
          <w:rFonts w:ascii="Times New Roman" w:hAnsi="Times New Roman" w:cs="B Lotus" w:hint="cs"/>
          <w:color w:val="000000"/>
          <w:sz w:val="24"/>
          <w:szCs w:val="28"/>
          <w:rtl/>
          <w:lang w:bidi="fa-IR"/>
        </w:rPr>
        <w:t>25/36 شمالی و</w:t>
      </w:r>
      <w:r w:rsidR="00453507" w:rsidRPr="00CC0598">
        <w:rPr>
          <w:rFonts w:ascii="Times New Roman" w:hAnsi="Times New Roman" w:cs="B Lotus" w:hint="cs"/>
          <w:color w:val="000000"/>
          <w:sz w:val="24"/>
          <w:szCs w:val="28"/>
          <w:rtl/>
          <w:lang w:bidi="fa-IR"/>
        </w:rPr>
        <w:t xml:space="preserve"> طول جغرافیایی</w:t>
      </w:r>
      <w:r w:rsidRPr="00CC0598">
        <w:rPr>
          <w:rFonts w:ascii="Times New Roman" w:hAnsi="Times New Roman" w:cs="B Lotus" w:hint="cs"/>
          <w:color w:val="000000"/>
          <w:sz w:val="24"/>
          <w:szCs w:val="28"/>
          <w:rtl/>
          <w:lang w:bidi="fa-IR"/>
        </w:rPr>
        <w:t xml:space="preserve"> </w:t>
      </w:r>
      <w:r w:rsidRPr="00CC0598">
        <w:rPr>
          <w:rFonts w:cs="Calibri"/>
          <w:color w:val="000000"/>
          <w:sz w:val="24"/>
          <w:szCs w:val="28"/>
          <w:rtl/>
          <w:lang w:bidi="fa-IR"/>
        </w:rPr>
        <w:t>°</w:t>
      </w:r>
      <w:r w:rsidRPr="00CC0598">
        <w:rPr>
          <w:rFonts w:ascii="Times New Roman" w:hAnsi="Times New Roman" w:cs="B Lotus" w:hint="cs"/>
          <w:color w:val="000000"/>
          <w:sz w:val="24"/>
          <w:szCs w:val="28"/>
          <w:rtl/>
          <w:lang w:bidi="fa-IR"/>
        </w:rPr>
        <w:t>25/49 شرقی انجام گرفت. باغ گردوی مورد نظر 6 ساله بوده و با استفاده از نهال</w:t>
      </w:r>
      <w:r w:rsidRPr="00CC0598">
        <w:rPr>
          <w:rFonts w:ascii="Times New Roman" w:hAnsi="Times New Roman" w:cs="B Lotus" w:hint="eastAsia"/>
          <w:color w:val="000000"/>
          <w:sz w:val="24"/>
          <w:szCs w:val="28"/>
          <w:rtl/>
          <w:lang w:bidi="fa-IR"/>
        </w:rPr>
        <w:t>‌</w:t>
      </w:r>
      <w:r w:rsidRPr="00CC0598">
        <w:rPr>
          <w:rFonts w:ascii="Times New Roman" w:hAnsi="Times New Roman" w:cs="B Lotus" w:hint="cs"/>
          <w:color w:val="000000"/>
          <w:sz w:val="24"/>
          <w:szCs w:val="28"/>
          <w:rtl/>
          <w:lang w:bidi="fa-IR"/>
        </w:rPr>
        <w:t xml:space="preserve">های کشت بافتی شرکت کشت و صنعت رعنا و رقم چندلر با فاصله 7×7 متر احداث شده است در حال حاضر باغ مورد نظر در </w:t>
      </w:r>
      <w:r w:rsidR="00D02127" w:rsidRPr="00CC0598">
        <w:rPr>
          <w:rFonts w:ascii="Times New Roman" w:hAnsi="Times New Roman" w:cs="B Lotus" w:hint="cs"/>
          <w:color w:val="000000"/>
          <w:sz w:val="24"/>
          <w:szCs w:val="28"/>
          <w:rtl/>
          <w:lang w:bidi="fa-IR"/>
        </w:rPr>
        <w:t xml:space="preserve">سال های اولیه باردهی </w:t>
      </w:r>
      <w:r w:rsidRPr="00CC0598">
        <w:rPr>
          <w:rFonts w:ascii="Times New Roman" w:hAnsi="Times New Roman" w:cs="B Lotus" w:hint="cs"/>
          <w:color w:val="000000"/>
          <w:sz w:val="24"/>
          <w:szCs w:val="28"/>
          <w:rtl/>
          <w:lang w:bidi="fa-IR"/>
        </w:rPr>
        <w:t>اقتصادی قرار دارد</w:t>
      </w:r>
      <w:r w:rsidR="00D02127"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 xml:space="preserve"> آزمایش با چهار تیمار، سه</w:t>
      </w:r>
      <w:r w:rsidR="00BB637A"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تکرار</w:t>
      </w:r>
      <w:r w:rsidR="00BB637A"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و</w:t>
      </w:r>
      <w:r w:rsidR="00BB637A"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پنج درخت در هر واحد آزمایشی(15 درخت برای هر تکرار و مجموعا 60 درخت برای کل آزمایش) انجام شد</w:t>
      </w:r>
      <w:r w:rsidR="00453507" w:rsidRPr="00CC0598">
        <w:rPr>
          <w:rFonts w:ascii="Times New Roman" w:hAnsi="Times New Roman" w:cs="B Lotus" w:hint="cs"/>
          <w:color w:val="000000"/>
          <w:sz w:val="24"/>
          <w:szCs w:val="28"/>
          <w:rtl/>
          <w:lang w:bidi="fa-IR"/>
        </w:rPr>
        <w:t xml:space="preserve"> (شکل 3-1)</w:t>
      </w:r>
      <w:r w:rsidRPr="00CC0598">
        <w:rPr>
          <w:rFonts w:ascii="Times New Roman" w:hAnsi="Times New Roman" w:cs="B Lotus" w:hint="cs"/>
          <w:color w:val="000000"/>
          <w:sz w:val="24"/>
          <w:szCs w:val="28"/>
          <w:rtl/>
          <w:lang w:bidi="fa-IR"/>
        </w:rPr>
        <w:t xml:space="preserve">. </w:t>
      </w:r>
    </w:p>
    <w:p w14:paraId="1D7C4274" w14:textId="0EF8E040" w:rsidR="00A614F8" w:rsidRPr="00CC0598" w:rsidRDefault="00560359" w:rsidP="00A614F8">
      <w:pPr>
        <w:bidi/>
        <w:spacing w:line="360" w:lineRule="auto"/>
        <w:jc w:val="center"/>
        <w:rPr>
          <w:rFonts w:ascii="Times New Roman" w:hAnsi="Times New Roman" w:cs="B Lotus"/>
          <w:color w:val="000000"/>
          <w:sz w:val="24"/>
          <w:szCs w:val="28"/>
          <w:rtl/>
          <w:lang w:bidi="fa-IR"/>
        </w:rPr>
      </w:pPr>
      <w:r w:rsidRPr="00CC0598">
        <w:rPr>
          <w:rFonts w:ascii="Times New Roman" w:hAnsi="Times New Roman" w:cs="B Lotus"/>
          <w:noProof/>
          <w:color w:val="000000"/>
          <w:sz w:val="24"/>
          <w:szCs w:val="28"/>
          <w:lang w:bidi="fa-IR"/>
        </w:rPr>
        <w:drawing>
          <wp:inline distT="0" distB="0" distL="0" distR="0" wp14:anchorId="0F3F1386" wp14:editId="198E9BBA">
            <wp:extent cx="3771900" cy="316230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b="37064"/>
                    <a:stretch>
                      <a:fillRect/>
                    </a:stretch>
                  </pic:blipFill>
                  <pic:spPr bwMode="auto">
                    <a:xfrm>
                      <a:off x="0" y="0"/>
                      <a:ext cx="3771900" cy="3162300"/>
                    </a:xfrm>
                    <a:prstGeom prst="rect">
                      <a:avLst/>
                    </a:prstGeom>
                    <a:noFill/>
                    <a:ln>
                      <a:noFill/>
                    </a:ln>
                  </pic:spPr>
                </pic:pic>
              </a:graphicData>
            </a:graphic>
          </wp:inline>
        </w:drawing>
      </w:r>
      <w:r w:rsidRPr="00CC0598">
        <w:rPr>
          <w:rFonts w:ascii="Times New Roman" w:hAnsi="Times New Roman" w:cs="B Lotus"/>
          <w:noProof/>
          <w:color w:val="000000"/>
          <w:sz w:val="24"/>
          <w:szCs w:val="28"/>
          <w:lang w:bidi="fa-IR"/>
        </w:rPr>
        <w:drawing>
          <wp:inline distT="0" distB="0" distL="0" distR="0" wp14:anchorId="01DCBFCB" wp14:editId="3FF6C61F">
            <wp:extent cx="2362200" cy="3152775"/>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2200" cy="3152775"/>
                    </a:xfrm>
                    <a:prstGeom prst="rect">
                      <a:avLst/>
                    </a:prstGeom>
                    <a:noFill/>
                    <a:ln>
                      <a:noFill/>
                    </a:ln>
                  </pic:spPr>
                </pic:pic>
              </a:graphicData>
            </a:graphic>
          </wp:inline>
        </w:drawing>
      </w:r>
    </w:p>
    <w:p w14:paraId="430E281E" w14:textId="77777777" w:rsidR="00A614F8" w:rsidRPr="00CC0598" w:rsidRDefault="00A614F8" w:rsidP="00A614F8">
      <w:pPr>
        <w:bidi/>
        <w:spacing w:line="360" w:lineRule="auto"/>
        <w:jc w:val="center"/>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 xml:space="preserve">شکل </w:t>
      </w:r>
      <w:r w:rsidRPr="00CC0598">
        <w:rPr>
          <w:rFonts w:ascii="Times New Roman" w:hAnsi="Times New Roman" w:cs="B Lotus"/>
          <w:color w:val="000000"/>
          <w:sz w:val="24"/>
          <w:szCs w:val="28"/>
          <w:rtl/>
          <w:lang w:bidi="fa-IR"/>
        </w:rPr>
        <w:t>3-</w:t>
      </w:r>
      <w:r w:rsidRPr="00CC0598">
        <w:rPr>
          <w:rFonts w:ascii="Times New Roman" w:hAnsi="Times New Roman" w:cs="B Lotus" w:hint="cs"/>
          <w:color w:val="000000"/>
          <w:sz w:val="24"/>
          <w:szCs w:val="28"/>
          <w:rtl/>
          <w:lang w:bidi="fa-IR"/>
        </w:rPr>
        <w:t>1</w:t>
      </w:r>
      <w:r w:rsidRPr="00CC0598">
        <w:rPr>
          <w:rFonts w:ascii="Times New Roman" w:hAnsi="Times New Roman" w:cs="B Lotus"/>
          <w:color w:val="000000"/>
          <w:sz w:val="24"/>
          <w:szCs w:val="28"/>
          <w:rtl/>
          <w:lang w:bidi="fa-IR"/>
        </w:rPr>
        <w:t>-</w:t>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نمای کلی درختان گرد</w:t>
      </w:r>
      <w:r w:rsidR="000261F0" w:rsidRPr="00CC0598">
        <w:rPr>
          <w:rFonts w:ascii="Times New Roman" w:hAnsi="Times New Roman" w:cs="B Lotus" w:hint="cs"/>
          <w:color w:val="000000"/>
          <w:sz w:val="24"/>
          <w:szCs w:val="28"/>
          <w:rtl/>
          <w:lang w:bidi="fa-IR"/>
        </w:rPr>
        <w:t xml:space="preserve">و </w:t>
      </w:r>
      <w:r w:rsidR="000261F0" w:rsidRPr="00CC0598">
        <w:rPr>
          <w:rFonts w:ascii="Times New Roman" w:hAnsi="Times New Roman" w:cs="B Lotus" w:hint="cs"/>
          <w:color w:val="000000"/>
          <w:sz w:val="28"/>
          <w:szCs w:val="28"/>
          <w:rtl/>
          <w:lang w:bidi="fa-IR"/>
        </w:rPr>
        <w:t>ک</w:t>
      </w:r>
      <w:r w:rsidRPr="00CC0598">
        <w:rPr>
          <w:rFonts w:ascii="Times New Roman" w:hAnsi="Times New Roman" w:cs="B Lotus" w:hint="cs"/>
          <w:color w:val="000000"/>
          <w:sz w:val="24"/>
          <w:szCs w:val="28"/>
          <w:rtl/>
          <w:lang w:bidi="fa-IR"/>
        </w:rPr>
        <w:t>شت صنعت خرمدره</w:t>
      </w:r>
    </w:p>
    <w:p w14:paraId="1125E7C9" w14:textId="77777777" w:rsidR="00A614F8" w:rsidRPr="00CC0598" w:rsidRDefault="00A614F8" w:rsidP="00A614F8">
      <w:pPr>
        <w:bidi/>
        <w:spacing w:line="360" w:lineRule="auto"/>
        <w:jc w:val="both"/>
        <w:rPr>
          <w:rFonts w:ascii="Times New Roman" w:hAnsi="Times New Roman" w:cs="B Lotus"/>
          <w:b/>
          <w:bCs/>
          <w:color w:val="000000"/>
          <w:sz w:val="24"/>
          <w:szCs w:val="28"/>
          <w:rtl/>
          <w:lang w:bidi="fa-IR"/>
        </w:rPr>
      </w:pPr>
      <w:r w:rsidRPr="00CC0598">
        <w:rPr>
          <w:rFonts w:ascii="Times New Roman" w:hAnsi="Times New Roman" w:cs="B Lotus" w:hint="cs"/>
          <w:b/>
          <w:bCs/>
          <w:color w:val="000000"/>
          <w:sz w:val="24"/>
          <w:szCs w:val="28"/>
          <w:rtl/>
          <w:lang w:bidi="fa-IR"/>
        </w:rPr>
        <w:t>2</w:t>
      </w:r>
      <w:r w:rsidRPr="00CC0598">
        <w:rPr>
          <w:rFonts w:ascii="Times New Roman" w:hAnsi="Times New Roman" w:cs="B Lotus"/>
          <w:b/>
          <w:bCs/>
          <w:color w:val="000000"/>
          <w:sz w:val="24"/>
          <w:szCs w:val="28"/>
          <w:rtl/>
          <w:lang w:bidi="fa-IR"/>
        </w:rPr>
        <w:t>-3-</w:t>
      </w:r>
      <w:r w:rsidRPr="00CC0598">
        <w:rPr>
          <w:rFonts w:ascii="Times New Roman" w:hAnsi="Times New Roman" w:cs="B Lotus" w:hint="cs"/>
          <w:b/>
          <w:bCs/>
          <w:color w:val="000000"/>
          <w:sz w:val="24"/>
          <w:szCs w:val="28"/>
          <w:rtl/>
          <w:lang w:bidi="fa-IR"/>
        </w:rPr>
        <w:t xml:space="preserve"> </w:t>
      </w:r>
      <w:r w:rsidRPr="00CC0598">
        <w:rPr>
          <w:rFonts w:ascii="Times New Roman" w:hAnsi="Times New Roman" w:cs="B Lotus"/>
          <w:b/>
          <w:bCs/>
          <w:color w:val="000000"/>
          <w:sz w:val="24"/>
          <w:szCs w:val="28"/>
          <w:rtl/>
          <w:lang w:bidi="fa-IR"/>
        </w:rPr>
        <w:t xml:space="preserve">روش </w:t>
      </w:r>
      <w:r w:rsidRPr="00CC0598">
        <w:rPr>
          <w:rFonts w:ascii="Times New Roman" w:hAnsi="Times New Roman" w:cs="B Lotus" w:hint="eastAsia"/>
          <w:b/>
          <w:bCs/>
          <w:color w:val="000000"/>
          <w:sz w:val="24"/>
          <w:szCs w:val="28"/>
          <w:rtl/>
          <w:lang w:bidi="fa-IR"/>
        </w:rPr>
        <w:t>اجر</w:t>
      </w:r>
      <w:r w:rsidRPr="00CC0598">
        <w:rPr>
          <w:rFonts w:ascii="Times New Roman" w:hAnsi="Times New Roman" w:cs="B Lotus" w:hint="cs"/>
          <w:b/>
          <w:bCs/>
          <w:color w:val="000000"/>
          <w:sz w:val="24"/>
          <w:szCs w:val="28"/>
          <w:rtl/>
          <w:lang w:bidi="fa-IR"/>
        </w:rPr>
        <w:t>ای</w:t>
      </w:r>
      <w:r w:rsidRPr="00CC0598">
        <w:rPr>
          <w:rFonts w:ascii="Times New Roman" w:hAnsi="Times New Roman" w:cs="B Lotus"/>
          <w:b/>
          <w:bCs/>
          <w:color w:val="000000"/>
          <w:sz w:val="24"/>
          <w:szCs w:val="28"/>
          <w:rtl/>
          <w:lang w:bidi="fa-IR"/>
        </w:rPr>
        <w:t xml:space="preserve"> </w:t>
      </w:r>
      <w:r w:rsidRPr="00CC0598">
        <w:rPr>
          <w:rFonts w:ascii="Times New Roman" w:hAnsi="Times New Roman" w:cs="B Lotus" w:hint="eastAsia"/>
          <w:b/>
          <w:bCs/>
          <w:color w:val="000000"/>
          <w:sz w:val="24"/>
          <w:szCs w:val="28"/>
          <w:rtl/>
          <w:lang w:bidi="fa-IR"/>
        </w:rPr>
        <w:t>پژوهش</w:t>
      </w:r>
    </w:p>
    <w:p w14:paraId="7639B82C"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lastRenderedPageBreak/>
        <w:t>در موقع اجرای آزمایش و برای جلوگیری از اختلاط و تاثیر تغذیه درختان مجاور بر روی تیمارهای اصلی، بین هر کرت با کرت کناری سه ردیف فاصله گذاشته شد. به علاوه در هر کرت، یک ردیف درخت کناری در چهار طرف تیمار اصلی نیز با تیمار کودی همان کرت تغذیه شد ولی یاداشت برداری</w:t>
      </w:r>
      <w:r w:rsidRPr="00CC0598">
        <w:rPr>
          <w:rFonts w:ascii="Times New Roman" w:hAnsi="Times New Roman" w:cs="B Lotus" w:hint="eastAsia"/>
          <w:color w:val="000000"/>
          <w:sz w:val="24"/>
          <w:szCs w:val="28"/>
          <w:rtl/>
          <w:lang w:bidi="fa-IR"/>
        </w:rPr>
        <w:t>‌</w:t>
      </w:r>
      <w:r w:rsidRPr="00CC0598">
        <w:rPr>
          <w:rFonts w:ascii="Times New Roman" w:hAnsi="Times New Roman" w:cs="B Lotus" w:hint="cs"/>
          <w:color w:val="000000"/>
          <w:sz w:val="24"/>
          <w:szCs w:val="28"/>
          <w:rtl/>
          <w:lang w:bidi="fa-IR"/>
        </w:rPr>
        <w:t xml:space="preserve">ها فقط بر روی درختان اصلی هر کرت انجام گرفت. برای اجرای آزمایش، یک تانک تزریق کود با لوله کشی جداگانه برای هرکرت طراحی شده بود و تزریق کودهای هر تیمار به صورت جداگانه از طریق این سیستم انجام شد و در نهایت بعد از اعمال </w:t>
      </w:r>
      <w:r w:rsidR="00453507" w:rsidRPr="00CC0598">
        <w:rPr>
          <w:rFonts w:ascii="Times New Roman" w:hAnsi="Times New Roman" w:cs="B Lotus" w:hint="cs"/>
          <w:color w:val="000000"/>
          <w:sz w:val="24"/>
          <w:szCs w:val="28"/>
          <w:rtl/>
          <w:lang w:bidi="fa-IR"/>
        </w:rPr>
        <w:t>تیمارها</w:t>
      </w:r>
      <w:r w:rsidRPr="00CC0598">
        <w:rPr>
          <w:rFonts w:ascii="Times New Roman" w:hAnsi="Times New Roman" w:cs="B Lotus" w:hint="cs"/>
          <w:color w:val="000000"/>
          <w:sz w:val="24"/>
          <w:szCs w:val="28"/>
          <w:rtl/>
          <w:lang w:bidi="fa-IR"/>
        </w:rPr>
        <w:t>، آبیاری قطعات با استفاده از سیستم آبیاری اصلی انجام می</w:t>
      </w:r>
      <w:r w:rsidRPr="00CC0598">
        <w:rPr>
          <w:rFonts w:ascii="Times New Roman" w:hAnsi="Times New Roman" w:cs="B Lotus" w:hint="eastAsia"/>
          <w:color w:val="000000"/>
          <w:sz w:val="24"/>
          <w:szCs w:val="28"/>
          <w:rtl/>
          <w:lang w:bidi="fa-IR"/>
        </w:rPr>
        <w:t>‌</w:t>
      </w:r>
      <w:r w:rsidRPr="00CC0598">
        <w:rPr>
          <w:rFonts w:ascii="Times New Roman" w:hAnsi="Times New Roman" w:cs="B Lotus" w:hint="cs"/>
          <w:color w:val="000000"/>
          <w:sz w:val="24"/>
          <w:szCs w:val="28"/>
          <w:rtl/>
          <w:lang w:bidi="fa-IR"/>
        </w:rPr>
        <w:t xml:space="preserve">گیرد تا کود در اختیار درختان قرار بگیرد. </w:t>
      </w:r>
    </w:p>
    <w:p w14:paraId="1F5B6BFE" w14:textId="4AA288D1" w:rsidR="00A614F8" w:rsidRPr="00CC0598" w:rsidRDefault="00560359" w:rsidP="00A614F8">
      <w:pPr>
        <w:bidi/>
        <w:spacing w:line="360" w:lineRule="auto"/>
        <w:jc w:val="center"/>
        <w:rPr>
          <w:rFonts w:ascii="Times New Roman" w:hAnsi="Times New Roman" w:cs="B Lotus"/>
          <w:color w:val="000000"/>
          <w:sz w:val="24"/>
          <w:szCs w:val="28"/>
          <w:rtl/>
          <w:lang w:bidi="fa-IR"/>
        </w:rPr>
      </w:pPr>
      <w:r w:rsidRPr="00CC0598">
        <w:rPr>
          <w:rFonts w:ascii="Times New Roman" w:hAnsi="Times New Roman" w:cs="B Lotus"/>
          <w:noProof/>
          <w:color w:val="000000"/>
          <w:sz w:val="24"/>
          <w:szCs w:val="28"/>
          <w:lang w:bidi="fa-IR"/>
        </w:rPr>
        <w:drawing>
          <wp:inline distT="0" distB="0" distL="0" distR="0" wp14:anchorId="0CB6867F" wp14:editId="036EBF03">
            <wp:extent cx="2743200" cy="365760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flipH="1">
                      <a:off x="0" y="0"/>
                      <a:ext cx="2743200" cy="3657600"/>
                    </a:xfrm>
                    <a:prstGeom prst="rect">
                      <a:avLst/>
                    </a:prstGeom>
                    <a:noFill/>
                    <a:ln>
                      <a:noFill/>
                    </a:ln>
                  </pic:spPr>
                </pic:pic>
              </a:graphicData>
            </a:graphic>
          </wp:inline>
        </w:drawing>
      </w:r>
      <w:r w:rsidRPr="00CC0598">
        <w:rPr>
          <w:rFonts w:ascii="Times New Roman" w:hAnsi="Times New Roman" w:cs="B Lotus"/>
          <w:noProof/>
          <w:color w:val="000000"/>
          <w:sz w:val="24"/>
          <w:szCs w:val="28"/>
          <w:lang w:bidi="fa-IR"/>
        </w:rPr>
        <w:drawing>
          <wp:inline distT="0" distB="0" distL="0" distR="0" wp14:anchorId="51526F02" wp14:editId="38DF6CF8">
            <wp:extent cx="2762250" cy="3686175"/>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H="1">
                      <a:off x="0" y="0"/>
                      <a:ext cx="2762250" cy="3686175"/>
                    </a:xfrm>
                    <a:prstGeom prst="rect">
                      <a:avLst/>
                    </a:prstGeom>
                    <a:noFill/>
                    <a:ln>
                      <a:noFill/>
                    </a:ln>
                  </pic:spPr>
                </pic:pic>
              </a:graphicData>
            </a:graphic>
          </wp:inline>
        </w:drawing>
      </w:r>
    </w:p>
    <w:p w14:paraId="114ABA6E" w14:textId="77777777" w:rsidR="00A614F8" w:rsidRPr="00CC0598" w:rsidRDefault="00A614F8" w:rsidP="00A614F8">
      <w:pPr>
        <w:bidi/>
        <w:spacing w:line="360" w:lineRule="auto"/>
        <w:jc w:val="center"/>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 xml:space="preserve">شکل </w:t>
      </w:r>
      <w:r w:rsidRPr="00CC0598">
        <w:rPr>
          <w:rFonts w:ascii="Times New Roman" w:hAnsi="Times New Roman" w:cs="B Lotus"/>
          <w:color w:val="000000"/>
          <w:sz w:val="24"/>
          <w:szCs w:val="28"/>
          <w:rtl/>
          <w:lang w:bidi="fa-IR"/>
        </w:rPr>
        <w:t>3-</w:t>
      </w:r>
      <w:r w:rsidRPr="00CC0598">
        <w:rPr>
          <w:rFonts w:ascii="Times New Roman" w:hAnsi="Times New Roman" w:cs="B Lotus" w:hint="cs"/>
          <w:color w:val="000000"/>
          <w:sz w:val="24"/>
          <w:szCs w:val="28"/>
          <w:rtl/>
          <w:lang w:bidi="fa-IR"/>
        </w:rPr>
        <w:t>2</w:t>
      </w:r>
      <w:r w:rsidRPr="00CC0598">
        <w:rPr>
          <w:rFonts w:ascii="Times New Roman" w:hAnsi="Times New Roman" w:cs="B Lotus"/>
          <w:color w:val="000000"/>
          <w:sz w:val="24"/>
          <w:szCs w:val="28"/>
          <w:rtl/>
          <w:lang w:bidi="fa-IR"/>
        </w:rPr>
        <w:t>-</w:t>
      </w:r>
      <w:r w:rsidRPr="00CC0598">
        <w:rPr>
          <w:rFonts w:ascii="Times New Roman" w:hAnsi="Times New Roman" w:cs="B Lotus" w:hint="cs"/>
          <w:color w:val="000000"/>
          <w:sz w:val="24"/>
          <w:szCs w:val="28"/>
          <w:rtl/>
          <w:lang w:bidi="fa-IR"/>
        </w:rPr>
        <w:t xml:space="preserve"> سیستم آبیاری</w:t>
      </w:r>
      <w:r w:rsidR="00453507" w:rsidRPr="00CC0598">
        <w:rPr>
          <w:rFonts w:ascii="Times New Roman" w:hAnsi="Times New Roman" w:cs="B Lotus" w:hint="cs"/>
          <w:color w:val="000000"/>
          <w:sz w:val="24"/>
          <w:szCs w:val="28"/>
          <w:rtl/>
          <w:lang w:bidi="fa-IR"/>
        </w:rPr>
        <w:t xml:space="preserve"> مورد استفاده برای اعمال تیمارهای کودی در</w:t>
      </w:r>
      <w:r w:rsidRPr="00CC0598">
        <w:rPr>
          <w:rFonts w:ascii="Times New Roman" w:hAnsi="Times New Roman" w:cs="B Lotus" w:hint="cs"/>
          <w:color w:val="000000"/>
          <w:sz w:val="24"/>
          <w:szCs w:val="28"/>
          <w:rtl/>
          <w:lang w:bidi="fa-IR"/>
        </w:rPr>
        <w:t xml:space="preserve"> </w:t>
      </w:r>
      <w:r w:rsidR="009944D1" w:rsidRPr="00CC0598">
        <w:rPr>
          <w:rFonts w:ascii="Times New Roman" w:hAnsi="Times New Roman" w:cs="B Lotus" w:hint="cs"/>
          <w:color w:val="000000"/>
          <w:sz w:val="24"/>
          <w:szCs w:val="28"/>
          <w:rtl/>
          <w:lang w:bidi="fa-IR"/>
        </w:rPr>
        <w:t>ک</w:t>
      </w:r>
      <w:r w:rsidRPr="00CC0598">
        <w:rPr>
          <w:rFonts w:ascii="Times New Roman" w:hAnsi="Times New Roman" w:cs="B Lotus" w:hint="cs"/>
          <w:color w:val="000000"/>
          <w:sz w:val="24"/>
          <w:szCs w:val="28"/>
          <w:rtl/>
          <w:lang w:bidi="fa-IR"/>
        </w:rPr>
        <w:t>شت صنعت خرمدره</w:t>
      </w:r>
    </w:p>
    <w:p w14:paraId="7ADEC88D" w14:textId="77777777" w:rsidR="00A614F8" w:rsidRPr="00CC0598" w:rsidRDefault="00A614F8" w:rsidP="00A614F8">
      <w:pPr>
        <w:bidi/>
        <w:spacing w:line="360" w:lineRule="auto"/>
        <w:jc w:val="both"/>
        <w:rPr>
          <w:rFonts w:ascii="Times New Roman" w:hAnsi="Times New Roman" w:cs="B Lotus"/>
          <w:b/>
          <w:bCs/>
          <w:color w:val="000000"/>
          <w:sz w:val="24"/>
          <w:szCs w:val="28"/>
          <w:rtl/>
          <w:lang w:bidi="fa-IR"/>
        </w:rPr>
      </w:pPr>
      <w:r w:rsidRPr="00CC0598">
        <w:rPr>
          <w:rFonts w:ascii="Times New Roman" w:hAnsi="Times New Roman" w:cs="B Lotus" w:hint="cs"/>
          <w:b/>
          <w:bCs/>
          <w:color w:val="000000"/>
          <w:sz w:val="24"/>
          <w:szCs w:val="28"/>
          <w:rtl/>
          <w:lang w:bidi="fa-IR"/>
        </w:rPr>
        <w:t>3</w:t>
      </w:r>
      <w:r w:rsidRPr="00CC0598">
        <w:rPr>
          <w:rFonts w:ascii="Times New Roman" w:hAnsi="Times New Roman" w:cs="B Lotus"/>
          <w:b/>
          <w:bCs/>
          <w:color w:val="000000"/>
          <w:sz w:val="24"/>
          <w:szCs w:val="28"/>
          <w:rtl/>
          <w:lang w:bidi="fa-IR"/>
        </w:rPr>
        <w:t xml:space="preserve">-3- </w:t>
      </w:r>
      <w:r w:rsidRPr="00CC0598">
        <w:rPr>
          <w:rFonts w:ascii="Times New Roman" w:hAnsi="Times New Roman" w:cs="B Lotus" w:hint="eastAsia"/>
          <w:b/>
          <w:bCs/>
          <w:color w:val="000000"/>
          <w:sz w:val="24"/>
          <w:szCs w:val="28"/>
          <w:rtl/>
          <w:lang w:bidi="fa-IR"/>
        </w:rPr>
        <w:t>مراحل</w:t>
      </w:r>
      <w:r w:rsidR="001928E5" w:rsidRPr="00CC0598">
        <w:rPr>
          <w:rFonts w:ascii="Times New Roman" w:hAnsi="Times New Roman" w:cs="B Lotus" w:hint="cs"/>
          <w:b/>
          <w:bCs/>
          <w:color w:val="000000"/>
          <w:sz w:val="24"/>
          <w:szCs w:val="28"/>
          <w:rtl/>
          <w:lang w:bidi="fa-IR"/>
        </w:rPr>
        <w:t xml:space="preserve"> </w:t>
      </w:r>
      <w:r w:rsidR="00453507" w:rsidRPr="00CC0598">
        <w:rPr>
          <w:rFonts w:ascii="Times New Roman" w:hAnsi="Times New Roman" w:cs="B Lotus" w:hint="cs"/>
          <w:b/>
          <w:bCs/>
          <w:color w:val="000000"/>
          <w:sz w:val="24"/>
          <w:szCs w:val="28"/>
          <w:rtl/>
          <w:lang w:bidi="fa-IR"/>
        </w:rPr>
        <w:t>اعمال تیمارها</w:t>
      </w:r>
    </w:p>
    <w:p w14:paraId="4FC0CB13" w14:textId="4143250F" w:rsidR="00530223" w:rsidRPr="00CC0598" w:rsidRDefault="00560359" w:rsidP="00A614F8">
      <w:pPr>
        <w:bidi/>
        <w:spacing w:line="360" w:lineRule="auto"/>
        <w:jc w:val="both"/>
        <w:rPr>
          <w:rFonts w:ascii="Times New Roman" w:hAnsi="Times New Roman" w:cs="B Lotus"/>
          <w:color w:val="000000"/>
          <w:sz w:val="24"/>
          <w:szCs w:val="28"/>
          <w:rtl/>
          <w:lang w:bidi="fa-IR"/>
        </w:rPr>
      </w:pPr>
      <w:r>
        <w:rPr>
          <w:noProof/>
        </w:rPr>
        <w:lastRenderedPageBreak/>
        <w:drawing>
          <wp:anchor distT="0" distB="0" distL="114300" distR="114300" simplePos="0" relativeHeight="251662848" behindDoc="0" locked="0" layoutInCell="1" allowOverlap="1" wp14:anchorId="7DC9601B" wp14:editId="0AE65478">
            <wp:simplePos x="0" y="0"/>
            <wp:positionH relativeFrom="column">
              <wp:posOffset>-608330</wp:posOffset>
            </wp:positionH>
            <wp:positionV relativeFrom="paragraph">
              <wp:posOffset>2605405</wp:posOffset>
            </wp:positionV>
            <wp:extent cx="7562850" cy="3248025"/>
            <wp:effectExtent l="0" t="0" r="0" b="0"/>
            <wp:wrapTopAndBottom/>
            <wp:docPr id="2682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562850" cy="3248025"/>
                    </a:xfrm>
                    <a:prstGeom prst="rect">
                      <a:avLst/>
                    </a:prstGeom>
                    <a:noFill/>
                    <a:ln>
                      <a:noFill/>
                    </a:ln>
                  </pic:spPr>
                </pic:pic>
              </a:graphicData>
            </a:graphic>
            <wp14:sizeRelH relativeFrom="page">
              <wp14:pctWidth>0</wp14:pctWidth>
            </wp14:sizeRelH>
            <wp14:sizeRelV relativeFrom="page">
              <wp14:pctHeight>0</wp14:pctHeight>
            </wp14:sizeRelV>
          </wp:anchor>
        </w:drawing>
      </w:r>
      <w:r w:rsidR="00A614F8" w:rsidRPr="00CC0598">
        <w:rPr>
          <w:rFonts w:ascii="Times New Roman" w:hAnsi="Times New Roman" w:cs="B Lotus" w:hint="cs"/>
          <w:color w:val="000000"/>
          <w:sz w:val="24"/>
          <w:szCs w:val="28"/>
          <w:rtl/>
          <w:lang w:bidi="fa-IR"/>
        </w:rPr>
        <w:t xml:space="preserve">تیمارهای آزمایشی شامل چهار تیمار می باشد که تیمار یک به عنوان تیمار شاهد (تغذیه استاندارد باغ) بود. تیمار شاهد </w:t>
      </w:r>
      <w:r w:rsidR="00530223" w:rsidRPr="00CC0598">
        <w:rPr>
          <w:rFonts w:ascii="Times New Roman" w:hAnsi="Times New Roman" w:cs="B Lotus" w:hint="cs"/>
          <w:color w:val="000000"/>
          <w:sz w:val="24"/>
          <w:szCs w:val="28"/>
          <w:rtl/>
          <w:lang w:bidi="fa-IR"/>
        </w:rPr>
        <w:t xml:space="preserve">که تغذیه استاندارد باغ است </w:t>
      </w:r>
      <w:r w:rsidR="00A614F8" w:rsidRPr="00CC0598">
        <w:rPr>
          <w:rFonts w:ascii="Times New Roman" w:hAnsi="Times New Roman" w:cs="B Lotus" w:hint="cs"/>
          <w:color w:val="000000"/>
          <w:sz w:val="24"/>
          <w:szCs w:val="28"/>
          <w:rtl/>
          <w:lang w:bidi="fa-IR"/>
        </w:rPr>
        <w:t>شامل ترکیبات نیترات پتاسیم کلسیم (50 کیلو در هکتار در اواخر فروردین)، سولفات پتاسیم (</w:t>
      </w:r>
      <w:r w:rsidR="00A614F8" w:rsidRPr="00CC0598">
        <w:rPr>
          <w:rFonts w:ascii="Times New Roman" w:hAnsi="Times New Roman" w:cs="B Lotus"/>
          <w:color w:val="000000"/>
          <w:sz w:val="24"/>
          <w:szCs w:val="28"/>
          <w:lang w:bidi="fa-IR"/>
        </w:rPr>
        <w:t>sop</w:t>
      </w:r>
      <w:r w:rsidR="00A614F8" w:rsidRPr="00CC0598">
        <w:rPr>
          <w:rFonts w:ascii="Times New Roman" w:hAnsi="Times New Roman" w:cs="B Lotus" w:hint="cs"/>
          <w:color w:val="000000"/>
          <w:sz w:val="24"/>
          <w:szCs w:val="28"/>
          <w:rtl/>
          <w:lang w:bidi="fa-IR"/>
        </w:rPr>
        <w:t xml:space="preserve">) (50 کیلو در هکتار در اوایل مرداد)، سولو پتاس (150کیلو در هکتار در اواخر مرداد) به صورت تغذیه خاکی و و کود کامل پتاس بالا (5/7 لیتر در هکتار در اواسط خرداد) به صورت محلول پاشی استفاده شد. </w:t>
      </w:r>
      <w:r w:rsidR="003E212F" w:rsidRPr="00CC0598">
        <w:rPr>
          <w:rFonts w:ascii="Times New Roman" w:hAnsi="Times New Roman" w:cs="B Lotus" w:hint="cs"/>
          <w:color w:val="000000"/>
          <w:sz w:val="24"/>
          <w:szCs w:val="28"/>
          <w:rtl/>
          <w:lang w:bidi="fa-IR"/>
        </w:rPr>
        <w:t xml:space="preserve">لازم به </w:t>
      </w:r>
      <w:r w:rsidR="00520920" w:rsidRPr="00CC0598">
        <w:rPr>
          <w:rFonts w:ascii="Times New Roman" w:hAnsi="Times New Roman" w:cs="B Lotus" w:hint="cs"/>
          <w:color w:val="000000"/>
          <w:sz w:val="24"/>
          <w:szCs w:val="28"/>
          <w:rtl/>
          <w:lang w:bidi="fa-IR"/>
        </w:rPr>
        <w:t xml:space="preserve">توضیح </w:t>
      </w:r>
      <w:r w:rsidR="003E212F" w:rsidRPr="00CC0598">
        <w:rPr>
          <w:rFonts w:ascii="Times New Roman" w:hAnsi="Times New Roman" w:cs="B Lotus" w:hint="cs"/>
          <w:color w:val="000000"/>
          <w:sz w:val="24"/>
          <w:szCs w:val="28"/>
          <w:rtl/>
          <w:lang w:bidi="fa-IR"/>
        </w:rPr>
        <w:t xml:space="preserve">است که برنامه تغذیه باغ با سایر منابع کوی شامل کودهای ازته و سایر عناصر ماکرو و میکرو طبق برنامه تغذیه باغ برای همه تیمارها اعمال شد. </w:t>
      </w:r>
    </w:p>
    <w:p w14:paraId="323B6980" w14:textId="77777777" w:rsidR="00D33FF8" w:rsidRPr="00CC0598" w:rsidRDefault="0084551C" w:rsidP="0084551C">
      <w:pPr>
        <w:bidi/>
        <w:spacing w:line="360" w:lineRule="auto"/>
        <w:jc w:val="center"/>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شکل3-3- جدول آزمایش خاک</w:t>
      </w:r>
      <w:r w:rsidR="00D02127" w:rsidRPr="00CC0598">
        <w:rPr>
          <w:rFonts w:ascii="Times New Roman" w:hAnsi="Times New Roman" w:cs="B Lotus" w:hint="cs"/>
          <w:color w:val="000000"/>
          <w:sz w:val="24"/>
          <w:szCs w:val="28"/>
          <w:rtl/>
          <w:lang w:bidi="fa-IR"/>
        </w:rPr>
        <w:t xml:space="preserve"> باغ قبل از انجام آزمایش</w:t>
      </w:r>
    </w:p>
    <w:p w14:paraId="2C4B25EC" w14:textId="77777777" w:rsidR="00E6708A" w:rsidRPr="00CC0598" w:rsidRDefault="00E6708A" w:rsidP="00E6708A">
      <w:pPr>
        <w:bidi/>
        <w:spacing w:line="360" w:lineRule="auto"/>
        <w:jc w:val="both"/>
        <w:rPr>
          <w:rFonts w:ascii="Times New Roman" w:hAnsi="Times New Roman" w:cs="B Lotus"/>
          <w:color w:val="000000"/>
          <w:sz w:val="24"/>
          <w:szCs w:val="28"/>
          <w:rtl/>
          <w:lang w:bidi="fa-IR"/>
        </w:rPr>
      </w:pPr>
    </w:p>
    <w:p w14:paraId="59FAA114" w14:textId="77777777" w:rsidR="00422D6B" w:rsidRPr="00CC0598" w:rsidRDefault="00422D6B" w:rsidP="00422D6B">
      <w:pPr>
        <w:bidi/>
        <w:spacing w:line="360" w:lineRule="auto"/>
        <w:jc w:val="both"/>
        <w:rPr>
          <w:rFonts w:ascii="Times New Roman" w:hAnsi="Times New Roman" w:cs="B Lotus"/>
          <w:color w:val="000000"/>
          <w:sz w:val="24"/>
          <w:szCs w:val="28"/>
          <w:rtl/>
          <w:lang w:bidi="fa-IR"/>
        </w:rPr>
      </w:pPr>
    </w:p>
    <w:p w14:paraId="7F026E01" w14:textId="77777777" w:rsidR="00422D6B" w:rsidRPr="00CC0598" w:rsidRDefault="00422D6B" w:rsidP="00422D6B">
      <w:pPr>
        <w:bidi/>
        <w:spacing w:line="360" w:lineRule="auto"/>
        <w:jc w:val="both"/>
        <w:rPr>
          <w:rFonts w:ascii="Times New Roman" w:hAnsi="Times New Roman" w:cs="B Lotus"/>
          <w:color w:val="000000"/>
          <w:sz w:val="24"/>
          <w:szCs w:val="28"/>
          <w:rtl/>
          <w:lang w:bidi="fa-IR"/>
        </w:rPr>
      </w:pPr>
    </w:p>
    <w:p w14:paraId="1B43123A" w14:textId="5446BC61" w:rsidR="00B72956" w:rsidRPr="00CC0598" w:rsidRDefault="00A614F8" w:rsidP="00530223">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lastRenderedPageBreak/>
        <w:t>در تیمار دوم کود تیوسولفات کلسیم</w:t>
      </w:r>
      <w:r w:rsidRPr="00CC0598">
        <w:rPr>
          <w:rFonts w:ascii="Times New Roman" w:hAnsi="Times New Roman" w:cs="B Lotus"/>
          <w:color w:val="000000"/>
          <w:sz w:val="24"/>
          <w:szCs w:val="28"/>
          <w:lang w:bidi="fa-IR"/>
        </w:rPr>
        <w:t>(</w:t>
      </w:r>
      <w:proofErr w:type="spellStart"/>
      <w:r w:rsidRPr="00CC0598">
        <w:rPr>
          <w:rFonts w:ascii="Times New Roman" w:hAnsi="Times New Roman" w:cs="B Lotus"/>
          <w:color w:val="000000"/>
          <w:sz w:val="24"/>
          <w:szCs w:val="28"/>
          <w:lang w:bidi="fa-IR"/>
        </w:rPr>
        <w:t>CaTs</w:t>
      </w:r>
      <w:proofErr w:type="spellEnd"/>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 xml:space="preserve"> </w:t>
      </w:r>
      <w:r w:rsidR="00453507" w:rsidRPr="00CC0598">
        <w:rPr>
          <w:rFonts w:ascii="Times New Roman" w:hAnsi="Times New Roman" w:cs="B Lotus" w:hint="cs"/>
          <w:color w:val="000000"/>
          <w:sz w:val="24"/>
          <w:szCs w:val="28"/>
          <w:rtl/>
          <w:lang w:bidi="fa-IR"/>
        </w:rPr>
        <w:t>شرکت تسندرلو</w:t>
      </w:r>
      <w:r w:rsidR="00904DEB" w:rsidRPr="00CC0598">
        <w:rPr>
          <w:rFonts w:ascii="Times New Roman" w:hAnsi="Times New Roman" w:cs="B Lotus" w:hint="cs"/>
          <w:color w:val="000000"/>
          <w:sz w:val="24"/>
          <w:szCs w:val="28"/>
          <w:rtl/>
          <w:lang w:bidi="fa-IR"/>
        </w:rPr>
        <w:t xml:space="preserve"> کرلی</w:t>
      </w:r>
      <w:r w:rsidR="001C4464">
        <w:rPr>
          <w:rStyle w:val="FootnoteReference"/>
          <w:rFonts w:ascii="Times New Roman" w:hAnsi="Times New Roman" w:cs="B Lotus"/>
          <w:color w:val="000000"/>
          <w:sz w:val="24"/>
          <w:szCs w:val="28"/>
          <w:rtl/>
          <w:lang w:bidi="fa-IR"/>
        </w:rPr>
        <w:footnoteReference w:id="57"/>
      </w:r>
      <w:r w:rsidR="001C4464">
        <w:rPr>
          <w:rFonts w:ascii="Times New Roman" w:hAnsi="Times New Roman" w:cs="B Lotus" w:hint="cs"/>
          <w:color w:val="000000"/>
          <w:sz w:val="24"/>
          <w:szCs w:val="28"/>
          <w:rtl/>
          <w:lang w:bidi="fa-IR"/>
        </w:rPr>
        <w:t xml:space="preserve"> </w:t>
      </w:r>
      <w:r w:rsidR="00453507" w:rsidRPr="00CC0598">
        <w:rPr>
          <w:rFonts w:ascii="Times New Roman" w:hAnsi="Times New Roman" w:cs="B Lotus" w:hint="cs"/>
          <w:color w:val="000000"/>
          <w:sz w:val="24"/>
          <w:szCs w:val="28"/>
          <w:rtl/>
          <w:lang w:bidi="fa-IR"/>
        </w:rPr>
        <w:t xml:space="preserve">بلژیک </w:t>
      </w:r>
      <w:r w:rsidRPr="00CC0598">
        <w:rPr>
          <w:rFonts w:ascii="Times New Roman" w:hAnsi="Times New Roman" w:cs="B Lotus" w:hint="cs"/>
          <w:color w:val="000000"/>
          <w:sz w:val="24"/>
          <w:szCs w:val="28"/>
          <w:rtl/>
          <w:lang w:bidi="fa-IR"/>
        </w:rPr>
        <w:t xml:space="preserve">جایگزین نیترات پتاسیم کلسیم تیمار یک (شاهد) شد و طبق دستورالعمل شرکت سازنده آن به میزان 100 لیتر در هکتار مصرف </w:t>
      </w:r>
      <w:r w:rsidR="00520920" w:rsidRPr="00CC0598">
        <w:rPr>
          <w:rFonts w:ascii="Times New Roman" w:hAnsi="Times New Roman" w:cs="B Lotus" w:hint="cs"/>
          <w:color w:val="000000"/>
          <w:sz w:val="24"/>
          <w:szCs w:val="28"/>
          <w:rtl/>
          <w:lang w:bidi="fa-IR"/>
        </w:rPr>
        <w:t xml:space="preserve">گردید </w:t>
      </w:r>
      <w:r w:rsidRPr="00CC0598">
        <w:rPr>
          <w:rFonts w:ascii="Times New Roman" w:hAnsi="Times New Roman" w:cs="B Lotus" w:hint="cs"/>
          <w:color w:val="000000"/>
          <w:sz w:val="24"/>
          <w:szCs w:val="28"/>
          <w:rtl/>
          <w:lang w:bidi="fa-IR"/>
        </w:rPr>
        <w:t xml:space="preserve">که از مقدار مذکور 75 لیتر در هکتار در اوایل فروردین </w:t>
      </w:r>
      <w:r w:rsidR="00586C31" w:rsidRPr="00CC0598">
        <w:rPr>
          <w:rFonts w:ascii="Times New Roman" w:hAnsi="Times New Roman" w:cs="B Lotus" w:hint="cs"/>
          <w:color w:val="000000"/>
          <w:sz w:val="24"/>
          <w:szCs w:val="28"/>
          <w:rtl/>
          <w:lang w:bidi="fa-IR"/>
        </w:rPr>
        <w:t xml:space="preserve">(همزمان با تورم جوانه ها) </w:t>
      </w:r>
      <w:r w:rsidRPr="00CC0598">
        <w:rPr>
          <w:rFonts w:ascii="Times New Roman" w:hAnsi="Times New Roman" w:cs="B Lotus" w:hint="cs"/>
          <w:color w:val="000000"/>
          <w:sz w:val="24"/>
          <w:szCs w:val="28"/>
          <w:rtl/>
          <w:lang w:bidi="fa-IR"/>
        </w:rPr>
        <w:t>و 25 لیتر در هکتار در اواخر اردیبهشت</w:t>
      </w:r>
      <w:r w:rsidR="00586C31" w:rsidRPr="00CC0598">
        <w:rPr>
          <w:rFonts w:ascii="Times New Roman" w:hAnsi="Times New Roman" w:cs="B Lotus" w:hint="cs"/>
          <w:color w:val="000000"/>
          <w:sz w:val="24"/>
          <w:szCs w:val="28"/>
          <w:rtl/>
          <w:lang w:bidi="fa-IR"/>
        </w:rPr>
        <w:t xml:space="preserve"> (پس از اتمام گل دهی)</w:t>
      </w:r>
      <w:r w:rsidRPr="00CC0598">
        <w:rPr>
          <w:rFonts w:ascii="Times New Roman" w:hAnsi="Times New Roman" w:cs="B Lotus" w:hint="cs"/>
          <w:color w:val="000000"/>
          <w:sz w:val="24"/>
          <w:szCs w:val="28"/>
          <w:rtl/>
          <w:lang w:bidi="fa-IR"/>
        </w:rPr>
        <w:t xml:space="preserve"> از طریق تانک کود-آبیاری در خاک تزریق شد. </w:t>
      </w:r>
      <w:r w:rsidR="00AF1B0F" w:rsidRPr="00CC0598">
        <w:rPr>
          <w:rFonts w:ascii="Times New Roman" w:hAnsi="Times New Roman" w:cs="B Lotus"/>
          <w:color w:val="000000"/>
          <w:sz w:val="24"/>
          <w:szCs w:val="28"/>
          <w:lang w:bidi="fa-IR"/>
        </w:rPr>
        <w:t xml:space="preserve"> </w:t>
      </w:r>
      <w:r w:rsidR="00AF1B0F" w:rsidRPr="00CC0598">
        <w:rPr>
          <w:rFonts w:cs="Calibri" w:hint="cs"/>
          <w:color w:val="000000"/>
          <w:sz w:val="24"/>
          <w:szCs w:val="28"/>
          <w:rtl/>
          <w:lang w:bidi="fa-IR"/>
        </w:rPr>
        <w:t>®</w:t>
      </w:r>
      <w:proofErr w:type="spellStart"/>
      <w:r w:rsidR="00AF1B0F" w:rsidRPr="00CC0598">
        <w:rPr>
          <w:rFonts w:ascii="Times New Roman" w:hAnsi="Times New Roman" w:cs="B Lotus"/>
          <w:color w:val="000000"/>
          <w:sz w:val="24"/>
          <w:szCs w:val="28"/>
          <w:lang w:bidi="fa-IR"/>
        </w:rPr>
        <w:t>CaTs</w:t>
      </w:r>
      <w:proofErr w:type="spellEnd"/>
      <w:r w:rsidR="00AF1B0F" w:rsidRPr="00CC0598">
        <w:rPr>
          <w:rFonts w:ascii="Times New Roman" w:hAnsi="Times New Roman" w:cs="B Lotus" w:hint="cs"/>
          <w:color w:val="000000"/>
          <w:sz w:val="24"/>
          <w:szCs w:val="28"/>
          <w:rtl/>
          <w:lang w:bidi="fa-IR"/>
        </w:rPr>
        <w:t xml:space="preserve"> ی</w:t>
      </w:r>
      <w:r w:rsidR="00AF1B0F" w:rsidRPr="00CC0598">
        <w:rPr>
          <w:rFonts w:ascii="Times New Roman" w:hAnsi="Times New Roman" w:cs="B Lotus" w:hint="eastAsia"/>
          <w:color w:val="000000"/>
          <w:sz w:val="24"/>
          <w:szCs w:val="28"/>
          <w:rtl/>
          <w:lang w:bidi="fa-IR"/>
        </w:rPr>
        <w:t>ک</w:t>
      </w:r>
      <w:r w:rsidR="00AF1B0F" w:rsidRPr="00CC0598">
        <w:rPr>
          <w:rFonts w:ascii="Times New Roman" w:hAnsi="Times New Roman" w:cs="B Lotus"/>
          <w:color w:val="000000"/>
          <w:sz w:val="24"/>
          <w:szCs w:val="28"/>
          <w:rtl/>
          <w:lang w:bidi="fa-IR"/>
        </w:rPr>
        <w:t xml:space="preserve"> محلول</w:t>
      </w:r>
      <w:r w:rsidR="00AF1B0F" w:rsidRPr="00CC0598">
        <w:rPr>
          <w:rFonts w:ascii="Times New Roman" w:hAnsi="Times New Roman" w:cs="B Lotus" w:hint="cs"/>
          <w:color w:val="000000"/>
          <w:sz w:val="24"/>
          <w:szCs w:val="28"/>
          <w:rtl/>
          <w:lang w:bidi="fa-IR"/>
        </w:rPr>
        <w:t xml:space="preserve"> با پایه خنثی</w:t>
      </w:r>
      <w:r w:rsidR="00AF1B0F" w:rsidRPr="00CC0598">
        <w:rPr>
          <w:rFonts w:ascii="Times New Roman" w:hAnsi="Times New Roman" w:cs="B Lotus" w:hint="eastAsia"/>
          <w:color w:val="000000"/>
          <w:sz w:val="24"/>
          <w:szCs w:val="28"/>
          <w:rtl/>
          <w:lang w:bidi="fa-IR"/>
        </w:rPr>
        <w:t>،</w:t>
      </w:r>
      <w:r w:rsidR="00AF1B0F" w:rsidRPr="00CC0598">
        <w:rPr>
          <w:rFonts w:ascii="Times New Roman" w:hAnsi="Times New Roman" w:cs="B Lotus"/>
          <w:color w:val="000000"/>
          <w:sz w:val="24"/>
          <w:szCs w:val="28"/>
          <w:rtl/>
          <w:lang w:bidi="fa-IR"/>
        </w:rPr>
        <w:t xml:space="preserve"> بدون کلر</w:t>
      </w:r>
      <w:r w:rsidR="00AF1B0F" w:rsidRPr="00CC0598">
        <w:rPr>
          <w:rFonts w:ascii="Times New Roman" w:hAnsi="Times New Roman" w:cs="B Lotus" w:hint="cs"/>
          <w:color w:val="000000"/>
          <w:sz w:val="24"/>
          <w:szCs w:val="28"/>
          <w:rtl/>
          <w:lang w:bidi="fa-IR"/>
        </w:rPr>
        <w:t>ی</w:t>
      </w:r>
      <w:r w:rsidR="00AF1B0F" w:rsidRPr="00CC0598">
        <w:rPr>
          <w:rFonts w:ascii="Times New Roman" w:hAnsi="Times New Roman" w:cs="B Lotus" w:hint="eastAsia"/>
          <w:color w:val="000000"/>
          <w:sz w:val="24"/>
          <w:szCs w:val="28"/>
          <w:rtl/>
          <w:lang w:bidi="fa-IR"/>
        </w:rPr>
        <w:t>د</w:t>
      </w:r>
      <w:r w:rsidR="00AF1B0F" w:rsidRPr="00CC0598">
        <w:rPr>
          <w:rFonts w:ascii="Times New Roman" w:hAnsi="Times New Roman" w:cs="B Lotus"/>
          <w:color w:val="000000"/>
          <w:sz w:val="24"/>
          <w:szCs w:val="28"/>
          <w:rtl/>
          <w:lang w:bidi="fa-IR"/>
        </w:rPr>
        <w:t xml:space="preserve"> و شفاف است که حاو</w:t>
      </w:r>
      <w:r w:rsidR="00AF1B0F" w:rsidRPr="00CC0598">
        <w:rPr>
          <w:rFonts w:ascii="Times New Roman" w:hAnsi="Times New Roman" w:cs="B Lotus" w:hint="cs"/>
          <w:color w:val="000000"/>
          <w:sz w:val="24"/>
          <w:szCs w:val="28"/>
          <w:rtl/>
          <w:lang w:bidi="fa-IR"/>
        </w:rPr>
        <w:t>ی</w:t>
      </w:r>
      <w:r w:rsidR="00AF1B0F" w:rsidRPr="00CC0598">
        <w:rPr>
          <w:rFonts w:ascii="Times New Roman" w:hAnsi="Times New Roman" w:cs="B Lotus"/>
          <w:color w:val="000000"/>
          <w:sz w:val="24"/>
          <w:szCs w:val="28"/>
          <w:rtl/>
          <w:lang w:bidi="fa-IR"/>
        </w:rPr>
        <w:t xml:space="preserve"> 6 درصد کلس</w:t>
      </w:r>
      <w:r w:rsidR="00AF1B0F" w:rsidRPr="00CC0598">
        <w:rPr>
          <w:rFonts w:ascii="Times New Roman" w:hAnsi="Times New Roman" w:cs="B Lotus" w:hint="cs"/>
          <w:color w:val="000000"/>
          <w:sz w:val="24"/>
          <w:szCs w:val="28"/>
          <w:rtl/>
          <w:lang w:bidi="fa-IR"/>
        </w:rPr>
        <w:t>ی</w:t>
      </w:r>
      <w:r w:rsidR="00AF1B0F" w:rsidRPr="00CC0598">
        <w:rPr>
          <w:rFonts w:ascii="Times New Roman" w:hAnsi="Times New Roman" w:cs="B Lotus" w:hint="eastAsia"/>
          <w:color w:val="000000"/>
          <w:sz w:val="24"/>
          <w:szCs w:val="28"/>
          <w:rtl/>
          <w:lang w:bidi="fa-IR"/>
        </w:rPr>
        <w:t>م</w:t>
      </w:r>
      <w:r w:rsidR="00AF1B0F" w:rsidRPr="00CC0598">
        <w:rPr>
          <w:rFonts w:ascii="Times New Roman" w:hAnsi="Times New Roman" w:cs="B Lotus"/>
          <w:color w:val="000000"/>
          <w:sz w:val="24"/>
          <w:szCs w:val="28"/>
          <w:rtl/>
          <w:lang w:bidi="fa-IR"/>
        </w:rPr>
        <w:t xml:space="preserve"> (</w:t>
      </w:r>
      <w:r w:rsidR="00AF1B0F" w:rsidRPr="00CC0598">
        <w:rPr>
          <w:rFonts w:ascii="Times New Roman" w:hAnsi="Times New Roman" w:cs="B Lotus"/>
          <w:color w:val="000000"/>
          <w:sz w:val="24"/>
          <w:szCs w:val="28"/>
          <w:lang w:bidi="fa-IR"/>
        </w:rPr>
        <w:t>Ca w/w</w:t>
      </w:r>
      <w:r w:rsidR="00AF1B0F" w:rsidRPr="00CC0598">
        <w:rPr>
          <w:rFonts w:ascii="Times New Roman" w:hAnsi="Times New Roman" w:cs="B Lotus"/>
          <w:color w:val="000000"/>
          <w:sz w:val="24"/>
          <w:szCs w:val="28"/>
          <w:rtl/>
          <w:lang w:bidi="fa-IR"/>
        </w:rPr>
        <w:t>) و 10 درصد گوگرد (</w:t>
      </w:r>
      <w:proofErr w:type="spellStart"/>
      <w:r w:rsidR="00AF1B0F" w:rsidRPr="00CC0598">
        <w:rPr>
          <w:rFonts w:ascii="Times New Roman" w:hAnsi="Times New Roman" w:cs="B Lotus"/>
          <w:color w:val="000000"/>
          <w:sz w:val="24"/>
          <w:szCs w:val="28"/>
          <w:lang w:bidi="fa-IR"/>
        </w:rPr>
        <w:t>Sw</w:t>
      </w:r>
      <w:proofErr w:type="spellEnd"/>
      <w:r w:rsidR="00AF1B0F" w:rsidRPr="00CC0598">
        <w:rPr>
          <w:rFonts w:ascii="Times New Roman" w:hAnsi="Times New Roman" w:cs="B Lotus"/>
          <w:color w:val="000000"/>
          <w:sz w:val="24"/>
          <w:szCs w:val="28"/>
          <w:lang w:bidi="fa-IR"/>
        </w:rPr>
        <w:t>/w</w:t>
      </w:r>
      <w:r w:rsidR="00AF1B0F" w:rsidRPr="00CC0598">
        <w:rPr>
          <w:rFonts w:ascii="Times New Roman" w:hAnsi="Times New Roman" w:cs="B Lotus"/>
          <w:color w:val="000000"/>
          <w:sz w:val="24"/>
          <w:szCs w:val="28"/>
          <w:rtl/>
          <w:lang w:bidi="fa-IR"/>
        </w:rPr>
        <w:t xml:space="preserve">) است. </w:t>
      </w:r>
      <w:r w:rsidR="00AF1B0F" w:rsidRPr="00CC0598">
        <w:rPr>
          <w:rFonts w:ascii="Times New Roman" w:hAnsi="Times New Roman" w:cs="B Lotus" w:hint="cs"/>
          <w:color w:val="000000"/>
          <w:sz w:val="24"/>
          <w:szCs w:val="28"/>
          <w:rtl/>
          <w:lang w:bidi="fa-IR"/>
        </w:rPr>
        <w:t>ی</w:t>
      </w:r>
      <w:r w:rsidR="00AF1B0F" w:rsidRPr="00CC0598">
        <w:rPr>
          <w:rFonts w:ascii="Times New Roman" w:hAnsi="Times New Roman" w:cs="B Lotus" w:hint="eastAsia"/>
          <w:color w:val="000000"/>
          <w:sz w:val="24"/>
          <w:szCs w:val="28"/>
          <w:rtl/>
          <w:lang w:bidi="fa-IR"/>
        </w:rPr>
        <w:t>ک</w:t>
      </w:r>
      <w:r w:rsidR="00AF1B0F" w:rsidRPr="00CC0598">
        <w:rPr>
          <w:rFonts w:ascii="Times New Roman" w:hAnsi="Times New Roman" w:cs="B Lotus"/>
          <w:color w:val="000000"/>
          <w:sz w:val="24"/>
          <w:szCs w:val="28"/>
          <w:rtl/>
          <w:lang w:bidi="fa-IR"/>
        </w:rPr>
        <w:t xml:space="preserve"> ل</w:t>
      </w:r>
      <w:r w:rsidR="00AF1B0F" w:rsidRPr="00CC0598">
        <w:rPr>
          <w:rFonts w:ascii="Times New Roman" w:hAnsi="Times New Roman" w:cs="B Lotus" w:hint="cs"/>
          <w:color w:val="000000"/>
          <w:sz w:val="24"/>
          <w:szCs w:val="28"/>
          <w:rtl/>
          <w:lang w:bidi="fa-IR"/>
        </w:rPr>
        <w:t>ی</w:t>
      </w:r>
      <w:r w:rsidR="00AF1B0F" w:rsidRPr="00CC0598">
        <w:rPr>
          <w:rFonts w:ascii="Times New Roman" w:hAnsi="Times New Roman" w:cs="B Lotus" w:hint="eastAsia"/>
          <w:color w:val="000000"/>
          <w:sz w:val="24"/>
          <w:szCs w:val="28"/>
          <w:rtl/>
          <w:lang w:bidi="fa-IR"/>
        </w:rPr>
        <w:t>تر</w:t>
      </w:r>
      <w:r w:rsidR="00AF1B0F" w:rsidRPr="00CC0598">
        <w:rPr>
          <w:rFonts w:ascii="Times New Roman" w:hAnsi="Times New Roman" w:cs="B Lotus"/>
          <w:color w:val="000000"/>
          <w:sz w:val="24"/>
          <w:szCs w:val="28"/>
          <w:rtl/>
          <w:lang w:bidi="fa-IR"/>
        </w:rPr>
        <w:t xml:space="preserve"> </w:t>
      </w:r>
      <w:proofErr w:type="spellStart"/>
      <w:r w:rsidR="00AF1B0F" w:rsidRPr="00CC0598">
        <w:rPr>
          <w:rFonts w:ascii="Times New Roman" w:hAnsi="Times New Roman" w:cs="B Lotus"/>
          <w:color w:val="000000"/>
          <w:sz w:val="24"/>
          <w:szCs w:val="28"/>
          <w:lang w:bidi="fa-IR"/>
        </w:rPr>
        <w:t>CaTs</w:t>
      </w:r>
      <w:proofErr w:type="spellEnd"/>
      <w:r w:rsidR="00AF1B0F" w:rsidRPr="00CC0598">
        <w:rPr>
          <w:rFonts w:ascii="Times New Roman" w:hAnsi="Times New Roman" w:cs="B Lotus"/>
          <w:color w:val="000000"/>
          <w:sz w:val="24"/>
          <w:szCs w:val="28"/>
          <w:rtl/>
          <w:lang w:bidi="fa-IR"/>
        </w:rPr>
        <w:t xml:space="preserve"> حاو</w:t>
      </w:r>
      <w:r w:rsidR="00AF1B0F" w:rsidRPr="00CC0598">
        <w:rPr>
          <w:rFonts w:ascii="Times New Roman" w:hAnsi="Times New Roman" w:cs="B Lotus" w:hint="cs"/>
          <w:color w:val="000000"/>
          <w:sz w:val="24"/>
          <w:szCs w:val="28"/>
          <w:rtl/>
          <w:lang w:bidi="fa-IR"/>
        </w:rPr>
        <w:t>ی</w:t>
      </w:r>
      <w:r w:rsidR="00AF1B0F" w:rsidRPr="00CC0598">
        <w:rPr>
          <w:rFonts w:ascii="Times New Roman" w:hAnsi="Times New Roman" w:cs="B Lotus"/>
          <w:color w:val="000000"/>
          <w:sz w:val="24"/>
          <w:szCs w:val="28"/>
          <w:rtl/>
          <w:lang w:bidi="fa-IR"/>
        </w:rPr>
        <w:t xml:space="preserve"> 75 گرم کلس</w:t>
      </w:r>
      <w:r w:rsidR="00AF1B0F" w:rsidRPr="00CC0598">
        <w:rPr>
          <w:rFonts w:ascii="Times New Roman" w:hAnsi="Times New Roman" w:cs="B Lotus" w:hint="cs"/>
          <w:color w:val="000000"/>
          <w:sz w:val="24"/>
          <w:szCs w:val="28"/>
          <w:rtl/>
          <w:lang w:bidi="fa-IR"/>
        </w:rPr>
        <w:t>ی</w:t>
      </w:r>
      <w:r w:rsidR="00AF1B0F" w:rsidRPr="00CC0598">
        <w:rPr>
          <w:rFonts w:ascii="Times New Roman" w:hAnsi="Times New Roman" w:cs="B Lotus" w:hint="eastAsia"/>
          <w:color w:val="000000"/>
          <w:sz w:val="24"/>
          <w:szCs w:val="28"/>
          <w:rtl/>
          <w:lang w:bidi="fa-IR"/>
        </w:rPr>
        <w:t>م</w:t>
      </w:r>
      <w:r w:rsidR="00AF1B0F" w:rsidRPr="00CC0598">
        <w:rPr>
          <w:rFonts w:ascii="Times New Roman" w:hAnsi="Times New Roman" w:cs="B Lotus"/>
          <w:color w:val="000000"/>
          <w:sz w:val="24"/>
          <w:szCs w:val="28"/>
          <w:rtl/>
          <w:lang w:bidi="fa-IR"/>
        </w:rPr>
        <w:t xml:space="preserve"> (</w:t>
      </w:r>
      <w:r w:rsidR="00AF1B0F" w:rsidRPr="00CC0598">
        <w:rPr>
          <w:rFonts w:ascii="Times New Roman" w:hAnsi="Times New Roman" w:cs="B Lotus"/>
          <w:color w:val="000000"/>
          <w:sz w:val="24"/>
          <w:szCs w:val="28"/>
          <w:lang w:bidi="fa-IR"/>
        </w:rPr>
        <w:t>Ca</w:t>
      </w:r>
      <w:r w:rsidR="00AF1B0F" w:rsidRPr="00CC0598">
        <w:rPr>
          <w:rFonts w:ascii="Times New Roman" w:hAnsi="Times New Roman" w:cs="B Lotus"/>
          <w:color w:val="000000"/>
          <w:sz w:val="24"/>
          <w:szCs w:val="28"/>
          <w:rtl/>
          <w:lang w:bidi="fa-IR"/>
        </w:rPr>
        <w:t>) و 125 گرم گوگرد (</w:t>
      </w:r>
      <w:r w:rsidR="00AF1B0F" w:rsidRPr="00CC0598">
        <w:rPr>
          <w:rFonts w:ascii="Times New Roman" w:hAnsi="Times New Roman" w:cs="B Lotus"/>
          <w:color w:val="000000"/>
          <w:sz w:val="24"/>
          <w:szCs w:val="28"/>
          <w:lang w:bidi="fa-IR"/>
        </w:rPr>
        <w:t>S</w:t>
      </w:r>
      <w:r w:rsidR="00AF1B0F" w:rsidRPr="00CC0598">
        <w:rPr>
          <w:rFonts w:ascii="Times New Roman" w:hAnsi="Times New Roman" w:cs="B Lotus"/>
          <w:color w:val="000000"/>
          <w:sz w:val="24"/>
          <w:szCs w:val="28"/>
          <w:rtl/>
          <w:lang w:bidi="fa-IR"/>
        </w:rPr>
        <w:t>) به شکل ت</w:t>
      </w:r>
      <w:r w:rsidR="00AF1B0F" w:rsidRPr="00CC0598">
        <w:rPr>
          <w:rFonts w:ascii="Times New Roman" w:hAnsi="Times New Roman" w:cs="B Lotus" w:hint="cs"/>
          <w:color w:val="000000"/>
          <w:sz w:val="24"/>
          <w:szCs w:val="28"/>
          <w:rtl/>
          <w:lang w:bidi="fa-IR"/>
        </w:rPr>
        <w:t>ی</w:t>
      </w:r>
      <w:r w:rsidR="00AF1B0F" w:rsidRPr="00CC0598">
        <w:rPr>
          <w:rFonts w:ascii="Times New Roman" w:hAnsi="Times New Roman" w:cs="B Lotus" w:hint="eastAsia"/>
          <w:color w:val="000000"/>
          <w:sz w:val="24"/>
          <w:szCs w:val="28"/>
          <w:rtl/>
          <w:lang w:bidi="fa-IR"/>
        </w:rPr>
        <w:t>وسولفات</w:t>
      </w:r>
      <w:r w:rsidR="00AF1B0F" w:rsidRPr="00CC0598">
        <w:rPr>
          <w:rFonts w:ascii="Times New Roman" w:hAnsi="Times New Roman" w:cs="B Lotus"/>
          <w:color w:val="000000"/>
          <w:sz w:val="24"/>
          <w:szCs w:val="28"/>
          <w:rtl/>
          <w:lang w:bidi="fa-IR"/>
        </w:rPr>
        <w:t xml:space="preserve"> است. م</w:t>
      </w:r>
      <w:r w:rsidR="00AF1B0F" w:rsidRPr="00CC0598">
        <w:rPr>
          <w:rFonts w:ascii="Times New Roman" w:hAnsi="Times New Roman" w:cs="B Lotus" w:hint="cs"/>
          <w:color w:val="000000"/>
          <w:sz w:val="24"/>
          <w:szCs w:val="28"/>
          <w:rtl/>
          <w:lang w:bidi="fa-IR"/>
        </w:rPr>
        <w:t>ی</w:t>
      </w:r>
      <w:r w:rsidR="00AF1B0F" w:rsidRPr="00CC0598">
        <w:rPr>
          <w:rFonts w:ascii="Times New Roman" w:hAnsi="Times New Roman" w:cs="B Lotus"/>
          <w:color w:val="000000"/>
          <w:sz w:val="24"/>
          <w:szCs w:val="28"/>
          <w:rtl/>
          <w:lang w:bidi="fa-IR"/>
        </w:rPr>
        <w:t xml:space="preserve"> توان آن را برا</w:t>
      </w:r>
      <w:r w:rsidR="00AF1B0F" w:rsidRPr="00CC0598">
        <w:rPr>
          <w:rFonts w:ascii="Times New Roman" w:hAnsi="Times New Roman" w:cs="B Lotus" w:hint="cs"/>
          <w:color w:val="000000"/>
          <w:sz w:val="24"/>
          <w:szCs w:val="28"/>
          <w:rtl/>
          <w:lang w:bidi="fa-IR"/>
        </w:rPr>
        <w:t>ی</w:t>
      </w:r>
      <w:r w:rsidR="00AF1B0F" w:rsidRPr="00CC0598">
        <w:rPr>
          <w:rFonts w:ascii="Times New Roman" w:hAnsi="Times New Roman" w:cs="B Lotus"/>
          <w:color w:val="000000"/>
          <w:sz w:val="24"/>
          <w:szCs w:val="28"/>
          <w:rtl/>
          <w:lang w:bidi="fa-IR"/>
        </w:rPr>
        <w:t xml:space="preserve"> ط</w:t>
      </w:r>
      <w:r w:rsidR="00AF1B0F" w:rsidRPr="00CC0598">
        <w:rPr>
          <w:rFonts w:ascii="Times New Roman" w:hAnsi="Times New Roman" w:cs="B Lotus" w:hint="cs"/>
          <w:color w:val="000000"/>
          <w:sz w:val="24"/>
          <w:szCs w:val="28"/>
          <w:rtl/>
          <w:lang w:bidi="fa-IR"/>
        </w:rPr>
        <w:t>ی</w:t>
      </w:r>
      <w:r w:rsidR="00AF1B0F" w:rsidRPr="00CC0598">
        <w:rPr>
          <w:rFonts w:ascii="Times New Roman" w:hAnsi="Times New Roman" w:cs="B Lotus" w:hint="eastAsia"/>
          <w:color w:val="000000"/>
          <w:sz w:val="24"/>
          <w:szCs w:val="28"/>
          <w:rtl/>
          <w:lang w:bidi="fa-IR"/>
        </w:rPr>
        <w:t>ف</w:t>
      </w:r>
      <w:r w:rsidR="00AF1B0F" w:rsidRPr="00CC0598">
        <w:rPr>
          <w:rFonts w:ascii="Times New Roman" w:hAnsi="Times New Roman" w:cs="B Lotus"/>
          <w:color w:val="000000"/>
          <w:sz w:val="24"/>
          <w:szCs w:val="28"/>
          <w:rtl/>
          <w:lang w:bidi="fa-IR"/>
        </w:rPr>
        <w:t xml:space="preserve"> گسترده ا</w:t>
      </w:r>
      <w:r w:rsidR="00AF1B0F" w:rsidRPr="00CC0598">
        <w:rPr>
          <w:rFonts w:ascii="Times New Roman" w:hAnsi="Times New Roman" w:cs="B Lotus" w:hint="cs"/>
          <w:color w:val="000000"/>
          <w:sz w:val="24"/>
          <w:szCs w:val="28"/>
          <w:rtl/>
          <w:lang w:bidi="fa-IR"/>
        </w:rPr>
        <w:t>ی</w:t>
      </w:r>
      <w:r w:rsidR="00AF1B0F" w:rsidRPr="00CC0598">
        <w:rPr>
          <w:rFonts w:ascii="Times New Roman" w:hAnsi="Times New Roman" w:cs="B Lotus"/>
          <w:color w:val="000000"/>
          <w:sz w:val="24"/>
          <w:szCs w:val="28"/>
          <w:rtl/>
          <w:lang w:bidi="fa-IR"/>
        </w:rPr>
        <w:t xml:space="preserve"> از محصولات اعمال کرد.</w:t>
      </w:r>
      <w:r w:rsidR="00355A4D" w:rsidRPr="00CC0598">
        <w:rPr>
          <w:rFonts w:ascii="Times New Roman" w:hAnsi="Times New Roman" w:cs="B Lotus" w:hint="cs"/>
          <w:color w:val="000000"/>
          <w:sz w:val="24"/>
          <w:szCs w:val="28"/>
          <w:rtl/>
          <w:lang w:bidi="fa-IR"/>
        </w:rPr>
        <w:t xml:space="preserve"> طبق ادعای شرکت تولید کنند مزایای استفاده از این کود به شرح زیر است.</w:t>
      </w:r>
    </w:p>
    <w:p w14:paraId="771F0A44" w14:textId="77777777" w:rsidR="00E24624" w:rsidRPr="00CC0598" w:rsidRDefault="00E24624" w:rsidP="00FA38F0">
      <w:pPr>
        <w:pStyle w:val="ListParagraph"/>
        <w:numPr>
          <w:ilvl w:val="0"/>
          <w:numId w:val="48"/>
        </w:num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t>استحکام</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میوه</w:t>
      </w:r>
      <w:r w:rsidR="007B38B0" w:rsidRPr="00CC0598">
        <w:rPr>
          <w:rFonts w:ascii="Times New Roman" w:hAnsi="Times New Roman" w:cs="B Lotus"/>
          <w:color w:val="000000"/>
          <w:sz w:val="24"/>
          <w:szCs w:val="28"/>
          <w:lang w:bidi="fa-IR"/>
        </w:rPr>
        <w:softHyphen/>
      </w:r>
      <w:r w:rsidRPr="00CC0598">
        <w:rPr>
          <w:rFonts w:ascii="Times New Roman" w:hAnsi="Times New Roman" w:cs="B Lotus" w:hint="cs"/>
          <w:color w:val="000000"/>
          <w:sz w:val="24"/>
          <w:szCs w:val="28"/>
          <w:rtl/>
          <w:lang w:bidi="fa-IR"/>
        </w:rPr>
        <w:t>ها</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و</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سبزیجات</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را</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بهبود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می</w:t>
      </w:r>
      <w:r w:rsidR="007B38B0" w:rsidRPr="00CC0598">
        <w:rPr>
          <w:rFonts w:ascii="Times New Roman" w:hAnsi="Times New Roman" w:cs="B Lotus"/>
          <w:color w:val="000000"/>
          <w:sz w:val="24"/>
          <w:szCs w:val="28"/>
          <w:lang w:bidi="fa-IR"/>
        </w:rPr>
        <w:softHyphen/>
      </w:r>
      <w:r w:rsidRPr="00CC0598">
        <w:rPr>
          <w:rFonts w:ascii="Times New Roman" w:hAnsi="Times New Roman" w:cs="B Lotus" w:hint="cs"/>
          <w:color w:val="000000"/>
          <w:sz w:val="24"/>
          <w:szCs w:val="28"/>
          <w:rtl/>
          <w:lang w:bidi="fa-IR"/>
        </w:rPr>
        <w:t>بخشد</w:t>
      </w:r>
      <w:r w:rsidRPr="00CC0598">
        <w:rPr>
          <w:rFonts w:ascii="Times New Roman" w:hAnsi="Times New Roman" w:cs="B Lotus"/>
          <w:color w:val="000000"/>
          <w:sz w:val="24"/>
          <w:szCs w:val="28"/>
          <w:rtl/>
          <w:lang w:bidi="fa-IR"/>
        </w:rPr>
        <w:t>.</w:t>
      </w:r>
    </w:p>
    <w:p w14:paraId="7CD9D2AD" w14:textId="77777777" w:rsidR="00E24624" w:rsidRPr="00CC0598" w:rsidRDefault="00E24624" w:rsidP="00FA38F0">
      <w:pPr>
        <w:pStyle w:val="ListParagraph"/>
        <w:numPr>
          <w:ilvl w:val="0"/>
          <w:numId w:val="48"/>
        </w:num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t>ساختار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سلولی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و</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قدرت</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گیاه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را</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بهبود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می</w:t>
      </w:r>
      <w:r w:rsidR="007B38B0" w:rsidRPr="00CC0598">
        <w:rPr>
          <w:rFonts w:ascii="Times New Roman" w:hAnsi="Times New Roman" w:cs="B Lotus"/>
          <w:color w:val="000000"/>
          <w:sz w:val="24"/>
          <w:szCs w:val="28"/>
          <w:lang w:bidi="fa-IR"/>
        </w:rPr>
        <w:softHyphen/>
      </w:r>
      <w:r w:rsidRPr="00CC0598">
        <w:rPr>
          <w:rFonts w:ascii="Times New Roman" w:hAnsi="Times New Roman" w:cs="B Lotus" w:hint="cs"/>
          <w:color w:val="000000"/>
          <w:sz w:val="24"/>
          <w:szCs w:val="28"/>
          <w:rtl/>
          <w:lang w:bidi="fa-IR"/>
        </w:rPr>
        <w:t>بخشد</w:t>
      </w:r>
      <w:r w:rsidR="00530223" w:rsidRPr="00CC0598">
        <w:rPr>
          <w:rFonts w:ascii="Times New Roman" w:hAnsi="Times New Roman" w:cs="B Lotus" w:hint="cs"/>
          <w:color w:val="000000"/>
          <w:sz w:val="24"/>
          <w:szCs w:val="28"/>
          <w:rtl/>
          <w:lang w:bidi="fa-IR"/>
        </w:rPr>
        <w:t>.</w:t>
      </w:r>
    </w:p>
    <w:p w14:paraId="4B744057" w14:textId="77777777" w:rsidR="00E24624" w:rsidRPr="00CC0598" w:rsidRDefault="00E24624" w:rsidP="00FA38F0">
      <w:pPr>
        <w:pStyle w:val="ListParagraph"/>
        <w:numPr>
          <w:ilvl w:val="0"/>
          <w:numId w:val="48"/>
        </w:num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t>عملکرد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و</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ماندگاری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را</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افزایش</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می</w:t>
      </w:r>
      <w:r w:rsidR="007B38B0" w:rsidRPr="00CC0598">
        <w:rPr>
          <w:rFonts w:ascii="Times New Roman" w:hAnsi="Times New Roman" w:cs="B Lotus"/>
          <w:color w:val="000000"/>
          <w:sz w:val="24"/>
          <w:szCs w:val="28"/>
          <w:lang w:bidi="fa-IR"/>
        </w:rPr>
        <w:softHyphen/>
      </w:r>
      <w:r w:rsidRPr="00CC0598">
        <w:rPr>
          <w:rFonts w:ascii="Times New Roman" w:hAnsi="Times New Roman" w:cs="B Lotus" w:hint="cs"/>
          <w:color w:val="000000"/>
          <w:sz w:val="24"/>
          <w:szCs w:val="28"/>
          <w:rtl/>
          <w:lang w:bidi="fa-IR"/>
        </w:rPr>
        <w:t>دهد</w:t>
      </w:r>
      <w:r w:rsidR="00530223" w:rsidRPr="00CC0598">
        <w:rPr>
          <w:rFonts w:ascii="Times New Roman" w:hAnsi="Times New Roman" w:cs="B Lotus" w:hint="cs"/>
          <w:color w:val="000000"/>
          <w:sz w:val="24"/>
          <w:szCs w:val="28"/>
          <w:rtl/>
          <w:lang w:bidi="fa-IR"/>
        </w:rPr>
        <w:t>.</w:t>
      </w:r>
    </w:p>
    <w:p w14:paraId="45D52F6F" w14:textId="77777777" w:rsidR="00E24624" w:rsidRPr="00CC0598" w:rsidRDefault="00E24624" w:rsidP="00FA38F0">
      <w:pPr>
        <w:pStyle w:val="ListParagraph"/>
        <w:numPr>
          <w:ilvl w:val="0"/>
          <w:numId w:val="48"/>
        </w:num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t>دسترسی سریع</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و</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طولانی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مدت</w:t>
      </w:r>
      <w:r w:rsidRPr="00CC0598">
        <w:rPr>
          <w:rFonts w:ascii="Times New Roman" w:hAnsi="Times New Roman" w:cs="B Lotus"/>
          <w:color w:val="000000"/>
          <w:sz w:val="24"/>
          <w:szCs w:val="28"/>
          <w:rtl/>
          <w:lang w:bidi="fa-IR"/>
        </w:rPr>
        <w:t xml:space="preserve"> </w:t>
      </w:r>
      <w:r w:rsidR="00530223" w:rsidRPr="00CC0598">
        <w:rPr>
          <w:rFonts w:ascii="Times New Roman" w:hAnsi="Times New Roman" w:cs="B Lotus" w:hint="eastAsia"/>
          <w:color w:val="000000"/>
          <w:sz w:val="24"/>
          <w:szCs w:val="28"/>
          <w:rtl/>
          <w:lang w:bidi="fa-IR"/>
        </w:rPr>
        <w:t>گوگرد</w:t>
      </w:r>
      <w:r w:rsidR="00530223"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را</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فراهم</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می</w:t>
      </w:r>
      <w:r w:rsidR="007B38B0" w:rsidRPr="00CC0598">
        <w:rPr>
          <w:rFonts w:ascii="Times New Roman" w:hAnsi="Times New Roman" w:cs="B Lotus"/>
          <w:color w:val="000000"/>
          <w:sz w:val="24"/>
          <w:szCs w:val="28"/>
          <w:lang w:bidi="fa-IR"/>
        </w:rPr>
        <w:softHyphen/>
      </w:r>
      <w:r w:rsidRPr="00CC0598">
        <w:rPr>
          <w:rFonts w:ascii="Times New Roman" w:hAnsi="Times New Roman" w:cs="B Lotus" w:hint="cs"/>
          <w:color w:val="000000"/>
          <w:sz w:val="24"/>
          <w:szCs w:val="28"/>
          <w:rtl/>
          <w:lang w:bidi="fa-IR"/>
        </w:rPr>
        <w:t>کند</w:t>
      </w:r>
      <w:r w:rsidR="00530223" w:rsidRPr="00CC0598">
        <w:rPr>
          <w:rFonts w:ascii="Times New Roman" w:hAnsi="Times New Roman" w:cs="B Lotus" w:hint="cs"/>
          <w:color w:val="000000"/>
          <w:sz w:val="24"/>
          <w:szCs w:val="28"/>
          <w:rtl/>
          <w:lang w:bidi="fa-IR"/>
        </w:rPr>
        <w:t>.</w:t>
      </w:r>
    </w:p>
    <w:p w14:paraId="1E898965" w14:textId="77777777" w:rsidR="00E24624" w:rsidRPr="00CC0598" w:rsidRDefault="00E24624" w:rsidP="00FA38F0">
      <w:pPr>
        <w:pStyle w:val="ListParagraph"/>
        <w:numPr>
          <w:ilvl w:val="0"/>
          <w:numId w:val="48"/>
        </w:num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t>در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دسترس</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بودن</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و</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جذب</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فسفر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و</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ریز</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مغذی</w:t>
      </w:r>
      <w:r w:rsidR="007B38B0" w:rsidRPr="00CC0598">
        <w:rPr>
          <w:rFonts w:ascii="Times New Roman" w:hAnsi="Times New Roman" w:cs="B Lotus"/>
          <w:color w:val="000000"/>
          <w:sz w:val="24"/>
          <w:szCs w:val="28"/>
          <w:lang w:bidi="fa-IR"/>
        </w:rPr>
        <w:softHyphen/>
      </w:r>
      <w:r w:rsidRPr="00CC0598">
        <w:rPr>
          <w:rFonts w:ascii="Times New Roman" w:hAnsi="Times New Roman" w:cs="B Lotus" w:hint="cs"/>
          <w:color w:val="000000"/>
          <w:sz w:val="24"/>
          <w:szCs w:val="28"/>
          <w:rtl/>
          <w:lang w:bidi="fa-IR"/>
        </w:rPr>
        <w:t>ها</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توسط</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گیاه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را</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بهبود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می</w:t>
      </w:r>
      <w:r w:rsidR="007B38B0" w:rsidRPr="00CC0598">
        <w:rPr>
          <w:rFonts w:ascii="Times New Roman" w:hAnsi="Times New Roman" w:cs="B Lotus"/>
          <w:color w:val="000000"/>
          <w:sz w:val="24"/>
          <w:szCs w:val="28"/>
          <w:lang w:bidi="fa-IR"/>
        </w:rPr>
        <w:softHyphen/>
      </w:r>
      <w:r w:rsidRPr="00CC0598">
        <w:rPr>
          <w:rFonts w:ascii="Times New Roman" w:hAnsi="Times New Roman" w:cs="B Lotus" w:hint="cs"/>
          <w:color w:val="000000"/>
          <w:sz w:val="24"/>
          <w:szCs w:val="28"/>
          <w:rtl/>
          <w:lang w:bidi="fa-IR"/>
        </w:rPr>
        <w:t>بخشد</w:t>
      </w:r>
      <w:r w:rsidR="00530223" w:rsidRPr="00CC0598">
        <w:rPr>
          <w:rFonts w:ascii="Times New Roman" w:hAnsi="Times New Roman" w:cs="B Lotus" w:hint="cs"/>
          <w:color w:val="000000"/>
          <w:sz w:val="24"/>
          <w:szCs w:val="28"/>
          <w:rtl/>
          <w:lang w:bidi="fa-IR"/>
        </w:rPr>
        <w:t>.</w:t>
      </w:r>
    </w:p>
    <w:p w14:paraId="1D68B9E4" w14:textId="77777777" w:rsidR="00E24624" w:rsidRPr="00CC0598" w:rsidRDefault="00E24624" w:rsidP="00FA38F0">
      <w:pPr>
        <w:pStyle w:val="ListParagraph"/>
        <w:numPr>
          <w:ilvl w:val="0"/>
          <w:numId w:val="48"/>
        </w:num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t>خاک</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را</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گونه</w:t>
      </w:r>
      <w:r w:rsidR="007B38B0" w:rsidRPr="00CC0598">
        <w:rPr>
          <w:rFonts w:ascii="Times New Roman" w:hAnsi="Times New Roman" w:cs="B Lotus"/>
          <w:color w:val="000000"/>
          <w:sz w:val="24"/>
          <w:szCs w:val="28"/>
          <w:lang w:bidi="fa-IR"/>
        </w:rPr>
        <w:softHyphen/>
      </w:r>
      <w:r w:rsidRPr="00CC0598">
        <w:rPr>
          <w:rFonts w:ascii="Times New Roman" w:hAnsi="Times New Roman" w:cs="B Lotus" w:hint="cs"/>
          <w:color w:val="000000"/>
          <w:sz w:val="24"/>
          <w:szCs w:val="28"/>
          <w:rtl/>
          <w:lang w:bidi="fa-IR"/>
        </w:rPr>
        <w:t>ای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تنظیم</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می</w:t>
      </w:r>
      <w:r w:rsidR="007B38B0" w:rsidRPr="00CC0598">
        <w:rPr>
          <w:rFonts w:ascii="Times New Roman" w:hAnsi="Times New Roman" w:cs="B Lotus"/>
          <w:color w:val="000000"/>
          <w:sz w:val="24"/>
          <w:szCs w:val="28"/>
          <w:lang w:bidi="fa-IR"/>
        </w:rPr>
        <w:softHyphen/>
      </w:r>
      <w:r w:rsidRPr="00CC0598">
        <w:rPr>
          <w:rFonts w:ascii="Times New Roman" w:hAnsi="Times New Roman" w:cs="B Lotus" w:hint="cs"/>
          <w:color w:val="000000"/>
          <w:sz w:val="24"/>
          <w:szCs w:val="28"/>
          <w:rtl/>
          <w:lang w:bidi="fa-IR"/>
        </w:rPr>
        <w:t>کند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که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آب</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بهتر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نفوذ</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کند</w:t>
      </w:r>
      <w:r w:rsidR="00530223" w:rsidRPr="00CC0598">
        <w:rPr>
          <w:rFonts w:ascii="Times New Roman" w:hAnsi="Times New Roman" w:cs="B Lotus" w:hint="cs"/>
          <w:color w:val="000000"/>
          <w:sz w:val="24"/>
          <w:szCs w:val="28"/>
          <w:rtl/>
          <w:lang w:bidi="fa-IR"/>
        </w:rPr>
        <w:t>.</w:t>
      </w:r>
    </w:p>
    <w:p w14:paraId="55B01D45" w14:textId="77777777" w:rsidR="00355A4D" w:rsidRPr="00CC0598" w:rsidRDefault="00E24624" w:rsidP="00FA38F0">
      <w:pPr>
        <w:pStyle w:val="ListParagraph"/>
        <w:numPr>
          <w:ilvl w:val="0"/>
          <w:numId w:val="48"/>
        </w:num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t>نمک</w:t>
      </w:r>
      <w:r w:rsidR="007B38B0" w:rsidRPr="00CC0598">
        <w:rPr>
          <w:rFonts w:ascii="Times New Roman" w:hAnsi="Times New Roman" w:cs="B Lotus"/>
          <w:color w:val="000000"/>
          <w:sz w:val="24"/>
          <w:szCs w:val="28"/>
          <w:lang w:bidi="fa-IR"/>
        </w:rPr>
        <w:softHyphen/>
      </w:r>
      <w:r w:rsidRPr="00CC0598">
        <w:rPr>
          <w:rFonts w:ascii="Times New Roman" w:hAnsi="Times New Roman" w:cs="B Lotus" w:hint="cs"/>
          <w:color w:val="000000"/>
          <w:sz w:val="24"/>
          <w:szCs w:val="28"/>
          <w:rtl/>
          <w:lang w:bidi="fa-IR"/>
        </w:rPr>
        <w:t>های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مضر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مانند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سدیم</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را</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از</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بین</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می</w:t>
      </w:r>
      <w:r w:rsidR="007B38B0" w:rsidRPr="00CC0598">
        <w:rPr>
          <w:rFonts w:ascii="Times New Roman" w:hAnsi="Times New Roman" w:cs="B Lotus"/>
          <w:color w:val="000000"/>
          <w:sz w:val="24"/>
          <w:szCs w:val="28"/>
          <w:lang w:bidi="fa-IR"/>
        </w:rPr>
        <w:softHyphen/>
      </w:r>
      <w:r w:rsidRPr="00CC0598">
        <w:rPr>
          <w:rFonts w:ascii="Times New Roman" w:hAnsi="Times New Roman" w:cs="B Lotus" w:hint="cs"/>
          <w:color w:val="000000"/>
          <w:sz w:val="24"/>
          <w:szCs w:val="28"/>
          <w:rtl/>
          <w:lang w:bidi="fa-IR"/>
        </w:rPr>
        <w:t>برد</w:t>
      </w:r>
      <w:r w:rsidR="00530223" w:rsidRPr="00CC0598">
        <w:rPr>
          <w:rFonts w:ascii="Times New Roman" w:hAnsi="Times New Roman" w:cs="B Lotus" w:hint="cs"/>
          <w:color w:val="000000"/>
          <w:sz w:val="24"/>
          <w:szCs w:val="28"/>
          <w:rtl/>
          <w:lang w:bidi="fa-IR"/>
        </w:rPr>
        <w:t>.</w:t>
      </w:r>
    </w:p>
    <w:p w14:paraId="605FB7CE" w14:textId="77777777" w:rsidR="00586C31" w:rsidRPr="00CC0598" w:rsidRDefault="00A614F8" w:rsidP="00B72956">
      <w:p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lastRenderedPageBreak/>
        <w:t>در تیمار سوم، سولوپتاس تیمار یک نصف شده (75 کیلودر هکتار) و به جای آن 100 لیتر تیوسولفات پتاسیم (</w:t>
      </w:r>
      <w:r w:rsidRPr="00CC0598">
        <w:rPr>
          <w:rFonts w:ascii="Times New Roman" w:hAnsi="Times New Roman" w:cs="B Lotus"/>
          <w:color w:val="000000"/>
          <w:sz w:val="24"/>
          <w:szCs w:val="28"/>
          <w:lang w:bidi="fa-IR"/>
        </w:rPr>
        <w:t>KTS</w:t>
      </w:r>
      <w:r w:rsidRPr="00CC0598">
        <w:rPr>
          <w:rFonts w:ascii="Times New Roman" w:hAnsi="Times New Roman" w:cs="B Lotus" w:hint="cs"/>
          <w:color w:val="000000"/>
          <w:sz w:val="24"/>
          <w:szCs w:val="28"/>
          <w:rtl/>
          <w:lang w:bidi="fa-IR"/>
        </w:rPr>
        <w:t xml:space="preserve">) </w:t>
      </w:r>
      <w:r w:rsidR="00B360E9" w:rsidRPr="00CC0598">
        <w:rPr>
          <w:rFonts w:ascii="Times New Roman" w:hAnsi="Times New Roman" w:cs="B Lotus" w:hint="cs"/>
          <w:color w:val="000000"/>
          <w:sz w:val="24"/>
          <w:szCs w:val="28"/>
          <w:rtl/>
          <w:lang w:bidi="fa-IR"/>
        </w:rPr>
        <w:t>(</w:t>
      </w:r>
      <w:r w:rsidR="00B360E9" w:rsidRPr="00CC0598">
        <w:rPr>
          <w:rFonts w:ascii="Times New Roman" w:hAnsi="Times New Roman" w:cs="B Lotus"/>
          <w:color w:val="000000"/>
          <w:sz w:val="24"/>
          <w:szCs w:val="28"/>
          <w:lang w:bidi="fa-IR"/>
        </w:rPr>
        <w:t>K</w:t>
      </w:r>
      <w:r w:rsidR="00B360E9" w:rsidRPr="00CC0598">
        <w:rPr>
          <w:rFonts w:ascii="Times New Roman" w:hAnsi="Times New Roman" w:cs="B Lotus"/>
          <w:color w:val="000000"/>
          <w:sz w:val="24"/>
          <w:szCs w:val="28"/>
          <w:vertAlign w:val="subscript"/>
          <w:lang w:bidi="fa-IR"/>
        </w:rPr>
        <w:t>2</w:t>
      </w:r>
      <w:r w:rsidR="00B360E9" w:rsidRPr="00CC0598">
        <w:rPr>
          <w:rFonts w:ascii="Times New Roman" w:hAnsi="Times New Roman" w:cs="B Lotus"/>
          <w:color w:val="000000"/>
          <w:sz w:val="24"/>
          <w:szCs w:val="28"/>
          <w:lang w:bidi="fa-IR"/>
        </w:rPr>
        <w:t>S</w:t>
      </w:r>
      <w:r w:rsidR="00B360E9" w:rsidRPr="00CC0598">
        <w:rPr>
          <w:rFonts w:ascii="Times New Roman" w:hAnsi="Times New Roman" w:cs="B Lotus"/>
          <w:color w:val="000000"/>
          <w:sz w:val="24"/>
          <w:szCs w:val="28"/>
          <w:vertAlign w:val="subscript"/>
          <w:lang w:bidi="fa-IR"/>
        </w:rPr>
        <w:t>2</w:t>
      </w:r>
      <w:r w:rsidR="00B360E9" w:rsidRPr="00CC0598">
        <w:rPr>
          <w:rFonts w:ascii="Times New Roman" w:hAnsi="Times New Roman" w:cs="B Lotus"/>
          <w:color w:val="000000"/>
          <w:sz w:val="24"/>
          <w:szCs w:val="28"/>
          <w:lang w:bidi="fa-IR"/>
        </w:rPr>
        <w:t>O</w:t>
      </w:r>
      <w:r w:rsidR="00B360E9" w:rsidRPr="00CC0598">
        <w:rPr>
          <w:rFonts w:ascii="Times New Roman" w:hAnsi="Times New Roman" w:cs="B Lotus"/>
          <w:color w:val="000000"/>
          <w:sz w:val="24"/>
          <w:szCs w:val="28"/>
          <w:vertAlign w:val="subscript"/>
          <w:lang w:bidi="fa-IR"/>
        </w:rPr>
        <w:t>3</w:t>
      </w:r>
      <w:r w:rsidR="00B360E9"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 xml:space="preserve">جایگزین خواهد شد که این کود نیز طبق دستورالعمل شرکت سازنده کود 50 لیتر در هکتار در اواخر اردیبهشت و 50 لیتر نیز در اواخر خرداد از طریق تانک کود-آبیاری در خاک تزریق خواهد شد. </w:t>
      </w:r>
    </w:p>
    <w:p w14:paraId="531B4E93" w14:textId="77777777" w:rsidR="00A14872" w:rsidRPr="00CC0598" w:rsidRDefault="00A14872" w:rsidP="00A14872">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color w:val="000000"/>
          <w:sz w:val="24"/>
          <w:szCs w:val="28"/>
          <w:lang w:bidi="fa-IR"/>
        </w:rPr>
        <w:t>KTS</w:t>
      </w:r>
      <w:r w:rsidRPr="00CC0598">
        <w:rPr>
          <w:rFonts w:ascii="Times New Roman" w:hAnsi="Times New Roman" w:cs="B Lotus" w:hint="cs"/>
          <w:color w:val="000000"/>
          <w:sz w:val="24"/>
          <w:szCs w:val="28"/>
          <w:rtl/>
          <w:lang w:bidi="fa-IR"/>
        </w:rPr>
        <w:t xml:space="preserve"> ی</w:t>
      </w:r>
      <w:r w:rsidRPr="00CC0598">
        <w:rPr>
          <w:rFonts w:ascii="Times New Roman" w:hAnsi="Times New Roman" w:cs="B Lotus" w:hint="eastAsia"/>
          <w:color w:val="000000"/>
          <w:sz w:val="24"/>
          <w:szCs w:val="28"/>
          <w:rtl/>
          <w:lang w:bidi="fa-IR"/>
        </w:rPr>
        <w:t>ک</w:t>
      </w:r>
      <w:r w:rsidRPr="00CC0598">
        <w:rPr>
          <w:rFonts w:ascii="Times New Roman" w:hAnsi="Times New Roman" w:cs="B Lotus"/>
          <w:color w:val="000000"/>
          <w:sz w:val="24"/>
          <w:szCs w:val="28"/>
          <w:rtl/>
          <w:lang w:bidi="fa-IR"/>
        </w:rPr>
        <w:t xml:space="preserve"> محلول ما</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ع</w:t>
      </w:r>
      <w:r w:rsidRPr="00CC0598">
        <w:rPr>
          <w:rFonts w:ascii="Times New Roman" w:hAnsi="Times New Roman" w:cs="B Lotus"/>
          <w:color w:val="000000"/>
          <w:sz w:val="24"/>
          <w:szCs w:val="28"/>
          <w:rtl/>
          <w:lang w:bidi="fa-IR"/>
        </w:rPr>
        <w:t xml:space="preserve"> ش</w:t>
      </w:r>
      <w:r w:rsidRPr="00CC0598">
        <w:rPr>
          <w:rFonts w:ascii="Times New Roman" w:hAnsi="Times New Roman" w:cs="B Lotus" w:hint="cs"/>
          <w:color w:val="000000"/>
          <w:sz w:val="24"/>
          <w:szCs w:val="28"/>
          <w:rtl/>
          <w:lang w:bidi="fa-IR"/>
        </w:rPr>
        <w:t xml:space="preserve">فاف با پایه </w:t>
      </w:r>
      <w:r w:rsidRPr="00CC0598">
        <w:rPr>
          <w:rFonts w:ascii="Times New Roman" w:hAnsi="Times New Roman" w:cs="B Lotus"/>
          <w:color w:val="000000"/>
          <w:sz w:val="24"/>
          <w:szCs w:val="28"/>
          <w:rtl/>
          <w:lang w:bidi="fa-IR"/>
        </w:rPr>
        <w:t>خنث</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w:t>
      </w:r>
      <w:r w:rsidRPr="00CC0598">
        <w:rPr>
          <w:rFonts w:ascii="Times New Roman" w:hAnsi="Times New Roman" w:cs="B Lotus"/>
          <w:color w:val="000000"/>
          <w:sz w:val="24"/>
          <w:szCs w:val="28"/>
          <w:rtl/>
          <w:lang w:bidi="fa-IR"/>
        </w:rPr>
        <w:t xml:space="preserve"> بدون کلر</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د،</w:t>
      </w:r>
      <w:r w:rsidRPr="00CC0598">
        <w:rPr>
          <w:rFonts w:ascii="Times New Roman" w:hAnsi="Times New Roman" w:cs="B Lotus"/>
          <w:color w:val="000000"/>
          <w:sz w:val="24"/>
          <w:szCs w:val="28"/>
          <w:rtl/>
          <w:lang w:bidi="fa-IR"/>
        </w:rPr>
        <w:t xml:space="preserve"> حاو</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25% پتاس (</w:t>
      </w:r>
      <w:r w:rsidRPr="00CC0598">
        <w:rPr>
          <w:rFonts w:ascii="Times New Roman" w:hAnsi="Times New Roman" w:cs="B Lotus"/>
          <w:color w:val="000000"/>
          <w:sz w:val="24"/>
          <w:szCs w:val="28"/>
          <w:lang w:bidi="fa-IR"/>
        </w:rPr>
        <w:t>K</w:t>
      </w:r>
      <w:r w:rsidRPr="004C2506">
        <w:rPr>
          <w:rFonts w:ascii="Times New Roman" w:hAnsi="Times New Roman" w:cs="B Lotus"/>
          <w:color w:val="000000"/>
          <w:sz w:val="24"/>
          <w:szCs w:val="28"/>
          <w:vertAlign w:val="subscript"/>
          <w:lang w:bidi="fa-IR"/>
        </w:rPr>
        <w:t>2</w:t>
      </w:r>
      <w:r w:rsidRPr="00CC0598">
        <w:rPr>
          <w:rFonts w:ascii="Times New Roman" w:hAnsi="Times New Roman" w:cs="B Lotus"/>
          <w:color w:val="000000"/>
          <w:sz w:val="24"/>
          <w:szCs w:val="28"/>
          <w:lang w:bidi="fa-IR"/>
        </w:rPr>
        <w:t>O w/w</w:t>
      </w:r>
      <w:r w:rsidRPr="00CC0598">
        <w:rPr>
          <w:rFonts w:ascii="Times New Roman" w:hAnsi="Times New Roman" w:cs="B Lotus"/>
          <w:color w:val="000000"/>
          <w:sz w:val="24"/>
          <w:szCs w:val="28"/>
          <w:rtl/>
          <w:lang w:bidi="fa-IR"/>
        </w:rPr>
        <w:t>) و 17% گوگرد (</w:t>
      </w:r>
      <w:proofErr w:type="spellStart"/>
      <w:r w:rsidRPr="00CC0598">
        <w:rPr>
          <w:rFonts w:ascii="Times New Roman" w:hAnsi="Times New Roman" w:cs="B Lotus"/>
          <w:color w:val="000000"/>
          <w:sz w:val="24"/>
          <w:szCs w:val="28"/>
          <w:lang w:bidi="fa-IR"/>
        </w:rPr>
        <w:t>Sw</w:t>
      </w:r>
      <w:proofErr w:type="spellEnd"/>
      <w:r w:rsidRPr="00CC0598">
        <w:rPr>
          <w:rFonts w:ascii="Times New Roman" w:hAnsi="Times New Roman" w:cs="B Lotus"/>
          <w:color w:val="000000"/>
          <w:sz w:val="24"/>
          <w:szCs w:val="28"/>
          <w:lang w:bidi="fa-IR"/>
        </w:rPr>
        <w:t>/w</w:t>
      </w:r>
      <w:r w:rsidRPr="00CC0598">
        <w:rPr>
          <w:rFonts w:ascii="Times New Roman" w:hAnsi="Times New Roman" w:cs="B Lotus"/>
          <w:color w:val="000000"/>
          <w:sz w:val="24"/>
          <w:szCs w:val="28"/>
          <w:rtl/>
          <w:lang w:bidi="fa-IR"/>
        </w:rPr>
        <w:t xml:space="preserve">) </w:t>
      </w:r>
      <w:r w:rsidR="00B360E9" w:rsidRPr="00CC0598">
        <w:rPr>
          <w:rFonts w:ascii="Times New Roman" w:hAnsi="Times New Roman" w:cs="B Lotus" w:hint="cs"/>
          <w:color w:val="000000"/>
          <w:sz w:val="24"/>
          <w:szCs w:val="28"/>
          <w:rtl/>
          <w:lang w:bidi="fa-IR"/>
        </w:rPr>
        <w:t xml:space="preserve">با چگالی 49/1-45/1 </w:t>
      </w:r>
      <w:r w:rsidRPr="00CC0598">
        <w:rPr>
          <w:rFonts w:ascii="Times New Roman" w:hAnsi="Times New Roman" w:cs="B Lotus"/>
          <w:color w:val="000000"/>
          <w:sz w:val="24"/>
          <w:szCs w:val="28"/>
          <w:rtl/>
          <w:lang w:bidi="fa-IR"/>
        </w:rPr>
        <w:t xml:space="preserve">است. </w:t>
      </w:r>
      <w:r w:rsidR="00B360E9" w:rsidRPr="00CC0598">
        <w:rPr>
          <w:rFonts w:ascii="Times New Roman" w:hAnsi="Times New Roman" w:cs="B Lotus" w:hint="cs"/>
          <w:color w:val="000000"/>
          <w:sz w:val="24"/>
          <w:szCs w:val="28"/>
          <w:rtl/>
          <w:lang w:bidi="fa-IR"/>
        </w:rPr>
        <w:t>که طبق ادعای شرکت تولید کننده مزایای زیر را دارد.</w:t>
      </w:r>
    </w:p>
    <w:p w14:paraId="59A23717" w14:textId="331B93D7" w:rsidR="00B360E9" w:rsidRPr="00CC0598" w:rsidRDefault="00B360E9" w:rsidP="00FA38F0">
      <w:pPr>
        <w:pStyle w:val="ListParagraph"/>
        <w:numPr>
          <w:ilvl w:val="0"/>
          <w:numId w:val="47"/>
        </w:num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t>منبع</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مایع</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بسیار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کارآمد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پتاسیم</w:t>
      </w:r>
      <w:r w:rsidRPr="00CC0598">
        <w:rPr>
          <w:rFonts w:ascii="Times New Roman" w:hAnsi="Times New Roman" w:cs="B Lotus"/>
          <w:color w:val="000000"/>
          <w:sz w:val="24"/>
          <w:szCs w:val="28"/>
          <w:rtl/>
          <w:lang w:bidi="fa-IR"/>
        </w:rPr>
        <w:t xml:space="preserve"> </w:t>
      </w:r>
      <w:ins w:id="118" w:author="Fateme Heydari" w:date="2024-09-08T22:17:00Z" w16du:dateUtc="2024-09-08T18:47:00Z">
        <w:r w:rsidR="009C2759">
          <w:rPr>
            <w:rFonts w:ascii="Times New Roman" w:hAnsi="Times New Roman" w:cs="B Lotus"/>
            <w:color w:val="000000"/>
            <w:sz w:val="24"/>
            <w:szCs w:val="28"/>
            <w:rtl/>
            <w:lang w:bidi="fa-IR"/>
          </w:rPr>
          <w:tab/>
        </w:r>
      </w:ins>
      <w:r w:rsidRPr="00CC0598">
        <w:rPr>
          <w:rFonts w:ascii="Times New Roman" w:hAnsi="Times New Roman" w:cs="B Lotus" w:hint="cs"/>
          <w:color w:val="000000"/>
          <w:sz w:val="24"/>
          <w:szCs w:val="28"/>
          <w:rtl/>
          <w:lang w:bidi="fa-IR"/>
        </w:rPr>
        <w:t>و</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گوگرد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بدون</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کلرید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و</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نیترات</w:t>
      </w:r>
      <w:r w:rsidRPr="00CC0598">
        <w:rPr>
          <w:rFonts w:ascii="Times New Roman" w:hAnsi="Times New Roman" w:cs="B Lotus"/>
          <w:color w:val="000000"/>
          <w:sz w:val="24"/>
          <w:szCs w:val="28"/>
          <w:rtl/>
          <w:lang w:bidi="fa-IR"/>
        </w:rPr>
        <w:t>.</w:t>
      </w:r>
    </w:p>
    <w:p w14:paraId="3F285774" w14:textId="77777777" w:rsidR="00B360E9" w:rsidRPr="00CC0598" w:rsidRDefault="00B360E9" w:rsidP="00FA38F0">
      <w:pPr>
        <w:pStyle w:val="ListParagraph"/>
        <w:numPr>
          <w:ilvl w:val="0"/>
          <w:numId w:val="47"/>
        </w:num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t>جذب</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پتاسیم</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آن</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در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مقایسه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با</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کودهای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پتاسیم</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معمولی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حداقل</w:t>
      </w:r>
      <w:r w:rsidRPr="00CC0598">
        <w:rPr>
          <w:rFonts w:ascii="Times New Roman" w:hAnsi="Times New Roman" w:cs="B Lotus"/>
          <w:color w:val="000000"/>
          <w:sz w:val="24"/>
          <w:szCs w:val="28"/>
          <w:rtl/>
          <w:lang w:bidi="fa-IR"/>
        </w:rPr>
        <w:t xml:space="preserve"> 30 </w:t>
      </w:r>
      <w:r w:rsidRPr="00CC0598">
        <w:rPr>
          <w:rFonts w:ascii="Times New Roman" w:hAnsi="Times New Roman" w:cs="B Lotus" w:hint="cs"/>
          <w:color w:val="000000"/>
          <w:sz w:val="24"/>
          <w:szCs w:val="28"/>
          <w:rtl/>
          <w:lang w:bidi="fa-IR"/>
        </w:rPr>
        <w:t>درصد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بیشتر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است</w:t>
      </w:r>
      <w:r w:rsidRPr="00CC0598">
        <w:rPr>
          <w:rFonts w:ascii="Times New Roman" w:hAnsi="Times New Roman" w:cs="B Lotus"/>
          <w:color w:val="000000"/>
          <w:sz w:val="24"/>
          <w:szCs w:val="28"/>
          <w:rtl/>
          <w:lang w:bidi="fa-IR"/>
        </w:rPr>
        <w:t>.</w:t>
      </w:r>
    </w:p>
    <w:p w14:paraId="09AFDEC7" w14:textId="77777777" w:rsidR="00B360E9" w:rsidRPr="00CC0598" w:rsidRDefault="00B360E9" w:rsidP="00FA38F0">
      <w:pPr>
        <w:pStyle w:val="ListParagraph"/>
        <w:numPr>
          <w:ilvl w:val="0"/>
          <w:numId w:val="47"/>
        </w:num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t>عملکرد،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کیفیت</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و</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ماندگاری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محصول</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را</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افزایش</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دهد</w:t>
      </w:r>
      <w:r w:rsidRPr="00CC0598">
        <w:rPr>
          <w:rFonts w:ascii="Times New Roman" w:hAnsi="Times New Roman" w:cs="B Lotus"/>
          <w:color w:val="000000"/>
          <w:sz w:val="24"/>
          <w:szCs w:val="28"/>
          <w:rtl/>
          <w:lang w:bidi="fa-IR"/>
        </w:rPr>
        <w:t>.</w:t>
      </w:r>
    </w:p>
    <w:p w14:paraId="3B021F68" w14:textId="77777777" w:rsidR="00B360E9" w:rsidRPr="00CC0598" w:rsidRDefault="00B360E9" w:rsidP="00FA38F0">
      <w:pPr>
        <w:pStyle w:val="ListParagraph"/>
        <w:numPr>
          <w:ilvl w:val="0"/>
          <w:numId w:val="47"/>
        </w:num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t>دسترسی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سریع</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و</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طولانی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مدت</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گوگرد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را</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فراهم</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کند</w:t>
      </w:r>
      <w:r w:rsidRPr="00CC0598">
        <w:rPr>
          <w:rFonts w:ascii="Times New Roman" w:hAnsi="Times New Roman" w:cs="B Lotus"/>
          <w:color w:val="000000"/>
          <w:sz w:val="24"/>
          <w:szCs w:val="28"/>
          <w:rtl/>
          <w:lang w:bidi="fa-IR"/>
        </w:rPr>
        <w:t>.</w:t>
      </w:r>
    </w:p>
    <w:p w14:paraId="5B7BAB93" w14:textId="77777777" w:rsidR="00B360E9" w:rsidRPr="00CC0598" w:rsidRDefault="00B360E9" w:rsidP="00FA38F0">
      <w:pPr>
        <w:pStyle w:val="ListParagraph"/>
        <w:numPr>
          <w:ilvl w:val="0"/>
          <w:numId w:val="47"/>
        </w:num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t>در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دسترس</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بودن</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و</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جذب</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فسفر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و</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ریز</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مغذی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ها</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توسط</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گیاه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را</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بهبود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بخشد</w:t>
      </w:r>
      <w:r w:rsidRPr="00CC0598">
        <w:rPr>
          <w:rFonts w:ascii="Times New Roman" w:hAnsi="Times New Roman" w:cs="B Lotus"/>
          <w:color w:val="000000"/>
          <w:sz w:val="24"/>
          <w:szCs w:val="28"/>
          <w:rtl/>
          <w:lang w:bidi="fa-IR"/>
        </w:rPr>
        <w:t>.</w:t>
      </w:r>
    </w:p>
    <w:p w14:paraId="32721B97" w14:textId="77777777" w:rsidR="00B360E9" w:rsidRPr="00CC0598" w:rsidRDefault="00B360E9" w:rsidP="00FA38F0">
      <w:pPr>
        <w:pStyle w:val="ListParagraph"/>
        <w:numPr>
          <w:ilvl w:val="0"/>
          <w:numId w:val="47"/>
        </w:num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t>مقاومت</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محصول</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را</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در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برابر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تنش</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های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محیطی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افزایش</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دهد</w:t>
      </w:r>
      <w:r w:rsidRPr="00CC0598">
        <w:rPr>
          <w:rFonts w:ascii="Times New Roman" w:hAnsi="Times New Roman" w:cs="B Lotus"/>
          <w:color w:val="000000"/>
          <w:sz w:val="24"/>
          <w:szCs w:val="28"/>
          <w:rtl/>
          <w:lang w:bidi="fa-IR"/>
        </w:rPr>
        <w:t>.</w:t>
      </w:r>
    </w:p>
    <w:p w14:paraId="5E994CFD" w14:textId="77777777" w:rsidR="00A614F8" w:rsidRPr="00CC0598" w:rsidRDefault="00A614F8" w:rsidP="00586C31">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در تیمار چهارم نیز تیوسولفات کلسیم</w:t>
      </w:r>
      <w:r w:rsidRPr="00CC0598">
        <w:rPr>
          <w:rFonts w:ascii="Times New Roman" w:hAnsi="Times New Roman" w:cs="B Lotus"/>
          <w:color w:val="000000"/>
          <w:sz w:val="24"/>
          <w:szCs w:val="28"/>
          <w:lang w:bidi="fa-IR"/>
        </w:rPr>
        <w:t>(</w:t>
      </w:r>
      <w:proofErr w:type="spellStart"/>
      <w:r w:rsidRPr="00CC0598">
        <w:rPr>
          <w:rFonts w:ascii="Times New Roman" w:hAnsi="Times New Roman" w:cs="B Lotus"/>
          <w:color w:val="000000"/>
          <w:sz w:val="24"/>
          <w:szCs w:val="28"/>
          <w:lang w:bidi="fa-IR"/>
        </w:rPr>
        <w:t>CaTs</w:t>
      </w:r>
      <w:proofErr w:type="spellEnd"/>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 xml:space="preserve"> جایگزین نیترات پتاسیم کلسیم تیمار یک شده و سولوپتاس تیمار یک نصف شده (75 کیلودر هکتار) و به جای آن 100 لیتر تیوسولفات پتاسیم (</w:t>
      </w:r>
      <w:r w:rsidRPr="00CC0598">
        <w:rPr>
          <w:rFonts w:ascii="Times New Roman" w:hAnsi="Times New Roman" w:cs="B Lotus"/>
          <w:color w:val="000000"/>
          <w:sz w:val="24"/>
          <w:szCs w:val="28"/>
          <w:lang w:bidi="fa-IR"/>
        </w:rPr>
        <w:t>KTS</w:t>
      </w:r>
      <w:r w:rsidRPr="00CC0598">
        <w:rPr>
          <w:rFonts w:ascii="Times New Roman" w:hAnsi="Times New Roman" w:cs="B Lotus" w:hint="cs"/>
          <w:color w:val="000000"/>
          <w:sz w:val="24"/>
          <w:szCs w:val="28"/>
          <w:rtl/>
          <w:lang w:bidi="fa-IR"/>
        </w:rPr>
        <w:t>) جایگزین خواهد شد که طبق دستورالعمل تیمارهای دو و سه اعمال خواهد شد. خلاصه تیمارها به ترتیب زیر می‌باشد.</w:t>
      </w:r>
    </w:p>
    <w:p w14:paraId="3A2B7DA5" w14:textId="77777777" w:rsidR="00A614F8" w:rsidRPr="00CC0598" w:rsidRDefault="00A614F8" w:rsidP="00284CDD">
      <w:pPr>
        <w:spacing w:line="360" w:lineRule="auto"/>
        <w:jc w:val="both"/>
        <w:rPr>
          <w:rFonts w:ascii="Times New Roman" w:hAnsi="Times New Roman" w:cs="B Lotus"/>
          <w:color w:val="000000"/>
          <w:sz w:val="24"/>
          <w:szCs w:val="28"/>
          <w:lang w:bidi="fa-IR"/>
        </w:rPr>
      </w:pPr>
      <w:r w:rsidRPr="00CC0598">
        <w:rPr>
          <w:rFonts w:ascii="Times New Roman" w:hAnsi="Times New Roman" w:cs="B Lotus"/>
          <w:color w:val="000000"/>
          <w:sz w:val="24"/>
          <w:szCs w:val="28"/>
          <w:lang w:bidi="fa-IR"/>
        </w:rPr>
        <w:t>T1</w:t>
      </w:r>
      <w:r w:rsidR="00520920" w:rsidRPr="00CC0598">
        <w:rPr>
          <w:rFonts w:ascii="Times New Roman" w:hAnsi="Times New Roman" w:cs="B Lotus" w:hint="cs"/>
          <w:color w:val="000000"/>
          <w:sz w:val="24"/>
          <w:szCs w:val="28"/>
          <w:rtl/>
          <w:lang w:bidi="fa-IR"/>
        </w:rPr>
        <w:t xml:space="preserve"> (شاهد) </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نیترات پتاسیم کلسیم</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 xml:space="preserve">50 </w:t>
      </w:r>
      <w:r w:rsidRPr="00CC0598">
        <w:rPr>
          <w:rFonts w:ascii="Times New Roman" w:hAnsi="Times New Roman" w:cs="B Lotus"/>
          <w:color w:val="000000"/>
          <w:sz w:val="24"/>
          <w:szCs w:val="28"/>
          <w:lang w:bidi="fa-IR"/>
        </w:rPr>
        <w:t xml:space="preserve">kg/ha + sop </w:t>
      </w:r>
      <w:r w:rsidRPr="00CC0598">
        <w:rPr>
          <w:rFonts w:ascii="Times New Roman" w:hAnsi="Times New Roman" w:cs="B Lotus" w:hint="cs"/>
          <w:color w:val="000000"/>
          <w:sz w:val="24"/>
          <w:szCs w:val="28"/>
          <w:rtl/>
          <w:lang w:bidi="fa-IR"/>
        </w:rPr>
        <w:t xml:space="preserve">50 </w:t>
      </w:r>
      <w:r w:rsidRPr="00CC0598">
        <w:rPr>
          <w:rFonts w:ascii="Times New Roman" w:hAnsi="Times New Roman" w:cs="B Lotus"/>
          <w:color w:val="000000"/>
          <w:sz w:val="24"/>
          <w:szCs w:val="28"/>
          <w:lang w:bidi="fa-IR"/>
        </w:rPr>
        <w:t>kg/ha</w:t>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lang w:bidi="fa-IR"/>
        </w:rPr>
        <w:t xml:space="preserve">+ </w:t>
      </w:r>
      <w:proofErr w:type="gramStart"/>
      <w:r w:rsidRPr="00CC0598">
        <w:rPr>
          <w:rFonts w:ascii="Times New Roman" w:hAnsi="Times New Roman" w:cs="B Lotus" w:hint="cs"/>
          <w:color w:val="000000"/>
          <w:sz w:val="24"/>
          <w:szCs w:val="28"/>
          <w:rtl/>
          <w:lang w:bidi="fa-IR"/>
        </w:rPr>
        <w:t xml:space="preserve">سولوپتاس </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150</w:t>
      </w:r>
      <w:proofErr w:type="gramEnd"/>
      <w:r w:rsidRPr="00CC0598">
        <w:rPr>
          <w:rFonts w:ascii="Times New Roman" w:hAnsi="Times New Roman" w:cs="B Lotus"/>
          <w:color w:val="000000"/>
          <w:sz w:val="24"/>
          <w:szCs w:val="28"/>
          <w:lang w:bidi="fa-IR"/>
        </w:rPr>
        <w:t xml:space="preserve"> kg/ha + </w:t>
      </w:r>
      <w:r w:rsidRPr="00CC0598">
        <w:rPr>
          <w:rFonts w:ascii="Times New Roman" w:hAnsi="Times New Roman" w:cs="B Lotus" w:hint="cs"/>
          <w:color w:val="000000"/>
          <w:sz w:val="24"/>
          <w:szCs w:val="28"/>
          <w:rtl/>
          <w:lang w:bidi="fa-IR"/>
        </w:rPr>
        <w:t>کود کامل پتاس بالا</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 xml:space="preserve"> </w:t>
      </w:r>
      <w:r w:rsidR="00284CDD" w:rsidRPr="00CC0598">
        <w:rPr>
          <w:rFonts w:ascii="Times New Roman" w:hAnsi="Times New Roman" w:cs="B Lotus" w:hint="cs"/>
          <w:color w:val="000000"/>
          <w:sz w:val="24"/>
          <w:szCs w:val="28"/>
          <w:rtl/>
          <w:lang w:bidi="fa-IR"/>
        </w:rPr>
        <w:t>5/7</w:t>
      </w:r>
      <w:r w:rsidRPr="00CC0598">
        <w:rPr>
          <w:rFonts w:ascii="Times New Roman" w:hAnsi="Times New Roman" w:cs="B Lotus"/>
          <w:color w:val="000000"/>
          <w:sz w:val="24"/>
          <w:szCs w:val="28"/>
          <w:lang w:bidi="fa-IR"/>
        </w:rPr>
        <w:t>L/ha</w:t>
      </w:r>
    </w:p>
    <w:p w14:paraId="318006D2" w14:textId="77777777" w:rsidR="00A614F8" w:rsidRPr="00CC0598" w:rsidRDefault="00A614F8" w:rsidP="00284CDD">
      <w:pPr>
        <w:spacing w:line="360" w:lineRule="auto"/>
        <w:jc w:val="both"/>
        <w:rPr>
          <w:rFonts w:ascii="Times New Roman" w:hAnsi="Times New Roman" w:cs="B Lotus"/>
          <w:color w:val="000000"/>
          <w:sz w:val="24"/>
          <w:szCs w:val="28"/>
          <w:lang w:bidi="fa-IR"/>
        </w:rPr>
      </w:pPr>
      <w:r w:rsidRPr="00CC0598">
        <w:rPr>
          <w:rFonts w:ascii="Times New Roman" w:hAnsi="Times New Roman" w:cs="B Lotus"/>
          <w:color w:val="000000"/>
          <w:sz w:val="24"/>
          <w:szCs w:val="28"/>
          <w:lang w:bidi="fa-IR"/>
        </w:rPr>
        <w:t xml:space="preserve">T2= </w:t>
      </w:r>
      <w:proofErr w:type="spellStart"/>
      <w:r w:rsidRPr="00CC0598">
        <w:rPr>
          <w:rFonts w:ascii="Times New Roman" w:hAnsi="Times New Roman" w:cs="B Lotus"/>
          <w:color w:val="000000"/>
          <w:sz w:val="24"/>
          <w:szCs w:val="28"/>
          <w:lang w:bidi="fa-IR"/>
        </w:rPr>
        <w:t>CaTs</w:t>
      </w:r>
      <w:proofErr w:type="spellEnd"/>
      <w:r w:rsidRPr="00CC0598">
        <w:rPr>
          <w:rFonts w:ascii="Times New Roman" w:hAnsi="Times New Roman" w:cs="B Lotus"/>
          <w:color w:val="000000"/>
          <w:sz w:val="24"/>
          <w:szCs w:val="28"/>
          <w:rtl/>
          <w:lang w:bidi="fa-IR"/>
        </w:rPr>
        <w:t xml:space="preserve">100 </w:t>
      </w:r>
      <w:r w:rsidRPr="00CC0598">
        <w:rPr>
          <w:rFonts w:ascii="Times New Roman" w:hAnsi="Times New Roman" w:cs="B Lotus"/>
          <w:color w:val="000000"/>
          <w:sz w:val="24"/>
          <w:szCs w:val="28"/>
          <w:lang w:bidi="fa-IR"/>
        </w:rPr>
        <w:t xml:space="preserve">L/ha + sop </w:t>
      </w:r>
      <w:r w:rsidRPr="00CC0598">
        <w:rPr>
          <w:rFonts w:ascii="Times New Roman" w:hAnsi="Times New Roman" w:cs="B Lotus" w:hint="cs"/>
          <w:color w:val="000000"/>
          <w:sz w:val="24"/>
          <w:szCs w:val="28"/>
          <w:rtl/>
          <w:lang w:bidi="fa-IR"/>
        </w:rPr>
        <w:t xml:space="preserve">50 </w:t>
      </w:r>
      <w:r w:rsidRPr="00CC0598">
        <w:rPr>
          <w:rFonts w:ascii="Times New Roman" w:hAnsi="Times New Roman" w:cs="B Lotus"/>
          <w:color w:val="000000"/>
          <w:sz w:val="24"/>
          <w:szCs w:val="28"/>
          <w:lang w:bidi="fa-IR"/>
        </w:rPr>
        <w:t>kg/ha</w:t>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lang w:bidi="fa-IR"/>
        </w:rPr>
        <w:t xml:space="preserve">+ </w:t>
      </w:r>
      <w:proofErr w:type="gramStart"/>
      <w:r w:rsidRPr="00CC0598">
        <w:rPr>
          <w:rFonts w:ascii="Times New Roman" w:hAnsi="Times New Roman" w:cs="B Lotus" w:hint="cs"/>
          <w:color w:val="000000"/>
          <w:sz w:val="24"/>
          <w:szCs w:val="28"/>
          <w:rtl/>
          <w:lang w:bidi="fa-IR"/>
        </w:rPr>
        <w:t xml:space="preserve">سولوپتاس </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150</w:t>
      </w:r>
      <w:proofErr w:type="gramEnd"/>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lang w:bidi="fa-IR"/>
        </w:rPr>
        <w:t xml:space="preserve">kg/ha + </w:t>
      </w:r>
      <w:r w:rsidRPr="00CC0598">
        <w:rPr>
          <w:rFonts w:ascii="Times New Roman" w:hAnsi="Times New Roman" w:cs="B Lotus" w:hint="cs"/>
          <w:color w:val="000000"/>
          <w:sz w:val="24"/>
          <w:szCs w:val="28"/>
          <w:rtl/>
          <w:lang w:bidi="fa-IR"/>
        </w:rPr>
        <w:t>کود کامل پتاس بالا</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 xml:space="preserve"> </w:t>
      </w:r>
      <w:r w:rsidR="00284CDD" w:rsidRPr="00CC0598">
        <w:rPr>
          <w:rFonts w:ascii="Times New Roman" w:hAnsi="Times New Roman" w:cs="B Lotus" w:hint="cs"/>
          <w:color w:val="000000"/>
          <w:sz w:val="24"/>
          <w:szCs w:val="28"/>
          <w:rtl/>
          <w:lang w:bidi="fa-IR"/>
        </w:rPr>
        <w:t>5/7</w:t>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lang w:bidi="fa-IR"/>
        </w:rPr>
        <w:t xml:space="preserve"> L/ha</w:t>
      </w:r>
    </w:p>
    <w:p w14:paraId="17928500" w14:textId="77777777" w:rsidR="00A614F8" w:rsidRPr="00CC0598" w:rsidRDefault="00A614F8" w:rsidP="00284CDD">
      <w:pPr>
        <w:spacing w:line="360" w:lineRule="auto"/>
        <w:jc w:val="both"/>
        <w:rPr>
          <w:rFonts w:ascii="Times New Roman" w:hAnsi="Times New Roman" w:cs="B Lotus"/>
          <w:color w:val="000000"/>
          <w:sz w:val="24"/>
          <w:szCs w:val="28"/>
          <w:lang w:bidi="fa-IR"/>
        </w:rPr>
      </w:pPr>
      <w:r w:rsidRPr="00CC0598">
        <w:rPr>
          <w:rFonts w:ascii="Times New Roman" w:hAnsi="Times New Roman" w:cs="B Lotus"/>
          <w:color w:val="000000"/>
          <w:sz w:val="24"/>
          <w:szCs w:val="28"/>
          <w:lang w:bidi="fa-IR"/>
        </w:rPr>
        <w:lastRenderedPageBreak/>
        <w:t xml:space="preserve">T3= </w:t>
      </w:r>
      <w:r w:rsidRPr="00CC0598">
        <w:rPr>
          <w:rFonts w:ascii="Times New Roman" w:hAnsi="Times New Roman" w:cs="B Lotus" w:hint="cs"/>
          <w:color w:val="000000"/>
          <w:sz w:val="24"/>
          <w:szCs w:val="28"/>
          <w:rtl/>
          <w:lang w:bidi="fa-IR"/>
        </w:rPr>
        <w:t>نیترات پتاسیم کلسیم</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 xml:space="preserve">50 </w:t>
      </w:r>
      <w:r w:rsidRPr="00CC0598">
        <w:rPr>
          <w:rFonts w:ascii="Times New Roman" w:hAnsi="Times New Roman" w:cs="B Lotus"/>
          <w:color w:val="000000"/>
          <w:sz w:val="24"/>
          <w:szCs w:val="28"/>
          <w:lang w:bidi="fa-IR"/>
        </w:rPr>
        <w:t xml:space="preserve">kg/ha + sop </w:t>
      </w:r>
      <w:r w:rsidRPr="00CC0598">
        <w:rPr>
          <w:rFonts w:ascii="Times New Roman" w:hAnsi="Times New Roman" w:cs="B Lotus" w:hint="cs"/>
          <w:color w:val="000000"/>
          <w:sz w:val="24"/>
          <w:szCs w:val="28"/>
          <w:rtl/>
          <w:lang w:bidi="fa-IR"/>
        </w:rPr>
        <w:t xml:space="preserve">50 </w:t>
      </w:r>
      <w:r w:rsidRPr="00CC0598">
        <w:rPr>
          <w:rFonts w:ascii="Times New Roman" w:hAnsi="Times New Roman" w:cs="B Lotus"/>
          <w:color w:val="000000"/>
          <w:sz w:val="24"/>
          <w:szCs w:val="28"/>
          <w:lang w:bidi="fa-IR"/>
        </w:rPr>
        <w:t>kg/ha</w:t>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lang w:bidi="fa-IR"/>
        </w:rPr>
        <w:t xml:space="preserve">+ </w:t>
      </w:r>
      <w:proofErr w:type="gramStart"/>
      <w:r w:rsidRPr="00CC0598">
        <w:rPr>
          <w:rFonts w:ascii="Times New Roman" w:hAnsi="Times New Roman" w:cs="B Lotus" w:hint="eastAsia"/>
          <w:color w:val="000000"/>
          <w:sz w:val="24"/>
          <w:szCs w:val="28"/>
          <w:rtl/>
          <w:lang w:bidi="fa-IR"/>
        </w:rPr>
        <w:t>سولوپتاس</w:t>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lang w:bidi="fa-IR"/>
        </w:rPr>
        <w:t xml:space="preserve"> </w:t>
      </w:r>
      <w:r w:rsidRPr="00CC0598">
        <w:rPr>
          <w:rFonts w:ascii="Times New Roman" w:hAnsi="Times New Roman" w:cs="B Lotus"/>
          <w:color w:val="000000"/>
          <w:sz w:val="24"/>
          <w:szCs w:val="28"/>
          <w:rtl/>
          <w:lang w:bidi="fa-IR"/>
        </w:rPr>
        <w:t>75</w:t>
      </w:r>
      <w:proofErr w:type="gramEnd"/>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lang w:bidi="fa-IR"/>
        </w:rPr>
        <w:t xml:space="preserve"> kg/ha + KTS 100 L/ha+ </w:t>
      </w:r>
      <w:r w:rsidRPr="00CC0598">
        <w:rPr>
          <w:rFonts w:ascii="Times New Roman" w:hAnsi="Times New Roman" w:cs="B Lotus" w:hint="cs"/>
          <w:color w:val="000000"/>
          <w:sz w:val="24"/>
          <w:szCs w:val="28"/>
          <w:rtl/>
          <w:lang w:bidi="fa-IR"/>
        </w:rPr>
        <w:t>کود کامل پتاس بالا</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 xml:space="preserve"> 7.5 </w:t>
      </w:r>
      <w:r w:rsidRPr="00CC0598">
        <w:rPr>
          <w:rFonts w:ascii="Times New Roman" w:hAnsi="Times New Roman" w:cs="B Lotus"/>
          <w:color w:val="000000"/>
          <w:sz w:val="24"/>
          <w:szCs w:val="28"/>
          <w:lang w:bidi="fa-IR"/>
        </w:rPr>
        <w:t xml:space="preserve"> L/ha</w:t>
      </w:r>
    </w:p>
    <w:p w14:paraId="6B051B40" w14:textId="77777777" w:rsidR="00A614F8" w:rsidRPr="00CC0598" w:rsidRDefault="00A614F8" w:rsidP="00284CDD">
      <w:pPr>
        <w:spacing w:line="360" w:lineRule="auto"/>
        <w:jc w:val="both"/>
        <w:rPr>
          <w:rFonts w:ascii="Times New Roman" w:hAnsi="Times New Roman" w:cs="B Lotus"/>
          <w:color w:val="000000"/>
          <w:sz w:val="24"/>
          <w:szCs w:val="28"/>
          <w:lang w:bidi="fa-IR"/>
        </w:rPr>
      </w:pPr>
      <w:r w:rsidRPr="00CC0598">
        <w:rPr>
          <w:rFonts w:ascii="Times New Roman" w:hAnsi="Times New Roman" w:cs="B Lotus"/>
          <w:color w:val="000000"/>
          <w:sz w:val="24"/>
          <w:szCs w:val="28"/>
          <w:lang w:bidi="fa-IR"/>
        </w:rPr>
        <w:t xml:space="preserve">T4= </w:t>
      </w:r>
      <w:proofErr w:type="spellStart"/>
      <w:r w:rsidRPr="00CC0598">
        <w:rPr>
          <w:rFonts w:ascii="Times New Roman" w:hAnsi="Times New Roman" w:cs="B Lotus"/>
          <w:color w:val="000000"/>
          <w:sz w:val="24"/>
          <w:szCs w:val="28"/>
          <w:lang w:bidi="fa-IR"/>
        </w:rPr>
        <w:t>CaTs</w:t>
      </w:r>
      <w:proofErr w:type="spellEnd"/>
      <w:r w:rsidRPr="00CC0598">
        <w:rPr>
          <w:rFonts w:ascii="Times New Roman" w:hAnsi="Times New Roman" w:cs="B Lotus" w:hint="cs"/>
          <w:color w:val="000000"/>
          <w:sz w:val="24"/>
          <w:szCs w:val="28"/>
          <w:rtl/>
          <w:lang w:bidi="fa-IR"/>
        </w:rPr>
        <w:t xml:space="preserve">100 </w:t>
      </w:r>
      <w:r w:rsidRPr="00CC0598">
        <w:rPr>
          <w:rFonts w:ascii="Times New Roman" w:hAnsi="Times New Roman" w:cs="B Lotus"/>
          <w:color w:val="000000"/>
          <w:sz w:val="24"/>
          <w:szCs w:val="28"/>
          <w:lang w:bidi="fa-IR"/>
        </w:rPr>
        <w:t xml:space="preserve">L/ha + sop </w:t>
      </w:r>
      <w:r w:rsidRPr="00CC0598">
        <w:rPr>
          <w:rFonts w:ascii="Times New Roman" w:hAnsi="Times New Roman" w:cs="B Lotus" w:hint="cs"/>
          <w:color w:val="000000"/>
          <w:sz w:val="24"/>
          <w:szCs w:val="28"/>
          <w:rtl/>
          <w:lang w:bidi="fa-IR"/>
        </w:rPr>
        <w:t xml:space="preserve">50 </w:t>
      </w:r>
      <w:r w:rsidRPr="00CC0598">
        <w:rPr>
          <w:rFonts w:ascii="Times New Roman" w:hAnsi="Times New Roman" w:cs="B Lotus"/>
          <w:color w:val="000000"/>
          <w:sz w:val="24"/>
          <w:szCs w:val="28"/>
          <w:lang w:bidi="fa-IR"/>
        </w:rPr>
        <w:t>kg/ha</w:t>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lang w:bidi="fa-IR"/>
        </w:rPr>
        <w:t xml:space="preserve">+ </w:t>
      </w:r>
      <w:proofErr w:type="gramStart"/>
      <w:r w:rsidRPr="00CC0598">
        <w:rPr>
          <w:rFonts w:ascii="Times New Roman" w:hAnsi="Times New Roman" w:cs="B Lotus" w:hint="cs"/>
          <w:color w:val="000000"/>
          <w:sz w:val="24"/>
          <w:szCs w:val="28"/>
          <w:rtl/>
          <w:lang w:bidi="fa-IR"/>
        </w:rPr>
        <w:t xml:space="preserve">سولوپتاس </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75</w:t>
      </w:r>
      <w:proofErr w:type="gramEnd"/>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lang w:bidi="fa-IR"/>
        </w:rPr>
        <w:t xml:space="preserve"> kg/ha + KTS 100 L/ha+ </w:t>
      </w:r>
      <w:r w:rsidRPr="00CC0598">
        <w:rPr>
          <w:rFonts w:ascii="Times New Roman" w:hAnsi="Times New Roman" w:cs="B Lotus" w:hint="cs"/>
          <w:color w:val="000000"/>
          <w:sz w:val="24"/>
          <w:szCs w:val="28"/>
          <w:rtl/>
          <w:lang w:bidi="fa-IR"/>
        </w:rPr>
        <w:t>کود کامل پتاس بالا</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 xml:space="preserve"> </w:t>
      </w:r>
      <w:r w:rsidR="00284CDD" w:rsidRPr="00CC0598">
        <w:rPr>
          <w:rFonts w:ascii="Times New Roman" w:hAnsi="Times New Roman" w:cs="B Lotus" w:hint="cs"/>
          <w:color w:val="000000"/>
          <w:sz w:val="24"/>
          <w:szCs w:val="28"/>
          <w:rtl/>
          <w:lang w:bidi="fa-IR"/>
        </w:rPr>
        <w:t>5/7</w:t>
      </w: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lang w:bidi="fa-IR"/>
        </w:rPr>
        <w:t xml:space="preserve"> L/ha</w:t>
      </w:r>
    </w:p>
    <w:p w14:paraId="3DF366AD"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p>
    <w:p w14:paraId="3DB6E193" w14:textId="77777777" w:rsidR="00A614F8" w:rsidRPr="00CC0598" w:rsidRDefault="00A614F8" w:rsidP="00284CDD">
      <w:p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t xml:space="preserve">کودهای </w:t>
      </w:r>
      <w:proofErr w:type="spellStart"/>
      <w:r w:rsidRPr="00CC0598">
        <w:rPr>
          <w:rFonts w:ascii="Times New Roman" w:hAnsi="Times New Roman" w:cs="B Lotus"/>
          <w:color w:val="000000"/>
          <w:sz w:val="24"/>
          <w:szCs w:val="28"/>
          <w:lang w:bidi="fa-IR"/>
        </w:rPr>
        <w:t>CaTs</w:t>
      </w:r>
      <w:proofErr w:type="spellEnd"/>
      <w:r w:rsidRPr="00CC0598">
        <w:rPr>
          <w:rFonts w:ascii="Times New Roman" w:hAnsi="Times New Roman" w:cs="B Lotus" w:hint="cs"/>
          <w:color w:val="000000"/>
          <w:sz w:val="24"/>
          <w:szCs w:val="28"/>
          <w:rtl/>
          <w:lang w:bidi="fa-IR"/>
        </w:rPr>
        <w:t xml:space="preserve"> و </w:t>
      </w:r>
      <w:r w:rsidRPr="00CC0598">
        <w:rPr>
          <w:rFonts w:ascii="Times New Roman" w:hAnsi="Times New Roman" w:cs="B Lotus"/>
          <w:color w:val="000000"/>
          <w:sz w:val="24"/>
          <w:szCs w:val="28"/>
          <w:lang w:bidi="fa-IR"/>
        </w:rPr>
        <w:t>KTS</w:t>
      </w:r>
      <w:r w:rsidRPr="00CC0598">
        <w:rPr>
          <w:rFonts w:ascii="Times New Roman" w:hAnsi="Times New Roman" w:cs="B Lotus" w:hint="cs"/>
          <w:color w:val="000000"/>
          <w:sz w:val="24"/>
          <w:szCs w:val="28"/>
          <w:rtl/>
          <w:lang w:bidi="fa-IR"/>
        </w:rPr>
        <w:t xml:space="preserve"> تولیدی شرکت تسندرلو (</w:t>
      </w:r>
      <w:proofErr w:type="spellStart"/>
      <w:r w:rsidRPr="00CC0598">
        <w:rPr>
          <w:rFonts w:ascii="Times New Roman" w:hAnsi="Times New Roman" w:cs="B Lotus"/>
          <w:color w:val="000000"/>
          <w:sz w:val="24"/>
          <w:szCs w:val="28"/>
          <w:lang w:bidi="fa-IR"/>
        </w:rPr>
        <w:t>Tessenderlo</w:t>
      </w:r>
      <w:proofErr w:type="spellEnd"/>
      <w:r w:rsidRPr="00CC0598">
        <w:rPr>
          <w:rFonts w:ascii="Times New Roman" w:hAnsi="Times New Roman" w:cs="B Lotus" w:hint="cs"/>
          <w:color w:val="000000"/>
          <w:sz w:val="24"/>
          <w:szCs w:val="28"/>
          <w:rtl/>
          <w:lang w:bidi="fa-IR"/>
        </w:rPr>
        <w:t xml:space="preserve"> کودهای </w:t>
      </w:r>
      <w:proofErr w:type="spellStart"/>
      <w:r w:rsidRPr="00CC0598">
        <w:rPr>
          <w:rFonts w:ascii="Times New Roman" w:hAnsi="Times New Roman" w:cs="B Lotus"/>
          <w:color w:val="000000"/>
          <w:sz w:val="24"/>
          <w:szCs w:val="28"/>
          <w:lang w:bidi="fa-IR"/>
        </w:rPr>
        <w:t>CaTs</w:t>
      </w:r>
      <w:proofErr w:type="spellEnd"/>
      <w:r w:rsidRPr="00CC0598">
        <w:rPr>
          <w:rFonts w:ascii="Times New Roman" w:hAnsi="Times New Roman" w:cs="B Lotus" w:hint="cs"/>
          <w:color w:val="000000"/>
          <w:sz w:val="24"/>
          <w:szCs w:val="28"/>
          <w:rtl/>
          <w:lang w:bidi="fa-IR"/>
        </w:rPr>
        <w:t xml:space="preserve"> و </w:t>
      </w:r>
      <w:r w:rsidRPr="00CC0598">
        <w:rPr>
          <w:rFonts w:ascii="Times New Roman" w:hAnsi="Times New Roman" w:cs="B Lotus"/>
          <w:color w:val="000000"/>
          <w:sz w:val="24"/>
          <w:szCs w:val="28"/>
          <w:lang w:bidi="fa-IR"/>
        </w:rPr>
        <w:t>KTS</w:t>
      </w:r>
      <w:r w:rsidRPr="00CC0598">
        <w:rPr>
          <w:rFonts w:ascii="Times New Roman" w:hAnsi="Times New Roman" w:cs="B Lotus" w:hint="cs"/>
          <w:color w:val="000000"/>
          <w:sz w:val="24"/>
          <w:szCs w:val="28"/>
          <w:rtl/>
          <w:lang w:bidi="fa-IR"/>
        </w:rPr>
        <w:t>) بلژیک می‌باشد که دارای بنیان‌های تیوسولفات</w:t>
      </w:r>
      <w:r w:rsidR="00904DEB" w:rsidRPr="00CC0598">
        <w:rPr>
          <w:rFonts w:ascii="Times New Roman" w:hAnsi="Times New Roman" w:cs="B Lotus" w:hint="cs"/>
          <w:color w:val="000000"/>
          <w:sz w:val="24"/>
          <w:szCs w:val="28"/>
          <w:rtl/>
          <w:lang w:bidi="fa-IR"/>
        </w:rPr>
        <w:t xml:space="preserve"> (</w:t>
      </w:r>
      <w:r w:rsidR="00904DEB" w:rsidRPr="00CC0598">
        <w:rPr>
          <w:rFonts w:ascii="Times New Roman" w:hAnsi="Times New Roman" w:cs="B Lotus"/>
          <w:color w:val="000000"/>
          <w:sz w:val="24"/>
          <w:szCs w:val="28"/>
          <w:lang w:bidi="fa-IR"/>
        </w:rPr>
        <w:t>S</w:t>
      </w:r>
      <w:r w:rsidR="00904DEB" w:rsidRPr="00CC0598">
        <w:rPr>
          <w:rFonts w:ascii="Times New Roman" w:hAnsi="Times New Roman" w:cs="B Lotus"/>
          <w:color w:val="000000"/>
          <w:sz w:val="24"/>
          <w:szCs w:val="28"/>
          <w:vertAlign w:val="subscript"/>
          <w:lang w:bidi="fa-IR"/>
        </w:rPr>
        <w:t>2</w:t>
      </w:r>
      <w:r w:rsidR="00904DEB" w:rsidRPr="00CC0598">
        <w:rPr>
          <w:rFonts w:ascii="Times New Roman" w:hAnsi="Times New Roman" w:cs="B Lotus"/>
          <w:color w:val="000000"/>
          <w:sz w:val="24"/>
          <w:szCs w:val="28"/>
          <w:lang w:bidi="fa-IR"/>
        </w:rPr>
        <w:t>O</w:t>
      </w:r>
      <w:r w:rsidR="00904DEB" w:rsidRPr="00CC0598">
        <w:rPr>
          <w:rFonts w:ascii="Times New Roman" w:hAnsi="Times New Roman" w:cs="B Lotus"/>
          <w:color w:val="000000"/>
          <w:sz w:val="24"/>
          <w:szCs w:val="28"/>
          <w:vertAlign w:val="subscript"/>
          <w:lang w:bidi="fa-IR"/>
        </w:rPr>
        <w:t>3</w:t>
      </w:r>
      <w:r w:rsidR="00904DEB"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 xml:space="preserve"> بوده و به ادعای شرکت مذکور بهتر از کودهای با بنیان</w:t>
      </w:r>
      <w:r w:rsidRPr="00CC0598">
        <w:rPr>
          <w:rFonts w:ascii="Times New Roman" w:hAnsi="Times New Roman" w:cs="B Lotus" w:hint="eastAsia"/>
          <w:color w:val="000000"/>
          <w:sz w:val="24"/>
          <w:szCs w:val="28"/>
          <w:rtl/>
          <w:lang w:bidi="fa-IR"/>
        </w:rPr>
        <w:t>‌</w:t>
      </w:r>
      <w:r w:rsidRPr="00CC0598">
        <w:rPr>
          <w:rFonts w:ascii="Times New Roman" w:hAnsi="Times New Roman" w:cs="B Lotus" w:hint="cs"/>
          <w:color w:val="000000"/>
          <w:sz w:val="24"/>
          <w:szCs w:val="28"/>
          <w:rtl/>
          <w:lang w:bidi="fa-IR"/>
        </w:rPr>
        <w:t xml:space="preserve">های ‌سولفات </w:t>
      </w:r>
      <w:r w:rsidR="00904DEB" w:rsidRPr="00CC0598">
        <w:rPr>
          <w:rFonts w:ascii="Times New Roman" w:hAnsi="Times New Roman" w:cs="B Lotus" w:hint="cs"/>
          <w:color w:val="000000"/>
          <w:sz w:val="24"/>
          <w:szCs w:val="28"/>
          <w:rtl/>
          <w:lang w:bidi="fa-IR"/>
        </w:rPr>
        <w:t>(</w:t>
      </w:r>
      <w:r w:rsidR="00904DEB" w:rsidRPr="00CC0598">
        <w:rPr>
          <w:rFonts w:ascii="Times New Roman" w:hAnsi="Times New Roman" w:cs="B Lotus"/>
          <w:color w:val="000000"/>
          <w:sz w:val="24"/>
          <w:szCs w:val="28"/>
          <w:lang w:bidi="fa-IR"/>
        </w:rPr>
        <w:t>SO</w:t>
      </w:r>
      <w:r w:rsidR="00904DEB" w:rsidRPr="00CC0598">
        <w:rPr>
          <w:rFonts w:ascii="Times New Roman" w:hAnsi="Times New Roman" w:cs="B Lotus"/>
          <w:color w:val="000000"/>
          <w:sz w:val="24"/>
          <w:szCs w:val="28"/>
          <w:vertAlign w:val="subscript"/>
          <w:lang w:bidi="fa-IR"/>
        </w:rPr>
        <w:t>4</w:t>
      </w:r>
      <w:r w:rsidR="00904DEB"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 xml:space="preserve">می باشد. لذا در این تحقیق صحت ادعای تولید کنند مورد ارزیابی قرار می گیرد. </w:t>
      </w:r>
    </w:p>
    <w:p w14:paraId="2BF89F5E" w14:textId="77777777" w:rsidR="00A614F8" w:rsidRPr="00CC0598" w:rsidRDefault="00A614F8" w:rsidP="00A614F8">
      <w:pPr>
        <w:bidi/>
        <w:spacing w:line="360" w:lineRule="auto"/>
        <w:jc w:val="both"/>
        <w:rPr>
          <w:rFonts w:ascii="Times New Roman" w:hAnsi="Times New Roman" w:cs="B Lotus"/>
          <w:b/>
          <w:bCs/>
          <w:color w:val="000000"/>
          <w:sz w:val="24"/>
          <w:szCs w:val="28"/>
          <w:rtl/>
        </w:rPr>
      </w:pPr>
      <w:r w:rsidRPr="00CC0598">
        <w:rPr>
          <w:rFonts w:ascii="Times New Roman" w:hAnsi="Times New Roman" w:cs="B Lotus" w:hint="cs"/>
          <w:b/>
          <w:bCs/>
          <w:color w:val="000000"/>
          <w:sz w:val="24"/>
          <w:szCs w:val="28"/>
          <w:rtl/>
        </w:rPr>
        <w:t>3-4- صفات مورد ارزیابی</w:t>
      </w:r>
    </w:p>
    <w:p w14:paraId="7C06A041" w14:textId="77777777" w:rsidR="00A614F8" w:rsidRPr="00CC0598" w:rsidRDefault="00A614F8" w:rsidP="00A9526D">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تجزیه برگ تیمارهای مختلف اعمال شده در طول تابستان انجام گرفت. در مهر ماه، بعد از مشاهده علائم رسیدگی (ترک پوست سبز گردو ها) از هر درخت 20 عدد میوه برداشت شده و جهت</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انجام</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آنالیز</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کیفی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مورد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نظر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آزمایشگاه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منتقل</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شد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آنالیز</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عناصر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غذایی بافت میوه با</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همکاری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آزمایشگاه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گروه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خاکشناسی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و</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آنالیز</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کیفی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مربوط</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خصوصیات</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بیو</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شیمیایی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و</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فیزیکی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میوه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در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گروه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علوم</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باغبانی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دانشگاه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زنجان</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انجام</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شد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متغیرهای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اندازه‌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گیری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شده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 xml:space="preserve">شامل: مشخصات فیزیکی میوه با پوست سبز و چوبی و بدون پوست، وزن میوه با پوست سبز و بدون پوست سبز، طول میوه، عرض شکمی و جانبی میوه ، ضخامت پوست  چوبی، ضخامت پوست سبز، وزن خشک میوه، وزن مغز،‌ درصد مغز ، رنگ مغز بر اساس دیسکریپتور </w:t>
      </w:r>
      <w:r w:rsidRPr="00CC0598">
        <w:rPr>
          <w:rFonts w:ascii="Times New Roman" w:hAnsi="Times New Roman" w:cs="B Lotus"/>
          <w:color w:val="000000"/>
          <w:sz w:val="24"/>
          <w:szCs w:val="28"/>
          <w:lang w:bidi="fa-IR"/>
        </w:rPr>
        <w:t>UPOV</w:t>
      </w:r>
      <w:r w:rsidRPr="00CC0598">
        <w:rPr>
          <w:rFonts w:ascii="Times New Roman" w:hAnsi="Times New Roman" w:cs="B Lotus" w:hint="cs"/>
          <w:color w:val="000000"/>
          <w:sz w:val="24"/>
          <w:szCs w:val="28"/>
          <w:rtl/>
          <w:lang w:bidi="fa-IR"/>
        </w:rPr>
        <w:t xml:space="preserve">، و ترکیبات شیمیایی مغز (چربی، پروتئین، ترکیبات فنول کل) اندازه گیری شد. </w:t>
      </w:r>
      <w:r w:rsidR="00A9526D" w:rsidRPr="00CC0598">
        <w:rPr>
          <w:rFonts w:ascii="Times New Roman" w:hAnsi="Times New Roman" w:cs="B Lotus" w:hint="cs"/>
          <w:color w:val="000000"/>
          <w:sz w:val="24"/>
          <w:szCs w:val="28"/>
          <w:rtl/>
          <w:lang w:bidi="fa-IR"/>
        </w:rPr>
        <w:t xml:space="preserve">به </w:t>
      </w:r>
      <w:r w:rsidRPr="00CC0598">
        <w:rPr>
          <w:rFonts w:ascii="Times New Roman" w:hAnsi="Times New Roman" w:cs="B Lotus" w:hint="cs"/>
          <w:color w:val="000000"/>
          <w:sz w:val="24"/>
          <w:szCs w:val="28"/>
          <w:rtl/>
          <w:lang w:bidi="fa-IR"/>
        </w:rPr>
        <w:t xml:space="preserve">علاوه میزان عملکرد از طریق حاصل ضرب میانگین وزن میوه هر درخت در تعداد میوه آن به دست آمد. </w:t>
      </w:r>
    </w:p>
    <w:p w14:paraId="253EC5EA" w14:textId="77777777" w:rsidR="00A614F8" w:rsidRPr="00CC0598" w:rsidRDefault="00A614F8" w:rsidP="00A614F8">
      <w:pPr>
        <w:bidi/>
        <w:spacing w:line="360" w:lineRule="auto"/>
        <w:jc w:val="both"/>
        <w:rPr>
          <w:rFonts w:ascii="Times New Roman" w:hAnsi="Times New Roman" w:cs="B Lotus"/>
          <w:b/>
          <w:bCs/>
          <w:color w:val="000000"/>
          <w:sz w:val="24"/>
          <w:szCs w:val="28"/>
          <w:rtl/>
          <w:lang w:bidi="fa-IR"/>
        </w:rPr>
      </w:pPr>
      <w:r w:rsidRPr="00CC0598">
        <w:rPr>
          <w:rFonts w:ascii="Times New Roman" w:hAnsi="Times New Roman" w:cs="B Lotus" w:hint="cs"/>
          <w:b/>
          <w:bCs/>
          <w:color w:val="000000"/>
          <w:sz w:val="24"/>
          <w:szCs w:val="28"/>
          <w:rtl/>
          <w:lang w:bidi="fa-IR"/>
        </w:rPr>
        <w:lastRenderedPageBreak/>
        <w:t>5-3-</w:t>
      </w:r>
      <w:r w:rsidRPr="00CC0598">
        <w:rPr>
          <w:rFonts w:ascii="Times New Roman" w:hAnsi="Times New Roman" w:cs="B Lotus" w:hint="eastAsia"/>
          <w:b/>
          <w:bCs/>
          <w:color w:val="000000"/>
          <w:sz w:val="24"/>
          <w:szCs w:val="28"/>
          <w:rtl/>
          <w:lang w:bidi="fa-IR"/>
        </w:rPr>
        <w:t xml:space="preserve"> روش</w:t>
      </w:r>
      <w:r w:rsidRPr="00CC0598">
        <w:rPr>
          <w:rFonts w:ascii="Times New Roman" w:hAnsi="Times New Roman" w:cs="B Lotus"/>
          <w:b/>
          <w:bCs/>
          <w:color w:val="000000"/>
          <w:sz w:val="24"/>
          <w:szCs w:val="28"/>
          <w:rtl/>
          <w:lang w:bidi="fa-IR"/>
        </w:rPr>
        <w:t xml:space="preserve"> </w:t>
      </w:r>
      <w:r w:rsidRPr="00CC0598">
        <w:rPr>
          <w:rFonts w:ascii="Times New Roman" w:hAnsi="Times New Roman" w:cs="B Lotus" w:hint="eastAsia"/>
          <w:b/>
          <w:bCs/>
          <w:color w:val="000000"/>
          <w:sz w:val="24"/>
          <w:szCs w:val="28"/>
          <w:rtl/>
          <w:lang w:bidi="fa-IR"/>
        </w:rPr>
        <w:t>اندازه</w:t>
      </w:r>
      <w:r w:rsidRPr="00CC0598">
        <w:rPr>
          <w:rFonts w:ascii="Times New Roman" w:hAnsi="Times New Roman" w:cs="B Lotus"/>
          <w:b/>
          <w:bCs/>
          <w:color w:val="000000"/>
          <w:sz w:val="24"/>
          <w:szCs w:val="28"/>
          <w:rtl/>
          <w:lang w:bidi="fa-IR"/>
        </w:rPr>
        <w:softHyphen/>
      </w:r>
      <w:r w:rsidRPr="00CC0598">
        <w:rPr>
          <w:rFonts w:ascii="Times New Roman" w:hAnsi="Times New Roman" w:cs="B Lotus" w:hint="eastAsia"/>
          <w:b/>
          <w:bCs/>
          <w:color w:val="000000"/>
          <w:sz w:val="24"/>
          <w:szCs w:val="28"/>
          <w:rtl/>
          <w:lang w:bidi="fa-IR"/>
        </w:rPr>
        <w:t>گ</w:t>
      </w:r>
      <w:r w:rsidRPr="00CC0598">
        <w:rPr>
          <w:rFonts w:ascii="Times New Roman" w:hAnsi="Times New Roman" w:cs="B Lotus" w:hint="cs"/>
          <w:b/>
          <w:bCs/>
          <w:color w:val="000000"/>
          <w:sz w:val="24"/>
          <w:szCs w:val="28"/>
          <w:rtl/>
          <w:lang w:bidi="fa-IR"/>
        </w:rPr>
        <w:t>ی</w:t>
      </w:r>
      <w:r w:rsidRPr="00CC0598">
        <w:rPr>
          <w:rFonts w:ascii="Times New Roman" w:hAnsi="Times New Roman" w:cs="B Lotus" w:hint="eastAsia"/>
          <w:b/>
          <w:bCs/>
          <w:color w:val="000000"/>
          <w:sz w:val="24"/>
          <w:szCs w:val="28"/>
          <w:rtl/>
          <w:lang w:bidi="fa-IR"/>
        </w:rPr>
        <w:t>ر</w:t>
      </w:r>
      <w:r w:rsidRPr="00CC0598">
        <w:rPr>
          <w:rFonts w:ascii="Times New Roman" w:hAnsi="Times New Roman" w:cs="B Lotus" w:hint="cs"/>
          <w:b/>
          <w:bCs/>
          <w:color w:val="000000"/>
          <w:sz w:val="24"/>
          <w:szCs w:val="28"/>
          <w:rtl/>
          <w:lang w:bidi="fa-IR"/>
        </w:rPr>
        <w:t>ی</w:t>
      </w:r>
      <w:r w:rsidRPr="00CC0598">
        <w:rPr>
          <w:rFonts w:ascii="Times New Roman" w:hAnsi="Times New Roman" w:cs="B Lotus"/>
          <w:b/>
          <w:bCs/>
          <w:color w:val="000000"/>
          <w:sz w:val="24"/>
          <w:szCs w:val="28"/>
          <w:rtl/>
          <w:lang w:bidi="fa-IR"/>
        </w:rPr>
        <w:t xml:space="preserve"> </w:t>
      </w:r>
      <w:r w:rsidRPr="00CC0598">
        <w:rPr>
          <w:rFonts w:ascii="Times New Roman" w:hAnsi="Times New Roman" w:cs="B Lotus" w:hint="eastAsia"/>
          <w:b/>
          <w:bCs/>
          <w:color w:val="000000"/>
          <w:sz w:val="24"/>
          <w:szCs w:val="28"/>
          <w:rtl/>
          <w:lang w:bidi="fa-IR"/>
        </w:rPr>
        <w:t>صفات</w:t>
      </w:r>
      <w:r w:rsidRPr="00CC0598">
        <w:rPr>
          <w:rFonts w:ascii="Times New Roman" w:hAnsi="Times New Roman" w:cs="B Lotus"/>
          <w:b/>
          <w:bCs/>
          <w:color w:val="000000"/>
          <w:sz w:val="24"/>
          <w:szCs w:val="28"/>
          <w:rtl/>
          <w:lang w:bidi="fa-IR"/>
        </w:rPr>
        <w:t xml:space="preserve"> </w:t>
      </w:r>
      <w:r w:rsidRPr="00CC0598">
        <w:rPr>
          <w:rFonts w:ascii="Times New Roman" w:hAnsi="Times New Roman" w:cs="B Lotus" w:hint="cs"/>
          <w:b/>
          <w:bCs/>
          <w:color w:val="000000"/>
          <w:sz w:val="24"/>
          <w:szCs w:val="28"/>
          <w:rtl/>
          <w:lang w:bidi="fa-IR"/>
        </w:rPr>
        <w:t xml:space="preserve">کمی </w:t>
      </w:r>
      <w:r w:rsidRPr="00CC0598">
        <w:rPr>
          <w:rFonts w:ascii="Times New Roman" w:hAnsi="Times New Roman" w:cs="B Lotus" w:hint="eastAsia"/>
          <w:b/>
          <w:bCs/>
          <w:color w:val="000000"/>
          <w:sz w:val="24"/>
          <w:szCs w:val="28"/>
          <w:rtl/>
          <w:lang w:bidi="fa-IR"/>
        </w:rPr>
        <w:t>مورد</w:t>
      </w:r>
      <w:r w:rsidRPr="00CC0598">
        <w:rPr>
          <w:rFonts w:ascii="Times New Roman" w:hAnsi="Times New Roman" w:cs="B Lotus"/>
          <w:b/>
          <w:bCs/>
          <w:color w:val="000000"/>
          <w:sz w:val="24"/>
          <w:szCs w:val="28"/>
          <w:rtl/>
          <w:lang w:bidi="fa-IR"/>
        </w:rPr>
        <w:t xml:space="preserve"> </w:t>
      </w:r>
      <w:r w:rsidRPr="00CC0598">
        <w:rPr>
          <w:rFonts w:ascii="Times New Roman" w:hAnsi="Times New Roman" w:cs="B Lotus" w:hint="eastAsia"/>
          <w:b/>
          <w:bCs/>
          <w:color w:val="000000"/>
          <w:sz w:val="24"/>
          <w:szCs w:val="28"/>
          <w:rtl/>
          <w:lang w:bidi="fa-IR"/>
        </w:rPr>
        <w:t>بررس</w:t>
      </w:r>
      <w:r w:rsidRPr="00CC0598">
        <w:rPr>
          <w:rFonts w:ascii="Times New Roman" w:hAnsi="Times New Roman" w:cs="B Lotus" w:hint="cs"/>
          <w:b/>
          <w:bCs/>
          <w:color w:val="000000"/>
          <w:sz w:val="24"/>
          <w:szCs w:val="28"/>
          <w:rtl/>
          <w:lang w:bidi="fa-IR"/>
        </w:rPr>
        <w:t>ی</w:t>
      </w:r>
    </w:p>
    <w:p w14:paraId="743B75DA" w14:textId="77777777" w:rsidR="00A614F8" w:rsidRPr="00CC0598" w:rsidRDefault="00A614F8" w:rsidP="00A614F8">
      <w:pPr>
        <w:bidi/>
        <w:spacing w:line="360" w:lineRule="auto"/>
        <w:jc w:val="both"/>
        <w:rPr>
          <w:rFonts w:ascii="Times New Roman" w:hAnsi="Times New Roman" w:cs="B Lotus"/>
          <w:b/>
          <w:bCs/>
          <w:color w:val="000000"/>
          <w:sz w:val="24"/>
          <w:szCs w:val="28"/>
          <w:lang w:bidi="fa-IR"/>
        </w:rPr>
      </w:pPr>
      <w:r w:rsidRPr="00CC0598">
        <w:rPr>
          <w:rFonts w:ascii="Times New Roman" w:hAnsi="Times New Roman" w:cs="B Lotus" w:hint="cs"/>
          <w:b/>
          <w:bCs/>
          <w:color w:val="000000"/>
          <w:sz w:val="24"/>
          <w:szCs w:val="28"/>
          <w:rtl/>
        </w:rPr>
        <w:t>3</w:t>
      </w:r>
      <w:r w:rsidRPr="00CC0598">
        <w:rPr>
          <w:rFonts w:ascii="Times New Roman" w:hAnsi="Times New Roman" w:cs="B Lotus"/>
          <w:b/>
          <w:bCs/>
          <w:color w:val="000000"/>
          <w:sz w:val="24"/>
          <w:szCs w:val="28"/>
          <w:rtl/>
        </w:rPr>
        <w:t>-</w:t>
      </w:r>
      <w:r w:rsidRPr="00CC0598">
        <w:rPr>
          <w:rFonts w:ascii="Times New Roman" w:hAnsi="Times New Roman" w:cs="B Lotus" w:hint="cs"/>
          <w:b/>
          <w:bCs/>
          <w:color w:val="000000"/>
          <w:sz w:val="24"/>
          <w:szCs w:val="28"/>
          <w:rtl/>
        </w:rPr>
        <w:t>5</w:t>
      </w:r>
      <w:r w:rsidRPr="00CC0598">
        <w:rPr>
          <w:rFonts w:ascii="Times New Roman" w:hAnsi="Times New Roman" w:cs="B Lotus"/>
          <w:b/>
          <w:bCs/>
          <w:color w:val="000000"/>
          <w:sz w:val="24"/>
          <w:szCs w:val="28"/>
          <w:rtl/>
        </w:rPr>
        <w:t>-</w:t>
      </w:r>
      <w:r w:rsidRPr="00CC0598">
        <w:rPr>
          <w:rFonts w:ascii="Times New Roman" w:hAnsi="Times New Roman" w:cs="B Lotus" w:hint="cs"/>
          <w:b/>
          <w:bCs/>
          <w:color w:val="000000"/>
          <w:sz w:val="24"/>
          <w:szCs w:val="28"/>
          <w:rtl/>
        </w:rPr>
        <w:t>1</w:t>
      </w:r>
      <w:r w:rsidRPr="00CC0598">
        <w:rPr>
          <w:rFonts w:ascii="Times New Roman" w:hAnsi="Times New Roman" w:cs="B Lotus"/>
          <w:b/>
          <w:bCs/>
          <w:color w:val="000000"/>
          <w:sz w:val="24"/>
          <w:szCs w:val="28"/>
          <w:rtl/>
        </w:rPr>
        <w:t>-</w:t>
      </w:r>
      <w:r w:rsidRPr="00CC0598">
        <w:rPr>
          <w:rFonts w:ascii="Times New Roman" w:hAnsi="Times New Roman" w:cs="B Lotus" w:hint="cs"/>
          <w:b/>
          <w:bCs/>
          <w:color w:val="000000"/>
          <w:sz w:val="24"/>
          <w:szCs w:val="28"/>
          <w:rtl/>
        </w:rPr>
        <w:t xml:space="preserve">  وزن تر</w:t>
      </w:r>
    </w:p>
    <w:p w14:paraId="28250FDA"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وزن تر برای هر کدام از تیمار</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به طور جداگانه از هر 4 تیمار 10 گردو به طور تصادفی انتخاب و توسط ترازوی دیجیتالی آزمایشگاهی</w:t>
      </w:r>
      <w:r w:rsidR="003E212F" w:rsidRPr="00CC0598">
        <w:rPr>
          <w:rFonts w:ascii="Times New Roman" w:hAnsi="Times New Roman" w:cs="B Lotus" w:hint="cs"/>
          <w:color w:val="000000"/>
          <w:sz w:val="24"/>
          <w:szCs w:val="28"/>
          <w:rtl/>
          <w:lang w:bidi="fa-IR"/>
        </w:rPr>
        <w:t xml:space="preserve"> اندازه گیری شد.</w:t>
      </w:r>
    </w:p>
    <w:p w14:paraId="30DDE827" w14:textId="77777777" w:rsidR="00A614F8" w:rsidRPr="00CC0598" w:rsidRDefault="00A614F8" w:rsidP="00A614F8">
      <w:pPr>
        <w:bidi/>
        <w:spacing w:line="360" w:lineRule="auto"/>
        <w:jc w:val="both"/>
        <w:rPr>
          <w:rFonts w:ascii="Times New Roman" w:hAnsi="Times New Roman" w:cs="B Lotus"/>
          <w:b/>
          <w:bCs/>
          <w:color w:val="000000"/>
          <w:sz w:val="24"/>
          <w:szCs w:val="28"/>
          <w:rtl/>
        </w:rPr>
      </w:pPr>
      <w:r w:rsidRPr="00CC0598">
        <w:rPr>
          <w:rFonts w:ascii="Times New Roman" w:hAnsi="Times New Roman" w:cs="B Lotus" w:hint="cs"/>
          <w:b/>
          <w:bCs/>
          <w:color w:val="000000"/>
          <w:sz w:val="24"/>
          <w:szCs w:val="28"/>
          <w:rtl/>
        </w:rPr>
        <w:t>3</w:t>
      </w:r>
      <w:r w:rsidRPr="00CC0598">
        <w:rPr>
          <w:rFonts w:ascii="Times New Roman" w:hAnsi="Times New Roman" w:cs="B Lotus"/>
          <w:b/>
          <w:bCs/>
          <w:color w:val="000000"/>
          <w:sz w:val="24"/>
          <w:szCs w:val="28"/>
          <w:rtl/>
        </w:rPr>
        <w:t>-</w:t>
      </w:r>
      <w:r w:rsidRPr="00CC0598">
        <w:rPr>
          <w:rFonts w:ascii="Times New Roman" w:hAnsi="Times New Roman" w:cs="B Lotus" w:hint="cs"/>
          <w:b/>
          <w:bCs/>
          <w:color w:val="000000"/>
          <w:sz w:val="24"/>
          <w:szCs w:val="28"/>
          <w:rtl/>
        </w:rPr>
        <w:t>5</w:t>
      </w:r>
      <w:r w:rsidRPr="00CC0598">
        <w:rPr>
          <w:rFonts w:ascii="Times New Roman" w:hAnsi="Times New Roman" w:cs="B Lotus"/>
          <w:b/>
          <w:bCs/>
          <w:color w:val="000000"/>
          <w:sz w:val="24"/>
          <w:szCs w:val="28"/>
          <w:rtl/>
        </w:rPr>
        <w:t>-</w:t>
      </w:r>
      <w:r w:rsidRPr="00CC0598">
        <w:rPr>
          <w:rFonts w:ascii="Times New Roman" w:hAnsi="Times New Roman" w:cs="B Lotus" w:hint="cs"/>
          <w:b/>
          <w:bCs/>
          <w:color w:val="000000"/>
          <w:sz w:val="24"/>
          <w:szCs w:val="28"/>
          <w:rtl/>
        </w:rPr>
        <w:t xml:space="preserve">2- </w:t>
      </w:r>
      <w:r w:rsidRPr="00CC0598">
        <w:rPr>
          <w:rFonts w:ascii="Times New Roman" w:hAnsi="Times New Roman" w:cs="B Lotus" w:hint="eastAsia"/>
          <w:b/>
          <w:bCs/>
          <w:color w:val="000000"/>
          <w:sz w:val="24"/>
          <w:szCs w:val="28"/>
          <w:rtl/>
        </w:rPr>
        <w:t>وزن</w:t>
      </w:r>
      <w:r w:rsidRPr="00CC0598">
        <w:rPr>
          <w:rFonts w:ascii="Times New Roman" w:hAnsi="Times New Roman" w:cs="B Lotus"/>
          <w:b/>
          <w:bCs/>
          <w:color w:val="000000"/>
          <w:sz w:val="24"/>
          <w:szCs w:val="28"/>
          <w:rtl/>
        </w:rPr>
        <w:t xml:space="preserve"> </w:t>
      </w:r>
      <w:r w:rsidRPr="00CC0598">
        <w:rPr>
          <w:rFonts w:ascii="Times New Roman" w:hAnsi="Times New Roman" w:cs="B Lotus" w:hint="eastAsia"/>
          <w:b/>
          <w:bCs/>
          <w:color w:val="000000"/>
          <w:sz w:val="24"/>
          <w:szCs w:val="28"/>
          <w:rtl/>
        </w:rPr>
        <w:t>خشک</w:t>
      </w:r>
    </w:p>
    <w:p w14:paraId="4C1FDE5C"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 xml:space="preserve">وزن خشک </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برای هر کدام از تیمار</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ها به طور جداگانه از هر </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4 تیمار 10 گردو به طور تصادفی انتخاب و توسط ترازوی دیجیتالی آزمایشگاهی با حساسیت هزارم گرم وزن و نتایج بر جسب گرم بیان شد </w:t>
      </w:r>
      <w:r w:rsidRPr="00CC0598">
        <w:rPr>
          <w:rFonts w:ascii="Times New Roman" w:hAnsi="Times New Roman" w:cs="B Lotus"/>
          <w:color w:val="000000"/>
          <w:sz w:val="24"/>
          <w:szCs w:val="28"/>
          <w:rtl/>
          <w:lang w:bidi="fa-IR"/>
        </w:rPr>
        <w:t>(</w:t>
      </w:r>
      <w:r w:rsidRPr="00CC0598">
        <w:rPr>
          <w:rFonts w:ascii="Times New Roman" w:hAnsi="Times New Roman" w:cs="B Lotus"/>
          <w:color w:val="000000"/>
          <w:sz w:val="24"/>
          <w:szCs w:val="28"/>
          <w:lang w:bidi="fa-IR"/>
        </w:rPr>
        <w:t xml:space="preserve">Melgarejo </w:t>
      </w:r>
      <w:r w:rsidR="001426CA" w:rsidRPr="00CC0598">
        <w:rPr>
          <w:rFonts w:ascii="Times New Roman" w:hAnsi="Times New Roman" w:cs="B Lotus"/>
          <w:i/>
          <w:color w:val="000000"/>
          <w:sz w:val="24"/>
          <w:szCs w:val="28"/>
          <w:lang w:bidi="fa-IR"/>
        </w:rPr>
        <w:t>et al</w:t>
      </w:r>
      <w:r w:rsidRPr="00CC0598">
        <w:rPr>
          <w:rFonts w:ascii="Times New Roman" w:hAnsi="Times New Roman" w:cs="B Lotus"/>
          <w:color w:val="000000"/>
          <w:sz w:val="24"/>
          <w:szCs w:val="28"/>
          <w:lang w:bidi="fa-IR"/>
        </w:rPr>
        <w:t>., 2000</w:t>
      </w:r>
      <w:r w:rsidRPr="00CC0598">
        <w:rPr>
          <w:rFonts w:ascii="Times New Roman" w:hAnsi="Times New Roman" w:cs="B Lotus"/>
          <w:color w:val="000000"/>
          <w:sz w:val="24"/>
          <w:szCs w:val="28"/>
          <w:rtl/>
          <w:lang w:bidi="fa-IR"/>
        </w:rPr>
        <w:t>)</w:t>
      </w:r>
      <w:r w:rsidRPr="00CC0598">
        <w:rPr>
          <w:rFonts w:ascii="Times New Roman" w:hAnsi="Times New Roman" w:cs="B Lotus" w:hint="cs"/>
          <w:color w:val="000000"/>
          <w:sz w:val="24"/>
          <w:szCs w:val="28"/>
          <w:rtl/>
          <w:lang w:bidi="fa-IR"/>
        </w:rPr>
        <w:t>.</w:t>
      </w:r>
    </w:p>
    <w:p w14:paraId="7DA2401E" w14:textId="77777777" w:rsidR="00A614F8" w:rsidRPr="00CC0598" w:rsidRDefault="00A614F8" w:rsidP="00A614F8">
      <w:pPr>
        <w:bidi/>
        <w:spacing w:line="360" w:lineRule="auto"/>
        <w:jc w:val="both"/>
        <w:rPr>
          <w:rFonts w:ascii="Times New Roman" w:hAnsi="Times New Roman" w:cs="B Lotus"/>
          <w:b/>
          <w:bCs/>
          <w:color w:val="000000"/>
          <w:sz w:val="24"/>
          <w:szCs w:val="28"/>
          <w:rtl/>
          <w:lang w:bidi="fa-IR"/>
        </w:rPr>
      </w:pPr>
      <w:r w:rsidRPr="00CC0598">
        <w:rPr>
          <w:rFonts w:ascii="Times New Roman" w:hAnsi="Times New Roman" w:cs="B Lotus" w:hint="cs"/>
          <w:b/>
          <w:bCs/>
          <w:color w:val="000000"/>
          <w:sz w:val="24"/>
          <w:szCs w:val="28"/>
          <w:rtl/>
          <w:lang w:bidi="fa-IR"/>
        </w:rPr>
        <w:t>3-5-3- نسبت وزنی مغز به میوه</w:t>
      </w:r>
      <w:r w:rsidR="006650E6" w:rsidRPr="00CC0598">
        <w:rPr>
          <w:rFonts w:ascii="Times New Roman" w:hAnsi="Times New Roman" w:cs="B Lotus" w:hint="cs"/>
          <w:b/>
          <w:bCs/>
          <w:color w:val="000000"/>
          <w:sz w:val="24"/>
          <w:szCs w:val="28"/>
          <w:rtl/>
          <w:lang w:bidi="fa-IR"/>
        </w:rPr>
        <w:t xml:space="preserve"> و عملکرد در شاخه</w:t>
      </w:r>
    </w:p>
    <w:p w14:paraId="5482B0CA"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نسبت وزن 10عدد مغز خشک به 10 عدد میوه خشک از هر تکرار اندازه گیری شد.</w:t>
      </w:r>
    </w:p>
    <w:p w14:paraId="34C512D2" w14:textId="63A9BF54" w:rsidR="00A614F8" w:rsidRPr="00560359" w:rsidRDefault="00560359" w:rsidP="00284CDD">
      <w:pPr>
        <w:bidi/>
        <w:spacing w:line="360" w:lineRule="auto"/>
        <w:jc w:val="both"/>
        <w:rPr>
          <w:rtl/>
        </w:rPr>
      </w:pPr>
      <m:oMathPara>
        <m:oMath>
          <m:d>
            <m:dPr>
              <m:ctrlPr>
                <w:rPr>
                  <w:rFonts w:ascii="Cambria Math" w:hAnsi="Cambria Math" w:cs="B Lotus"/>
                  <w:i/>
                  <w:color w:val="000000"/>
                  <w:sz w:val="24"/>
                  <w:szCs w:val="28"/>
                  <w:lang w:bidi="fa-IR"/>
                </w:rPr>
              </m:ctrlPr>
            </m:dPr>
            <m:e>
              <m:r>
                <w:rPr>
                  <w:rFonts w:ascii="Cambria Math" w:hAnsi="Cambria Math" w:cs="B Lotus"/>
                  <w:color w:val="000000"/>
                  <w:sz w:val="24"/>
                  <w:szCs w:val="28"/>
                  <w:lang w:bidi="fa-IR"/>
                </w:rPr>
                <m:t>%</m:t>
              </m:r>
            </m:e>
          </m:d>
          <m:r>
            <w:rPr>
              <w:rFonts w:ascii="Cambria Math" w:hAnsi="Cambria Math" w:cs="B Lotus" w:hint="cs"/>
              <w:color w:val="000000"/>
              <w:sz w:val="24"/>
              <w:szCs w:val="28"/>
              <w:rtl/>
              <w:lang w:bidi="fa-IR"/>
            </w:rPr>
            <m:t>میوه</m:t>
          </m:r>
          <m:r>
            <w:rPr>
              <w:rFonts w:ascii="Cambria Math" w:hAnsi="Cambria Math" w:cs="B Lotus"/>
              <w:color w:val="000000"/>
              <w:sz w:val="24"/>
              <w:szCs w:val="28"/>
              <w:lang w:bidi="fa-IR"/>
            </w:rPr>
            <m:t xml:space="preserve"> </m:t>
          </m:r>
          <m:r>
            <w:rPr>
              <w:rFonts w:ascii="Cambria Math" w:hAnsi="Cambria Math" w:cs="B Lotus" w:hint="cs"/>
              <w:color w:val="000000"/>
              <w:sz w:val="24"/>
              <w:szCs w:val="28"/>
              <w:rtl/>
              <w:lang w:bidi="fa-IR"/>
            </w:rPr>
            <m:t>به</m:t>
          </m:r>
          <m:r>
            <w:rPr>
              <w:rFonts w:ascii="Cambria Math" w:hAnsi="Cambria Math" w:cs="B Lotus"/>
              <w:color w:val="000000"/>
              <w:sz w:val="24"/>
              <w:szCs w:val="28"/>
              <w:lang w:bidi="fa-IR"/>
            </w:rPr>
            <m:t xml:space="preserve"> </m:t>
          </m:r>
          <m:r>
            <w:rPr>
              <w:rFonts w:ascii="Cambria Math" w:hAnsi="Cambria Math" w:cs="B Lotus" w:hint="cs"/>
              <w:color w:val="000000"/>
              <w:sz w:val="24"/>
              <w:szCs w:val="28"/>
              <w:rtl/>
              <w:lang w:bidi="fa-IR"/>
            </w:rPr>
            <m:t>مغز</m:t>
          </m:r>
          <m:r>
            <w:rPr>
              <w:rFonts w:ascii="Cambria Math" w:hAnsi="Cambria Math" w:cs="B Lotus"/>
              <w:color w:val="000000"/>
              <w:sz w:val="24"/>
              <w:szCs w:val="28"/>
              <w:lang w:bidi="fa-IR"/>
            </w:rPr>
            <m:t xml:space="preserve"> </m:t>
          </m:r>
          <m:r>
            <w:rPr>
              <w:rFonts w:ascii="Cambria Math" w:hAnsi="Cambria Math" w:cs="B Lotus" w:hint="cs"/>
              <w:color w:val="000000"/>
              <w:sz w:val="24"/>
              <w:szCs w:val="28"/>
              <w:rtl/>
              <w:lang w:bidi="fa-IR"/>
            </w:rPr>
            <m:t>وزنی</m:t>
          </m:r>
          <m:r>
            <w:rPr>
              <w:rFonts w:ascii="Cambria Math" w:hAnsi="Cambria Math" w:cs="B Lotus"/>
              <w:color w:val="000000"/>
              <w:sz w:val="24"/>
              <w:szCs w:val="28"/>
              <w:lang w:bidi="fa-IR"/>
            </w:rPr>
            <m:t xml:space="preserve"> </m:t>
          </m:r>
          <m:r>
            <w:rPr>
              <w:rFonts w:ascii="Cambria Math" w:hAnsi="Cambria Math" w:cs="B Lotus" w:hint="cs"/>
              <w:color w:val="000000"/>
              <w:sz w:val="24"/>
              <w:szCs w:val="28"/>
              <w:rtl/>
              <w:lang w:bidi="fa-IR"/>
            </w:rPr>
            <m:t>درصد</m:t>
          </m:r>
          <m:r>
            <m:rPr>
              <m:sty m:val="p"/>
            </m:rPr>
            <w:rPr>
              <w:rFonts w:ascii="Cambria Math" w:hAnsi="Cambria Math" w:cs="B Lotus"/>
              <w:color w:val="000000"/>
              <w:sz w:val="24"/>
              <w:szCs w:val="28"/>
              <w:lang w:bidi="fa-IR"/>
            </w:rPr>
            <m:t>=</m:t>
          </m:r>
          <m:f>
            <m:fPr>
              <m:ctrlPr>
                <w:rPr>
                  <w:rFonts w:ascii="Cambria Math" w:hAnsi="Cambria Math" w:cs="B Lotus"/>
                  <w:color w:val="000000"/>
                  <w:sz w:val="24"/>
                  <w:szCs w:val="28"/>
                  <w:lang w:bidi="fa-IR"/>
                </w:rPr>
              </m:ctrlPr>
            </m:fPr>
            <m:num>
              <m:r>
                <m:rPr>
                  <m:sty m:val="p"/>
                </m:rPr>
                <w:rPr>
                  <w:rFonts w:ascii="Cambria Math" w:hAnsi="Cambria Math" w:cs="B Lotus" w:hint="cs"/>
                  <w:color w:val="000000"/>
                  <w:sz w:val="24"/>
                  <w:szCs w:val="28"/>
                  <w:rtl/>
                  <w:lang w:bidi="fa-IR"/>
                </w:rPr>
                <m:t>خشک</m:t>
              </m:r>
              <m:r>
                <m:rPr>
                  <m:sty m:val="p"/>
                </m:rPr>
                <w:rPr>
                  <w:rFonts w:ascii="Cambria Math" w:hAnsi="Cambria Math" w:cs="B Lotus"/>
                  <w:color w:val="000000"/>
                  <w:sz w:val="24"/>
                  <w:szCs w:val="28"/>
                  <w:lang w:bidi="fa-IR"/>
                </w:rPr>
                <m:t xml:space="preserve"> </m:t>
              </m:r>
              <m:r>
                <m:rPr>
                  <m:sty m:val="p"/>
                </m:rPr>
                <w:rPr>
                  <w:rFonts w:ascii="Cambria Math" w:hAnsi="Cambria Math" w:cs="B Lotus" w:hint="cs"/>
                  <w:color w:val="000000"/>
                  <w:sz w:val="24"/>
                  <w:szCs w:val="28"/>
                  <w:rtl/>
                  <w:lang w:bidi="fa-IR"/>
                </w:rPr>
                <m:t>مغز</m:t>
              </m:r>
              <m:r>
                <m:rPr>
                  <m:sty m:val="p"/>
                </m:rPr>
                <w:rPr>
                  <w:rFonts w:ascii="Cambria Math" w:hAnsi="Cambria Math" w:cs="B Lotus"/>
                  <w:color w:val="000000"/>
                  <w:sz w:val="24"/>
                  <w:szCs w:val="28"/>
                  <w:lang w:bidi="fa-IR"/>
                </w:rPr>
                <m:t xml:space="preserve"> </m:t>
              </m:r>
              <m:r>
                <m:rPr>
                  <m:sty m:val="p"/>
                </m:rPr>
                <w:rPr>
                  <w:rFonts w:ascii="Cambria Math" w:hAnsi="Cambria Math" w:cs="B Lotus" w:hint="cs"/>
                  <w:color w:val="000000"/>
                  <w:sz w:val="24"/>
                  <w:szCs w:val="28"/>
                  <w:rtl/>
                  <w:lang w:bidi="fa-IR"/>
                </w:rPr>
                <m:t>عدد</m:t>
              </m:r>
              <m:r>
                <m:rPr>
                  <m:sty m:val="p"/>
                </m:rPr>
                <w:rPr>
                  <w:rFonts w:ascii="Cambria Math" w:hAnsi="Cambria Math" w:cs="B Lotus"/>
                  <w:color w:val="000000"/>
                  <w:sz w:val="24"/>
                  <w:szCs w:val="28"/>
                  <w:lang w:bidi="fa-IR"/>
                </w:rPr>
                <m:t xml:space="preserve"> 10 </m:t>
              </m:r>
              <m:r>
                <m:rPr>
                  <m:sty m:val="p"/>
                </m:rPr>
                <w:rPr>
                  <w:rFonts w:ascii="Cambria Math" w:hAnsi="Cambria Math" w:cs="B Lotus" w:hint="cs"/>
                  <w:color w:val="000000"/>
                  <w:sz w:val="24"/>
                  <w:szCs w:val="28"/>
                  <w:rtl/>
                  <w:lang w:bidi="fa-IR"/>
                </w:rPr>
                <m:t>وزن</m:t>
              </m:r>
            </m:num>
            <m:den>
              <m:r>
                <m:rPr>
                  <m:sty m:val="p"/>
                </m:rPr>
                <w:rPr>
                  <w:rFonts w:ascii="Cambria Math" w:hAnsi="Cambria Math" w:cs="B Lotus" w:hint="cs"/>
                  <w:color w:val="000000"/>
                  <w:sz w:val="24"/>
                  <w:szCs w:val="28"/>
                  <w:rtl/>
                  <w:lang w:bidi="fa-IR"/>
                </w:rPr>
                <m:t>خشک</m:t>
              </m:r>
              <m:r>
                <m:rPr>
                  <m:sty m:val="p"/>
                </m:rPr>
                <w:rPr>
                  <w:rFonts w:ascii="Cambria Math" w:hAnsi="Cambria Math" w:cs="B Lotus"/>
                  <w:color w:val="000000"/>
                  <w:sz w:val="24"/>
                  <w:szCs w:val="28"/>
                  <w:lang w:bidi="fa-IR"/>
                </w:rPr>
                <m:t xml:space="preserve"> </m:t>
              </m:r>
              <m:r>
                <m:rPr>
                  <m:sty m:val="p"/>
                </m:rPr>
                <w:rPr>
                  <w:rFonts w:ascii="Cambria Math" w:hAnsi="Cambria Math" w:cs="B Lotus" w:hint="cs"/>
                  <w:color w:val="000000"/>
                  <w:sz w:val="24"/>
                  <w:szCs w:val="28"/>
                  <w:rtl/>
                  <w:lang w:bidi="fa-IR"/>
                </w:rPr>
                <m:t>میوه</m:t>
              </m:r>
              <m:r>
                <m:rPr>
                  <m:sty m:val="p"/>
                </m:rPr>
                <w:rPr>
                  <w:rFonts w:ascii="Cambria Math" w:hAnsi="Cambria Math" w:cs="B Lotus"/>
                  <w:color w:val="000000"/>
                  <w:sz w:val="24"/>
                  <w:szCs w:val="28"/>
                  <w:lang w:bidi="fa-IR"/>
                </w:rPr>
                <m:t xml:space="preserve"> </m:t>
              </m:r>
              <m:r>
                <m:rPr>
                  <m:sty m:val="p"/>
                </m:rPr>
                <w:rPr>
                  <w:rFonts w:ascii="Cambria Math" w:hAnsi="Cambria Math" w:cs="B Lotus" w:hint="cs"/>
                  <w:color w:val="000000"/>
                  <w:sz w:val="24"/>
                  <w:szCs w:val="28"/>
                  <w:rtl/>
                  <w:lang w:bidi="fa-IR"/>
                </w:rPr>
                <m:t>عدد</m:t>
              </m:r>
              <m:r>
                <m:rPr>
                  <m:sty m:val="p"/>
                </m:rPr>
                <w:rPr>
                  <w:rFonts w:ascii="Cambria Math" w:hAnsi="Cambria Math" w:cs="B Lotus"/>
                  <w:color w:val="000000"/>
                  <w:sz w:val="24"/>
                  <w:szCs w:val="28"/>
                  <w:lang w:bidi="fa-IR"/>
                </w:rPr>
                <m:t xml:space="preserve"> 10 </m:t>
              </m:r>
              <m:r>
                <m:rPr>
                  <m:sty m:val="p"/>
                </m:rPr>
                <w:rPr>
                  <w:rFonts w:ascii="Cambria Math" w:hAnsi="Cambria Math" w:cs="B Lotus" w:hint="cs"/>
                  <w:color w:val="000000"/>
                  <w:sz w:val="24"/>
                  <w:szCs w:val="28"/>
                  <w:rtl/>
                  <w:lang w:bidi="fa-IR"/>
                </w:rPr>
                <m:t>وزن</m:t>
              </m:r>
            </m:den>
          </m:f>
        </m:oMath>
      </m:oMathPara>
    </w:p>
    <w:p w14:paraId="7E8A9DB7" w14:textId="108A2894" w:rsidR="001C4464" w:rsidRPr="001C4464" w:rsidRDefault="001C4464" w:rsidP="001C4464">
      <w:pPr>
        <w:bidi/>
        <w:spacing w:line="360" w:lineRule="auto"/>
        <w:jc w:val="both"/>
        <w:rPr>
          <w:rFonts w:ascii="Times New Roman" w:hAnsi="Times New Roman" w:cs="B Lotus"/>
          <w:color w:val="000000"/>
          <w:sz w:val="28"/>
          <w:szCs w:val="32"/>
          <w:rtl/>
          <w:lang w:bidi="fa-IR"/>
        </w:rPr>
      </w:pPr>
      <w:r w:rsidRPr="001C4464">
        <w:rPr>
          <w:rFonts w:cs="B Lotus" w:hint="cs"/>
          <w:sz w:val="24"/>
          <w:szCs w:val="24"/>
          <w:rtl/>
        </w:rPr>
        <w:t>(رابطه 3-1)</w:t>
      </w:r>
    </w:p>
    <w:p w14:paraId="076FC92D" w14:textId="77777777" w:rsidR="006650E6" w:rsidRPr="00CC0598" w:rsidRDefault="006650E6" w:rsidP="006650E6">
      <w:pPr>
        <w:bidi/>
        <w:spacing w:line="360" w:lineRule="auto"/>
        <w:jc w:val="both"/>
        <w:rPr>
          <w:rFonts w:ascii="Times New Roman" w:hAnsi="Times New Roman" w:cs="B Lotus"/>
          <w:color w:val="000000"/>
          <w:sz w:val="24"/>
          <w:szCs w:val="28"/>
          <w:rtl/>
        </w:rPr>
      </w:pPr>
      <w:r w:rsidRPr="00CC0598">
        <w:rPr>
          <w:rFonts w:ascii="Times New Roman" w:hAnsi="Times New Roman" w:cs="B Lotus" w:hint="cs"/>
          <w:color w:val="000000"/>
          <w:sz w:val="24"/>
          <w:szCs w:val="28"/>
          <w:rtl/>
        </w:rPr>
        <w:t>عملکرد به صورت وزن خشک میوه های پوست گیری شده و خشک شده در</w:t>
      </w:r>
      <w:r w:rsidRPr="00CC0598">
        <w:rPr>
          <w:rFonts w:ascii="Times New Roman" w:hAnsi="Times New Roman" w:cs="B Lotus"/>
          <w:color w:val="000000"/>
          <w:sz w:val="24"/>
          <w:szCs w:val="28"/>
          <w:rtl/>
        </w:rPr>
        <w:t xml:space="preserve"> </w:t>
      </w:r>
      <w:r w:rsidRPr="00CC0598">
        <w:rPr>
          <w:rFonts w:ascii="Times New Roman" w:hAnsi="Times New Roman" w:cs="B Lotus" w:hint="cs"/>
          <w:color w:val="000000"/>
          <w:sz w:val="24"/>
          <w:szCs w:val="28"/>
          <w:rtl/>
        </w:rPr>
        <w:t>شاخه</w:t>
      </w:r>
      <w:r w:rsidRPr="00CC0598">
        <w:rPr>
          <w:rFonts w:ascii="Times New Roman" w:hAnsi="Times New Roman" w:cs="B Lotus"/>
          <w:color w:val="000000"/>
          <w:sz w:val="24"/>
          <w:szCs w:val="28"/>
          <w:rtl/>
        </w:rPr>
        <w:t xml:space="preserve"> </w:t>
      </w:r>
      <w:r w:rsidRPr="00CC0598">
        <w:rPr>
          <w:rFonts w:ascii="Times New Roman" w:hAnsi="Times New Roman" w:cs="B Lotus" w:hint="cs"/>
          <w:color w:val="000000"/>
          <w:sz w:val="24"/>
          <w:szCs w:val="28"/>
          <w:rtl/>
        </w:rPr>
        <w:t>محاسبه</w:t>
      </w:r>
      <w:r w:rsidRPr="00CC0598">
        <w:rPr>
          <w:rFonts w:ascii="Times New Roman" w:hAnsi="Times New Roman" w:cs="B Lotus"/>
          <w:color w:val="000000"/>
          <w:sz w:val="24"/>
          <w:szCs w:val="28"/>
          <w:rtl/>
        </w:rPr>
        <w:t xml:space="preserve"> </w:t>
      </w:r>
      <w:r w:rsidRPr="00CC0598">
        <w:rPr>
          <w:rFonts w:ascii="Times New Roman" w:hAnsi="Times New Roman" w:cs="B Lotus" w:hint="cs"/>
          <w:color w:val="000000"/>
          <w:sz w:val="24"/>
          <w:szCs w:val="28"/>
          <w:rtl/>
        </w:rPr>
        <w:t>و</w:t>
      </w:r>
      <w:r w:rsidRPr="00CC0598">
        <w:rPr>
          <w:rFonts w:ascii="Times New Roman" w:hAnsi="Times New Roman" w:cs="B Lotus"/>
          <w:color w:val="000000"/>
          <w:sz w:val="24"/>
          <w:szCs w:val="28"/>
          <w:rtl/>
        </w:rPr>
        <w:t xml:space="preserve"> </w:t>
      </w:r>
      <w:r w:rsidRPr="00CC0598">
        <w:rPr>
          <w:rFonts w:ascii="Times New Roman" w:hAnsi="Times New Roman" w:cs="B Lotus" w:hint="cs"/>
          <w:color w:val="000000"/>
          <w:sz w:val="24"/>
          <w:szCs w:val="28"/>
          <w:rtl/>
        </w:rPr>
        <w:t>بر</w:t>
      </w:r>
      <w:r w:rsidRPr="00CC0598">
        <w:rPr>
          <w:rFonts w:ascii="Times New Roman" w:hAnsi="Times New Roman" w:cs="B Lotus"/>
          <w:color w:val="000000"/>
          <w:sz w:val="24"/>
          <w:szCs w:val="28"/>
          <w:rtl/>
        </w:rPr>
        <w:t xml:space="preserve"> </w:t>
      </w:r>
      <w:r w:rsidRPr="00CC0598">
        <w:rPr>
          <w:rFonts w:ascii="Times New Roman" w:hAnsi="Times New Roman" w:cs="B Lotus" w:hint="cs"/>
          <w:color w:val="000000"/>
          <w:sz w:val="24"/>
          <w:szCs w:val="28"/>
          <w:rtl/>
        </w:rPr>
        <w:t>حسب</w:t>
      </w:r>
      <w:r w:rsidRPr="00CC0598">
        <w:rPr>
          <w:rFonts w:ascii="Times New Roman" w:hAnsi="Times New Roman" w:cs="B Lotus"/>
          <w:color w:val="000000"/>
          <w:sz w:val="24"/>
          <w:szCs w:val="28"/>
          <w:rtl/>
        </w:rPr>
        <w:t xml:space="preserve"> </w:t>
      </w:r>
      <w:r w:rsidRPr="00CC0598">
        <w:rPr>
          <w:rFonts w:ascii="Times New Roman" w:hAnsi="Times New Roman" w:cs="B Lotus" w:hint="cs"/>
          <w:color w:val="000000"/>
          <w:sz w:val="24"/>
          <w:szCs w:val="28"/>
          <w:rtl/>
        </w:rPr>
        <w:t>گرم در</w:t>
      </w:r>
      <w:r w:rsidRPr="00CC0598">
        <w:rPr>
          <w:rFonts w:ascii="Times New Roman" w:hAnsi="Times New Roman" w:cs="B Lotus"/>
          <w:color w:val="000000"/>
          <w:sz w:val="24"/>
          <w:szCs w:val="28"/>
          <w:rtl/>
        </w:rPr>
        <w:t xml:space="preserve"> </w:t>
      </w:r>
      <w:r w:rsidRPr="00CC0598">
        <w:rPr>
          <w:rFonts w:ascii="Times New Roman" w:hAnsi="Times New Roman" w:cs="B Lotus" w:hint="cs"/>
          <w:color w:val="000000"/>
          <w:sz w:val="24"/>
          <w:szCs w:val="28"/>
          <w:rtl/>
        </w:rPr>
        <w:t>شاخه در</w:t>
      </w:r>
      <w:r w:rsidRPr="00CC0598">
        <w:rPr>
          <w:rFonts w:ascii="Times New Roman" w:hAnsi="Times New Roman" w:cs="B Lotus"/>
          <w:color w:val="000000"/>
          <w:sz w:val="24"/>
          <w:szCs w:val="28"/>
          <w:rtl/>
        </w:rPr>
        <w:t xml:space="preserve"> </w:t>
      </w:r>
      <w:r w:rsidRPr="00CC0598">
        <w:rPr>
          <w:rFonts w:ascii="Times New Roman" w:hAnsi="Times New Roman" w:cs="B Lotus" w:hint="cs"/>
          <w:color w:val="000000"/>
          <w:sz w:val="24"/>
          <w:szCs w:val="28"/>
          <w:rtl/>
        </w:rPr>
        <w:t>نتایج</w:t>
      </w:r>
      <w:r w:rsidRPr="00CC0598">
        <w:rPr>
          <w:rFonts w:ascii="Times New Roman" w:hAnsi="Times New Roman" w:cs="B Lotus"/>
          <w:color w:val="000000"/>
          <w:sz w:val="24"/>
          <w:szCs w:val="28"/>
          <w:rtl/>
        </w:rPr>
        <w:t xml:space="preserve"> </w:t>
      </w:r>
      <w:r w:rsidRPr="00CC0598">
        <w:rPr>
          <w:rFonts w:ascii="Times New Roman" w:hAnsi="Times New Roman" w:cs="B Lotus" w:hint="cs"/>
          <w:color w:val="000000"/>
          <w:sz w:val="24"/>
          <w:szCs w:val="28"/>
          <w:rtl/>
        </w:rPr>
        <w:t>ارائه</w:t>
      </w:r>
      <w:r w:rsidRPr="00CC0598">
        <w:rPr>
          <w:rFonts w:ascii="Times New Roman" w:hAnsi="Times New Roman" w:cs="B Lotus"/>
          <w:color w:val="000000"/>
          <w:sz w:val="24"/>
          <w:szCs w:val="28"/>
          <w:rtl/>
        </w:rPr>
        <w:t xml:space="preserve"> </w:t>
      </w:r>
      <w:r w:rsidRPr="00CC0598">
        <w:rPr>
          <w:rFonts w:ascii="Times New Roman" w:hAnsi="Times New Roman" w:cs="B Lotus" w:hint="cs"/>
          <w:color w:val="000000"/>
          <w:sz w:val="24"/>
          <w:szCs w:val="28"/>
          <w:rtl/>
        </w:rPr>
        <w:t>گردید</w:t>
      </w:r>
      <w:r w:rsidRPr="00CC0598">
        <w:rPr>
          <w:rFonts w:ascii="Times New Roman" w:hAnsi="Times New Roman" w:cs="B Lotus"/>
          <w:color w:val="000000"/>
          <w:sz w:val="24"/>
          <w:szCs w:val="28"/>
          <w:rtl/>
        </w:rPr>
        <w:t>.</w:t>
      </w:r>
    </w:p>
    <w:p w14:paraId="66857061" w14:textId="77777777" w:rsidR="00A614F8" w:rsidRPr="00CC0598" w:rsidRDefault="00A614F8" w:rsidP="006650E6">
      <w:pPr>
        <w:bidi/>
        <w:spacing w:line="360" w:lineRule="auto"/>
        <w:jc w:val="both"/>
        <w:rPr>
          <w:rFonts w:ascii="Times New Roman" w:hAnsi="Times New Roman" w:cs="B Lotus"/>
          <w:b/>
          <w:bCs/>
          <w:color w:val="000000"/>
          <w:sz w:val="24"/>
          <w:szCs w:val="28"/>
          <w:rtl/>
        </w:rPr>
      </w:pPr>
      <w:r w:rsidRPr="00CC0598">
        <w:rPr>
          <w:rFonts w:ascii="Times New Roman" w:hAnsi="Times New Roman" w:cs="B Lotus" w:hint="cs"/>
          <w:b/>
          <w:bCs/>
          <w:color w:val="000000"/>
          <w:sz w:val="24"/>
          <w:szCs w:val="28"/>
          <w:rtl/>
        </w:rPr>
        <w:t>3-5-4- طول،عرض،ضخامت میوه و پوست</w:t>
      </w:r>
      <w:r w:rsidR="002F7A8A" w:rsidRPr="00CC0598">
        <w:rPr>
          <w:rFonts w:ascii="Times New Roman" w:hAnsi="Times New Roman" w:cs="B Lotus" w:hint="cs"/>
          <w:b/>
          <w:bCs/>
          <w:color w:val="000000"/>
          <w:sz w:val="24"/>
          <w:szCs w:val="28"/>
          <w:rtl/>
        </w:rPr>
        <w:t xml:space="preserve"> چوبی </w:t>
      </w:r>
    </w:p>
    <w:p w14:paraId="28351973"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lastRenderedPageBreak/>
        <w:t xml:space="preserve">برای اندازه گیری ابعاد اصلی میوه </w:t>
      </w:r>
      <w:r w:rsidRPr="00CC0598">
        <w:rPr>
          <w:rFonts w:ascii="Times New Roman" w:hAnsi="Times New Roman" w:cs="B Lotus"/>
          <w:color w:val="000000"/>
          <w:sz w:val="24"/>
          <w:szCs w:val="28"/>
          <w:rtl/>
          <w:lang w:bidi="fa-IR"/>
        </w:rPr>
        <w:softHyphen/>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و ضخامت پوسته سبز از یک کولیس دیجیتالی (مدل</w:t>
      </w:r>
      <w:r w:rsidRPr="00CC0598">
        <w:rPr>
          <w:rFonts w:ascii="Times New Roman" w:hAnsi="Times New Roman" w:cs="B Lotus"/>
          <w:color w:val="000000"/>
          <w:sz w:val="24"/>
          <w:szCs w:val="28"/>
          <w:lang w:bidi="fa-IR"/>
        </w:rPr>
        <w:t>Z22855</w:t>
      </w:r>
      <w:r w:rsidRPr="00CC0598">
        <w:rPr>
          <w:rFonts w:ascii="Times New Roman" w:hAnsi="Times New Roman" w:cs="B Lotus" w:hint="cs"/>
          <w:color w:val="000000"/>
          <w:sz w:val="24"/>
          <w:szCs w:val="28"/>
          <w:rtl/>
          <w:lang w:bidi="fa-IR"/>
        </w:rPr>
        <w:t xml:space="preserve">) با دقت  </w:t>
      </w:r>
      <w:r w:rsidR="002F7A8A" w:rsidRPr="00CC0598">
        <w:rPr>
          <w:rFonts w:ascii="Times New Roman" w:hAnsi="Times New Roman" w:cs="B Lotus" w:hint="cs"/>
          <w:color w:val="000000"/>
          <w:sz w:val="24"/>
          <w:szCs w:val="28"/>
          <w:rtl/>
          <w:lang w:bidi="fa-IR"/>
        </w:rPr>
        <w:t>10</w:t>
      </w:r>
      <w:r w:rsidRPr="00CC0598">
        <w:rPr>
          <w:rFonts w:ascii="Times New Roman" w:hAnsi="Times New Roman" w:cs="B Lotus" w:hint="cs"/>
          <w:color w:val="000000"/>
          <w:sz w:val="24"/>
          <w:szCs w:val="28"/>
          <w:rtl/>
          <w:lang w:bidi="fa-IR"/>
        </w:rPr>
        <w:t xml:space="preserve">0/0 میلی متر استفاده شد. ابعاد اصلی شامل طول </w:t>
      </w:r>
      <w:r w:rsidRPr="00CC0598">
        <w:rPr>
          <w:rFonts w:ascii="Times New Roman" w:hAnsi="Times New Roman" w:cs="B Lotus"/>
          <w:color w:val="000000"/>
          <w:sz w:val="24"/>
          <w:szCs w:val="28"/>
          <w:vertAlign w:val="superscript"/>
          <w:rtl/>
          <w:lang w:bidi="fa-IR"/>
        </w:rPr>
        <w:footnoteReference w:id="58"/>
      </w:r>
      <w:r w:rsidRPr="00CC0598">
        <w:rPr>
          <w:rFonts w:ascii="Times New Roman" w:hAnsi="Times New Roman" w:cs="B Lotus"/>
          <w:color w:val="000000"/>
          <w:sz w:val="24"/>
          <w:szCs w:val="28"/>
          <w:lang w:bidi="fa-IR"/>
        </w:rPr>
        <w:t xml:space="preserve">(L) </w:t>
      </w:r>
      <w:r w:rsidRPr="00CC0598">
        <w:rPr>
          <w:rFonts w:ascii="Times New Roman" w:hAnsi="Times New Roman" w:cs="B Lotus" w:hint="cs"/>
          <w:color w:val="000000"/>
          <w:sz w:val="24"/>
          <w:szCs w:val="28"/>
          <w:rtl/>
          <w:lang w:bidi="fa-IR"/>
        </w:rPr>
        <w:t xml:space="preserve">، عرض </w:t>
      </w:r>
      <w:r w:rsidRPr="00CC0598">
        <w:rPr>
          <w:rFonts w:ascii="Times New Roman" w:hAnsi="Times New Roman" w:cs="B Lotus"/>
          <w:color w:val="000000"/>
          <w:sz w:val="24"/>
          <w:szCs w:val="28"/>
          <w:vertAlign w:val="superscript"/>
          <w:rtl/>
          <w:lang w:bidi="fa-IR"/>
        </w:rPr>
        <w:footnoteReference w:id="59"/>
      </w:r>
      <w:r w:rsidRPr="00CC0598">
        <w:rPr>
          <w:rFonts w:ascii="Times New Roman" w:hAnsi="Times New Roman" w:cs="B Lotus"/>
          <w:color w:val="000000"/>
          <w:sz w:val="24"/>
          <w:szCs w:val="28"/>
          <w:lang w:bidi="fa-IR"/>
        </w:rPr>
        <w:t xml:space="preserve">(w) </w:t>
      </w:r>
      <w:r w:rsidRPr="00CC0598">
        <w:rPr>
          <w:rFonts w:ascii="Times New Roman" w:hAnsi="Times New Roman" w:cs="B Lotus" w:hint="cs"/>
          <w:color w:val="000000"/>
          <w:sz w:val="24"/>
          <w:szCs w:val="28"/>
          <w:rtl/>
          <w:lang w:bidi="fa-IR"/>
        </w:rPr>
        <w:t xml:space="preserve"> و ضخامت </w:t>
      </w:r>
      <w:r w:rsidRPr="00CC0598">
        <w:rPr>
          <w:rFonts w:ascii="Times New Roman" w:hAnsi="Times New Roman" w:cs="B Lotus"/>
          <w:color w:val="000000"/>
          <w:sz w:val="24"/>
          <w:szCs w:val="28"/>
          <w:vertAlign w:val="superscript"/>
          <w:rtl/>
          <w:lang w:bidi="fa-IR"/>
        </w:rPr>
        <w:footnoteReference w:id="60"/>
      </w:r>
      <w:r w:rsidRPr="00CC0598">
        <w:rPr>
          <w:rFonts w:ascii="Times New Roman" w:hAnsi="Times New Roman" w:cs="B Lotus"/>
          <w:color w:val="000000"/>
          <w:sz w:val="24"/>
          <w:szCs w:val="28"/>
          <w:lang w:bidi="fa-IR"/>
        </w:rPr>
        <w:t>(T)</w:t>
      </w:r>
      <w:r w:rsidRPr="00CC0598">
        <w:rPr>
          <w:rFonts w:ascii="Times New Roman" w:hAnsi="Times New Roman" w:cs="B Lotus" w:hint="cs"/>
          <w:color w:val="000000"/>
          <w:sz w:val="24"/>
          <w:szCs w:val="28"/>
          <w:rtl/>
          <w:lang w:bidi="fa-IR"/>
        </w:rPr>
        <w:t xml:space="preserve"> بوده</w:t>
      </w:r>
      <w:r w:rsidR="002F7A8A" w:rsidRPr="00CC0598">
        <w:rPr>
          <w:rFonts w:ascii="Times New Roman" w:hAnsi="Times New Roman" w:cs="B Lotus" w:hint="cs"/>
          <w:color w:val="000000"/>
          <w:sz w:val="24"/>
          <w:szCs w:val="28"/>
          <w:rtl/>
          <w:lang w:bidi="fa-IR"/>
        </w:rPr>
        <w:t xml:space="preserve"> است</w:t>
      </w:r>
      <w:r w:rsidRPr="00CC0598">
        <w:rPr>
          <w:rFonts w:ascii="Times New Roman" w:hAnsi="Times New Roman" w:cs="B Lotus" w:hint="cs"/>
          <w:color w:val="000000"/>
          <w:sz w:val="24"/>
          <w:szCs w:val="28"/>
          <w:rtl/>
          <w:lang w:bidi="fa-IR"/>
        </w:rPr>
        <w:t>.</w:t>
      </w:r>
    </w:p>
    <w:p w14:paraId="181E0CF3" w14:textId="139C2062" w:rsidR="00DC62B1" w:rsidRPr="00CC0598" w:rsidRDefault="00560359" w:rsidP="00DC62B1">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noProof/>
          <w:color w:val="000000"/>
          <w:sz w:val="24"/>
          <w:szCs w:val="28"/>
          <w:lang w:bidi="fa-IR"/>
        </w:rPr>
        <w:drawing>
          <wp:inline distT="0" distB="0" distL="0" distR="0" wp14:anchorId="6BE5468E" wp14:editId="5ADE0CC1">
            <wp:extent cx="5981700" cy="481965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1700" cy="4819650"/>
                    </a:xfrm>
                    <a:prstGeom prst="rect">
                      <a:avLst/>
                    </a:prstGeom>
                    <a:noFill/>
                    <a:ln>
                      <a:noFill/>
                    </a:ln>
                  </pic:spPr>
                </pic:pic>
              </a:graphicData>
            </a:graphic>
          </wp:inline>
        </w:drawing>
      </w:r>
    </w:p>
    <w:p w14:paraId="53E37448" w14:textId="77777777" w:rsidR="002F7A8A" w:rsidRPr="00CC0598" w:rsidRDefault="0061467B" w:rsidP="0061467B">
      <w:pPr>
        <w:bidi/>
        <w:spacing w:line="360" w:lineRule="auto"/>
        <w:jc w:val="center"/>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شکل 3-4- مقطع طولی</w:t>
      </w:r>
      <w:r w:rsidR="002305B1"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 xml:space="preserve"> </w:t>
      </w:r>
      <w:r w:rsidR="002305B1" w:rsidRPr="00CC0598">
        <w:rPr>
          <w:rFonts w:ascii="Times New Roman" w:hAnsi="Times New Roman" w:cs="B Lotus" w:hint="cs"/>
          <w:color w:val="000000"/>
          <w:sz w:val="24"/>
          <w:szCs w:val="28"/>
          <w:rtl/>
          <w:lang w:bidi="fa-IR"/>
        </w:rPr>
        <w:t xml:space="preserve">عرض </w:t>
      </w:r>
      <w:r w:rsidRPr="00CC0598">
        <w:rPr>
          <w:rFonts w:ascii="Times New Roman" w:hAnsi="Times New Roman" w:cs="B Lotus" w:hint="cs"/>
          <w:color w:val="000000"/>
          <w:sz w:val="24"/>
          <w:szCs w:val="28"/>
          <w:rtl/>
          <w:lang w:bidi="fa-IR"/>
        </w:rPr>
        <w:t>شکم</w:t>
      </w:r>
      <w:r w:rsidR="002305B1" w:rsidRPr="00CC0598">
        <w:rPr>
          <w:rFonts w:ascii="Times New Roman" w:hAnsi="Times New Roman" w:cs="B Lotus" w:hint="cs"/>
          <w:color w:val="000000"/>
          <w:sz w:val="24"/>
          <w:szCs w:val="28"/>
          <w:rtl/>
          <w:lang w:bidi="fa-IR"/>
        </w:rPr>
        <w:t>ی و جانبی</w:t>
      </w:r>
      <w:r w:rsidRPr="00CC0598">
        <w:rPr>
          <w:rFonts w:ascii="Times New Roman" w:hAnsi="Times New Roman" w:cs="B Lotus" w:hint="cs"/>
          <w:color w:val="000000"/>
          <w:sz w:val="24"/>
          <w:szCs w:val="28"/>
          <w:rtl/>
          <w:lang w:bidi="fa-IR"/>
        </w:rPr>
        <w:t xml:space="preserve"> گردو</w:t>
      </w:r>
      <w:r w:rsidR="00F501A3">
        <w:rPr>
          <w:rFonts w:ascii="Times New Roman" w:hAnsi="Times New Roman" w:cs="B Lotus" w:hint="cs"/>
          <w:color w:val="000000"/>
          <w:sz w:val="24"/>
          <w:szCs w:val="28"/>
          <w:rtl/>
          <w:lang w:bidi="fa-IR"/>
        </w:rPr>
        <w:t xml:space="preserve"> (</w:t>
      </w:r>
      <w:proofErr w:type="spellStart"/>
      <w:r w:rsidR="0091435F" w:rsidRPr="0091435F">
        <w:rPr>
          <w:rFonts w:ascii="Times New Roman" w:hAnsi="Times New Roman" w:cs="Times New Roman"/>
          <w:sz w:val="24"/>
          <w:szCs w:val="24"/>
        </w:rPr>
        <w:t>Ercisli</w:t>
      </w:r>
      <w:proofErr w:type="spellEnd"/>
      <w:r w:rsidR="0091435F" w:rsidDel="0091435F">
        <w:rPr>
          <w:rFonts w:ascii="Times New Roman" w:hAnsi="Times New Roman" w:cs="B Lotus"/>
          <w:color w:val="000000"/>
          <w:sz w:val="24"/>
          <w:szCs w:val="28"/>
          <w:lang w:bidi="fa-IR"/>
        </w:rPr>
        <w:t xml:space="preserve"> </w:t>
      </w:r>
      <w:r w:rsidR="00F501A3">
        <w:rPr>
          <w:rFonts w:ascii="Times New Roman" w:hAnsi="Times New Roman" w:cs="B Lotus"/>
          <w:color w:val="000000"/>
          <w:sz w:val="24"/>
          <w:szCs w:val="28"/>
          <w:lang w:bidi="fa-IR"/>
        </w:rPr>
        <w:t>et al., 2012</w:t>
      </w:r>
      <w:r w:rsidR="00F501A3">
        <w:rPr>
          <w:rFonts w:ascii="Times New Roman" w:hAnsi="Times New Roman" w:cs="B Lotus" w:hint="cs"/>
          <w:color w:val="000000"/>
          <w:sz w:val="24"/>
          <w:szCs w:val="28"/>
          <w:rtl/>
          <w:lang w:bidi="fa-IR"/>
        </w:rPr>
        <w:t>)</w:t>
      </w:r>
    </w:p>
    <w:p w14:paraId="57F0DC3A" w14:textId="77777777" w:rsidR="002F7A8A" w:rsidRPr="00CC0598" w:rsidRDefault="002F7A8A" w:rsidP="002F7A8A">
      <w:pPr>
        <w:bidi/>
        <w:spacing w:line="360" w:lineRule="auto"/>
        <w:jc w:val="both"/>
        <w:rPr>
          <w:rFonts w:ascii="Times New Roman" w:hAnsi="Times New Roman" w:cs="B Lotus"/>
          <w:color w:val="000000"/>
          <w:sz w:val="24"/>
          <w:szCs w:val="28"/>
          <w:rtl/>
          <w:lang w:bidi="fa-IR"/>
        </w:rPr>
      </w:pPr>
    </w:p>
    <w:p w14:paraId="4E3D7064" w14:textId="77777777" w:rsidR="00A614F8" w:rsidRPr="00CC0598" w:rsidRDefault="00055676" w:rsidP="00A614F8">
      <w:pPr>
        <w:bidi/>
        <w:spacing w:line="360" w:lineRule="auto"/>
        <w:jc w:val="both"/>
        <w:rPr>
          <w:rFonts w:ascii="Times New Roman" w:hAnsi="Times New Roman" w:cs="B Lotus"/>
          <w:b/>
          <w:bCs/>
          <w:color w:val="000000"/>
          <w:sz w:val="24"/>
          <w:szCs w:val="28"/>
          <w:rtl/>
          <w:lang w:bidi="fa-IR"/>
        </w:rPr>
      </w:pPr>
      <w:r w:rsidRPr="00CC0598">
        <w:rPr>
          <w:rFonts w:ascii="Times New Roman" w:hAnsi="Times New Roman" w:cs="B Lotus" w:hint="cs"/>
          <w:b/>
          <w:bCs/>
          <w:color w:val="000000"/>
          <w:sz w:val="24"/>
          <w:szCs w:val="28"/>
          <w:rtl/>
          <w:lang w:bidi="fa-IR"/>
        </w:rPr>
        <w:lastRenderedPageBreak/>
        <w:t>5</w:t>
      </w:r>
      <w:r w:rsidR="00A614F8" w:rsidRPr="00CC0598">
        <w:rPr>
          <w:rFonts w:ascii="Times New Roman" w:hAnsi="Times New Roman" w:cs="B Lotus" w:hint="cs"/>
          <w:b/>
          <w:bCs/>
          <w:color w:val="000000"/>
          <w:sz w:val="24"/>
          <w:szCs w:val="28"/>
          <w:rtl/>
          <w:lang w:bidi="fa-IR"/>
        </w:rPr>
        <w:t>-5-3- شاخص شکل میوه</w:t>
      </w:r>
    </w:p>
    <w:p w14:paraId="260D8592" w14:textId="77777777" w:rsidR="00A614F8" w:rsidRPr="00CC0598" w:rsidRDefault="00A614F8" w:rsidP="00284CDD">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شاخص شکل میوه با استفاده از فرمول زیر بدست آمد.</w:t>
      </w:r>
    </w:p>
    <w:p w14:paraId="6FC9F253" w14:textId="5E286BC4" w:rsidR="00A614F8" w:rsidRPr="00560359" w:rsidRDefault="00560359" w:rsidP="00A614F8">
      <w:pPr>
        <w:bidi/>
        <w:spacing w:line="360" w:lineRule="auto"/>
        <w:jc w:val="both"/>
        <w:rPr>
          <w:rtl/>
        </w:rPr>
      </w:pPr>
      <m:oMathPara>
        <m:oMathParaPr>
          <m:jc m:val="left"/>
        </m:oMathParaPr>
        <m:oMath>
          <m:r>
            <w:rPr>
              <w:rFonts w:ascii="Cambria Math" w:hAnsi="Cambria Math" w:cs="B Lotus" w:hint="cs"/>
              <w:color w:val="000000"/>
              <w:sz w:val="24"/>
              <w:szCs w:val="28"/>
              <w:rtl/>
              <w:lang w:bidi="fa-IR"/>
            </w:rPr>
            <m:t>میوه</m:t>
          </m:r>
          <m:r>
            <w:rPr>
              <w:rFonts w:ascii="Cambria Math" w:hAnsi="Cambria Math" w:cs="B Lotus"/>
              <w:color w:val="000000"/>
              <w:sz w:val="24"/>
              <w:szCs w:val="28"/>
              <w:lang w:bidi="fa-IR"/>
            </w:rPr>
            <m:t xml:space="preserve"> </m:t>
          </m:r>
          <m:r>
            <w:rPr>
              <w:rFonts w:ascii="Cambria Math" w:hAnsi="Cambria Math" w:cs="B Lotus" w:hint="cs"/>
              <w:color w:val="000000"/>
              <w:sz w:val="24"/>
              <w:szCs w:val="28"/>
              <w:rtl/>
              <w:lang w:bidi="fa-IR"/>
            </w:rPr>
            <m:t>شکل</m:t>
          </m:r>
          <m:r>
            <w:rPr>
              <w:rFonts w:ascii="Cambria Math" w:hAnsi="Cambria Math" w:cs="B Lotus"/>
              <w:color w:val="000000"/>
              <w:sz w:val="24"/>
              <w:szCs w:val="28"/>
              <w:lang w:bidi="fa-IR"/>
            </w:rPr>
            <m:t xml:space="preserve"> </m:t>
          </m:r>
          <m:r>
            <w:rPr>
              <w:rFonts w:ascii="Cambria Math" w:hAnsi="Cambria Math" w:cs="B Lotus" w:hint="cs"/>
              <w:color w:val="000000"/>
              <w:sz w:val="24"/>
              <w:szCs w:val="28"/>
              <w:rtl/>
              <w:lang w:bidi="fa-IR"/>
            </w:rPr>
            <m:t>شاخص</m:t>
          </m:r>
          <m:r>
            <m:rPr>
              <m:sty m:val="p"/>
            </m:rPr>
            <w:rPr>
              <w:rFonts w:ascii="Cambria Math" w:hAnsi="Cambria Math" w:cs="B Lotus"/>
              <w:color w:val="000000"/>
              <w:sz w:val="24"/>
              <w:szCs w:val="28"/>
              <w:lang w:bidi="fa-IR"/>
            </w:rPr>
            <m:t>=</m:t>
          </m:r>
          <m:f>
            <m:fPr>
              <m:ctrlPr>
                <w:rPr>
                  <w:rFonts w:ascii="Cambria Math" w:hAnsi="Cambria Math" w:cs="B Lotus"/>
                  <w:color w:val="000000"/>
                  <w:sz w:val="24"/>
                  <w:szCs w:val="28"/>
                  <w:lang w:bidi="fa-IR"/>
                </w:rPr>
              </m:ctrlPr>
            </m:fPr>
            <m:num>
              <m:r>
                <m:rPr>
                  <m:sty m:val="p"/>
                </m:rPr>
                <w:rPr>
                  <w:rFonts w:ascii="Cambria Math" w:hAnsi="Cambria Math" w:cs="B Lotus" w:hint="cs"/>
                  <w:color w:val="000000"/>
                  <w:sz w:val="24"/>
                  <w:szCs w:val="28"/>
                  <w:rtl/>
                  <w:lang w:bidi="fa-IR"/>
                </w:rPr>
                <m:t>میوه</m:t>
              </m:r>
              <m:r>
                <m:rPr>
                  <m:sty m:val="p"/>
                </m:rPr>
                <w:rPr>
                  <w:rFonts w:ascii="Cambria Math" w:hAnsi="Cambria Math" w:cs="B Lotus"/>
                  <w:color w:val="000000"/>
                  <w:sz w:val="24"/>
                  <w:szCs w:val="28"/>
                  <w:lang w:bidi="fa-IR"/>
                </w:rPr>
                <m:t xml:space="preserve"> </m:t>
              </m:r>
              <m:r>
                <m:rPr>
                  <m:sty m:val="p"/>
                </m:rPr>
                <w:rPr>
                  <w:rFonts w:ascii="Cambria Math" w:hAnsi="Cambria Math" w:cs="B Lotus" w:hint="cs"/>
                  <w:color w:val="000000"/>
                  <w:sz w:val="24"/>
                  <w:szCs w:val="28"/>
                  <w:rtl/>
                  <w:lang w:bidi="fa-IR"/>
                </w:rPr>
                <m:t>عرض</m:t>
              </m:r>
              <m:r>
                <m:rPr>
                  <m:sty m:val="p"/>
                </m:rPr>
                <w:rPr>
                  <w:rFonts w:ascii="Cambria Math" w:hAnsi="Cambria Math" w:cs="B Lotus"/>
                  <w:color w:val="000000"/>
                  <w:sz w:val="24"/>
                  <w:szCs w:val="28"/>
                  <w:lang w:bidi="fa-IR"/>
                </w:rPr>
                <m:t>+</m:t>
              </m:r>
              <m:r>
                <m:rPr>
                  <m:sty m:val="p"/>
                </m:rPr>
                <w:rPr>
                  <w:rFonts w:ascii="Cambria Math" w:hAnsi="Cambria Math" w:cs="B Lotus" w:hint="cs"/>
                  <w:color w:val="000000"/>
                  <w:sz w:val="24"/>
                  <w:szCs w:val="28"/>
                  <w:rtl/>
                  <w:lang w:bidi="fa-IR"/>
                </w:rPr>
                <m:t>میوه</m:t>
              </m:r>
              <m:r>
                <m:rPr>
                  <m:sty m:val="p"/>
                </m:rPr>
                <w:rPr>
                  <w:rFonts w:ascii="Cambria Math" w:hAnsi="Cambria Math" w:cs="B Lotus"/>
                  <w:color w:val="000000"/>
                  <w:sz w:val="24"/>
                  <w:szCs w:val="28"/>
                  <w:lang w:bidi="fa-IR"/>
                </w:rPr>
                <m:t xml:space="preserve"> </m:t>
              </m:r>
              <m:r>
                <m:rPr>
                  <m:sty m:val="p"/>
                </m:rPr>
                <w:rPr>
                  <w:rFonts w:ascii="Cambria Math" w:hAnsi="Cambria Math" w:cs="B Lotus" w:hint="cs"/>
                  <w:color w:val="000000"/>
                  <w:sz w:val="24"/>
                  <w:szCs w:val="28"/>
                  <w:rtl/>
                  <w:lang w:bidi="fa-IR"/>
                </w:rPr>
                <m:t>ضخامت</m:t>
              </m:r>
            </m:num>
            <m:den>
              <m:r>
                <m:rPr>
                  <m:sty m:val="p"/>
                </m:rPr>
                <w:rPr>
                  <w:rFonts w:ascii="Cambria Math" w:hAnsi="Cambria Math" w:cs="B Lotus"/>
                  <w:color w:val="000000"/>
                  <w:sz w:val="24"/>
                  <w:szCs w:val="28"/>
                  <w:lang w:bidi="fa-IR"/>
                </w:rPr>
                <m:t>2×</m:t>
              </m:r>
              <m:r>
                <m:rPr>
                  <m:sty m:val="p"/>
                </m:rPr>
                <w:rPr>
                  <w:rFonts w:ascii="Cambria Math" w:hAnsi="Cambria Math" w:cs="B Lotus" w:hint="cs"/>
                  <w:color w:val="000000"/>
                  <w:sz w:val="24"/>
                  <w:szCs w:val="28"/>
                  <w:rtl/>
                  <w:lang w:bidi="fa-IR"/>
                </w:rPr>
                <m:t>میوه</m:t>
              </m:r>
              <m:r>
                <m:rPr>
                  <m:sty m:val="p"/>
                </m:rPr>
                <w:rPr>
                  <w:rFonts w:ascii="Cambria Math" w:hAnsi="Cambria Math" w:cs="B Lotus"/>
                  <w:color w:val="000000"/>
                  <w:sz w:val="24"/>
                  <w:szCs w:val="28"/>
                  <w:lang w:bidi="fa-IR"/>
                </w:rPr>
                <m:t xml:space="preserve"> </m:t>
              </m:r>
              <m:r>
                <m:rPr>
                  <m:sty m:val="p"/>
                </m:rPr>
                <w:rPr>
                  <w:rFonts w:ascii="Cambria Math" w:hAnsi="Cambria Math" w:cs="B Lotus" w:hint="cs"/>
                  <w:color w:val="000000"/>
                  <w:sz w:val="24"/>
                  <w:szCs w:val="28"/>
                  <w:rtl/>
                  <w:lang w:bidi="fa-IR"/>
                </w:rPr>
                <m:t>طول</m:t>
              </m:r>
            </m:den>
          </m:f>
        </m:oMath>
      </m:oMathPara>
    </w:p>
    <w:p w14:paraId="5A4BADE2" w14:textId="5FD2003A" w:rsidR="001C4464" w:rsidRPr="001C4464" w:rsidRDefault="001C4464" w:rsidP="001C4464">
      <w:pPr>
        <w:bidi/>
        <w:spacing w:line="360" w:lineRule="auto"/>
        <w:jc w:val="both"/>
        <w:rPr>
          <w:rFonts w:ascii="Times New Roman" w:hAnsi="Times New Roman" w:cs="B Lotus"/>
          <w:color w:val="000000"/>
          <w:sz w:val="28"/>
          <w:szCs w:val="32"/>
          <w:rtl/>
          <w:lang w:bidi="fa-IR"/>
        </w:rPr>
      </w:pPr>
      <w:r w:rsidRPr="001C4464">
        <w:rPr>
          <w:rFonts w:cs="B Lotus" w:hint="cs"/>
          <w:sz w:val="24"/>
          <w:szCs w:val="24"/>
          <w:rtl/>
        </w:rPr>
        <w:t>(رابطه 3-2)</w:t>
      </w:r>
    </w:p>
    <w:p w14:paraId="31625483"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p>
    <w:p w14:paraId="2450F0E5" w14:textId="77777777" w:rsidR="00A614F8" w:rsidRPr="00CC0598" w:rsidRDefault="00A614F8" w:rsidP="00A614F8">
      <w:pPr>
        <w:bidi/>
        <w:spacing w:line="360" w:lineRule="auto"/>
        <w:jc w:val="both"/>
        <w:rPr>
          <w:rFonts w:ascii="Times New Roman" w:hAnsi="Times New Roman" w:cs="B Lotus"/>
          <w:b/>
          <w:bCs/>
          <w:color w:val="000000"/>
          <w:sz w:val="24"/>
          <w:szCs w:val="28"/>
          <w:rtl/>
          <w:lang w:bidi="fa-IR"/>
        </w:rPr>
      </w:pPr>
      <w:r w:rsidRPr="00CC0598">
        <w:rPr>
          <w:rFonts w:ascii="Times New Roman" w:hAnsi="Times New Roman" w:cs="B Lotus" w:hint="cs"/>
          <w:b/>
          <w:bCs/>
          <w:color w:val="000000"/>
          <w:sz w:val="24"/>
          <w:szCs w:val="28"/>
          <w:rtl/>
          <w:lang w:bidi="fa-IR"/>
        </w:rPr>
        <w:t>6-3- بررسی خصوصیات بیو شیمیایی</w:t>
      </w:r>
    </w:p>
    <w:p w14:paraId="503649B9" w14:textId="77777777" w:rsidR="00A614F8" w:rsidRPr="00CC0598" w:rsidRDefault="00A614F8" w:rsidP="00A614F8">
      <w:pPr>
        <w:bidi/>
        <w:spacing w:line="360" w:lineRule="auto"/>
        <w:jc w:val="both"/>
        <w:rPr>
          <w:rFonts w:ascii="Times New Roman" w:hAnsi="Times New Roman" w:cs="B Lotus"/>
          <w:b/>
          <w:bCs/>
          <w:color w:val="000000"/>
          <w:sz w:val="24"/>
          <w:szCs w:val="28"/>
          <w:lang w:bidi="fa-IR"/>
        </w:rPr>
      </w:pPr>
      <w:r w:rsidRPr="00CC0598">
        <w:rPr>
          <w:rFonts w:ascii="Times New Roman" w:hAnsi="Times New Roman" w:cs="B Lotus" w:hint="cs"/>
          <w:b/>
          <w:bCs/>
          <w:color w:val="000000"/>
          <w:sz w:val="24"/>
          <w:szCs w:val="28"/>
          <w:rtl/>
          <w:lang w:bidi="fa-IR"/>
        </w:rPr>
        <w:t>1-6-3- ماده خشک</w:t>
      </w:r>
      <w:r w:rsidRPr="00CC0598">
        <w:rPr>
          <w:rFonts w:ascii="Times New Roman" w:hAnsi="Times New Roman" w:cs="B Lotus"/>
          <w:b/>
          <w:bCs/>
          <w:color w:val="000000"/>
          <w:sz w:val="24"/>
          <w:szCs w:val="28"/>
          <w:lang w:bidi="fa-IR"/>
        </w:rPr>
        <w:t xml:space="preserve">(DM) </w:t>
      </w:r>
    </w:p>
    <w:p w14:paraId="4DB71174" w14:textId="77777777" w:rsidR="00A614F8" w:rsidRPr="00CC0598" w:rsidRDefault="003A163F" w:rsidP="005E5CBF">
      <w:p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t xml:space="preserve">ابتدا </w:t>
      </w:r>
      <w:r w:rsidR="00A614F8" w:rsidRPr="00CC0598">
        <w:rPr>
          <w:rFonts w:ascii="Times New Roman" w:hAnsi="Times New Roman" w:cs="B Lotus" w:hint="cs"/>
          <w:color w:val="000000"/>
          <w:sz w:val="24"/>
          <w:szCs w:val="28"/>
          <w:rtl/>
          <w:lang w:bidi="fa-IR"/>
        </w:rPr>
        <w:t>نمونه</w:t>
      </w:r>
      <w:r w:rsidRPr="00CC0598">
        <w:rPr>
          <w:rFonts w:ascii="Times New Roman" w:hAnsi="Times New Roman" w:cs="B Lotus" w:hint="cs"/>
          <w:color w:val="000000"/>
          <w:sz w:val="24"/>
          <w:szCs w:val="28"/>
          <w:rtl/>
          <w:lang w:bidi="fa-IR"/>
        </w:rPr>
        <w:t xml:space="preserve">‌ها </w:t>
      </w:r>
      <w:r w:rsidR="005E5CBF" w:rsidRPr="00CC0598">
        <w:rPr>
          <w:rFonts w:ascii="Times New Roman" w:hAnsi="Times New Roman" w:cs="B Lotus" w:hint="cs"/>
          <w:color w:val="000000"/>
          <w:sz w:val="24"/>
          <w:szCs w:val="28"/>
          <w:rtl/>
          <w:lang w:bidi="fa-IR"/>
        </w:rPr>
        <w:t>وزن شد</w:t>
      </w:r>
      <w:r w:rsidRPr="00CC0598">
        <w:rPr>
          <w:rFonts w:ascii="Times New Roman" w:hAnsi="Times New Roman" w:cs="B Lotus" w:hint="cs"/>
          <w:color w:val="000000"/>
          <w:sz w:val="24"/>
          <w:szCs w:val="28"/>
          <w:rtl/>
          <w:lang w:bidi="fa-IR"/>
        </w:rPr>
        <w:t>ه</w:t>
      </w:r>
      <w:r w:rsidR="005E5CBF" w:rsidRPr="00CC0598">
        <w:rPr>
          <w:rFonts w:ascii="Times New Roman" w:hAnsi="Times New Roman" w:cs="B Lotus" w:hint="cs"/>
          <w:color w:val="000000"/>
          <w:sz w:val="24"/>
          <w:szCs w:val="28"/>
          <w:rtl/>
          <w:lang w:bidi="fa-IR"/>
        </w:rPr>
        <w:t xml:space="preserve"> و به مدت 48 ساعت در دمای 65 درجه </w:t>
      </w:r>
      <w:r w:rsidRPr="00CC0598">
        <w:rPr>
          <w:rFonts w:ascii="Times New Roman" w:hAnsi="Times New Roman" w:cs="B Lotus" w:hint="cs"/>
          <w:color w:val="000000"/>
          <w:sz w:val="24"/>
          <w:szCs w:val="28"/>
          <w:rtl/>
          <w:lang w:bidi="fa-IR"/>
        </w:rPr>
        <w:t>نگهداری شده و</w:t>
      </w:r>
      <w:r w:rsidR="005E5CBF" w:rsidRPr="00CC0598">
        <w:rPr>
          <w:rFonts w:ascii="Times New Roman" w:hAnsi="Times New Roman" w:cs="B Lotus" w:hint="cs"/>
          <w:color w:val="000000"/>
          <w:sz w:val="24"/>
          <w:szCs w:val="28"/>
          <w:rtl/>
          <w:lang w:bidi="fa-IR"/>
        </w:rPr>
        <w:t xml:space="preserve"> سپس </w:t>
      </w:r>
      <w:r w:rsidRPr="00CC0598">
        <w:rPr>
          <w:rFonts w:ascii="Times New Roman" w:hAnsi="Times New Roman" w:cs="B Lotus" w:hint="cs"/>
          <w:color w:val="000000"/>
          <w:sz w:val="24"/>
          <w:szCs w:val="28"/>
          <w:rtl/>
          <w:lang w:bidi="fa-IR"/>
        </w:rPr>
        <w:t xml:space="preserve">دوباره </w:t>
      </w:r>
      <w:r w:rsidR="005E5CBF" w:rsidRPr="00CC0598">
        <w:rPr>
          <w:rFonts w:ascii="Times New Roman" w:hAnsi="Times New Roman" w:cs="B Lotus" w:hint="cs"/>
          <w:color w:val="000000"/>
          <w:sz w:val="24"/>
          <w:szCs w:val="28"/>
          <w:rtl/>
          <w:lang w:bidi="fa-IR"/>
        </w:rPr>
        <w:t>وزن می</w:t>
      </w:r>
      <w:r w:rsidR="005E5CBF" w:rsidRPr="00CC0598">
        <w:rPr>
          <w:rFonts w:ascii="Times New Roman" w:hAnsi="Times New Roman" w:cs="B Lotus"/>
          <w:color w:val="000000"/>
          <w:sz w:val="24"/>
          <w:szCs w:val="28"/>
          <w:rtl/>
          <w:lang w:bidi="fa-IR"/>
        </w:rPr>
        <w:softHyphen/>
      </w:r>
      <w:r w:rsidR="005E5CBF" w:rsidRPr="00CC0598">
        <w:rPr>
          <w:rFonts w:ascii="Times New Roman" w:hAnsi="Times New Roman" w:cs="B Lotus" w:hint="cs"/>
          <w:color w:val="000000"/>
          <w:sz w:val="24"/>
          <w:szCs w:val="28"/>
          <w:rtl/>
          <w:lang w:bidi="fa-IR"/>
        </w:rPr>
        <w:t xml:space="preserve">شود و ماده خشک به دست می-آید. </w:t>
      </w:r>
    </w:p>
    <w:p w14:paraId="0325616A" w14:textId="77777777" w:rsidR="00A614F8" w:rsidRPr="00CC0598" w:rsidRDefault="00284CDD"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2-6-3-</w:t>
      </w:r>
      <w:r w:rsidR="00A614F8" w:rsidRPr="00CC0598">
        <w:rPr>
          <w:rFonts w:ascii="Times New Roman" w:hAnsi="Times New Roman" w:cs="B Lotus" w:hint="cs"/>
          <w:color w:val="000000"/>
          <w:sz w:val="24"/>
          <w:szCs w:val="28"/>
          <w:rtl/>
          <w:lang w:bidi="fa-IR"/>
        </w:rPr>
        <w:t xml:space="preserve">خاکستر </w:t>
      </w:r>
      <w:r w:rsidR="00A614F8" w:rsidRPr="00CC0598">
        <w:rPr>
          <w:rFonts w:ascii="Times New Roman" w:hAnsi="Times New Roman" w:cs="B Lotus"/>
          <w:color w:val="000000"/>
          <w:sz w:val="24"/>
          <w:szCs w:val="28"/>
          <w:lang w:bidi="fa-IR"/>
        </w:rPr>
        <w:t>(Ash)</w:t>
      </w:r>
    </w:p>
    <w:p w14:paraId="4C16E3EB" w14:textId="469BC2B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خاکستر مواد باقیمانده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ای است که بعد از سوختن کامل نمونه خوراکی بدست آید.</w:t>
      </w:r>
      <w:r w:rsidR="001C4700"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در طی فرآیند سوختن مواد آلی اکسید شده (سوخته) و مواد معدنی باقی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ماند.</w:t>
      </w:r>
      <w:r w:rsidR="00E6708A"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نمونه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ها را ابتدا با گذاشتن روی شعله گاز می سوازنیم تا زمانی که دیگر دودی خارج نشود. سپس بوته چینی حاوی نمونه را داخل کوره با دمای </w:t>
      </w:r>
      <w:r w:rsidR="000E2CD4" w:rsidRPr="000E2CD4">
        <w:rPr>
          <w:rFonts w:ascii="Times New Roman" w:hAnsi="Times New Roman" w:cs="Calibri"/>
          <w:color w:val="000000"/>
          <w:sz w:val="28"/>
          <w:szCs w:val="28"/>
          <w:lang w:bidi="fa-IR"/>
        </w:rPr>
        <w:t>°</w:t>
      </w:r>
      <w:r w:rsidR="000E2CD4" w:rsidRPr="000E2CD4">
        <w:rPr>
          <w:rFonts w:ascii="Times New Roman" w:hAnsi="Times New Roman" w:cs="Calibri"/>
          <w:color w:val="000000"/>
          <w:sz w:val="28"/>
          <w:szCs w:val="28"/>
          <w:vertAlign w:val="superscript"/>
          <w:lang w:bidi="fa-IR"/>
        </w:rPr>
        <w:t>c</w:t>
      </w:r>
      <w:r w:rsidR="000E2CD4" w:rsidRPr="000E2CD4">
        <w:rPr>
          <w:rFonts w:ascii="Times New Roman" w:hAnsi="Times New Roman" w:cs="Calibri" w:hint="cs"/>
          <w:color w:val="000000"/>
          <w:sz w:val="28"/>
          <w:szCs w:val="28"/>
          <w:rtl/>
          <w:lang w:bidi="fa-IR"/>
        </w:rPr>
        <w:t>500</w:t>
      </w:r>
      <w:r w:rsidR="001C4700" w:rsidRPr="000E2CD4">
        <w:rPr>
          <w:rFonts w:ascii="Times New Roman" w:hAnsi="Times New Roman" w:cs="B Lotus" w:hint="cs"/>
          <w:color w:val="000000"/>
          <w:sz w:val="28"/>
          <w:szCs w:val="32"/>
          <w:rtl/>
          <w:lang w:bidi="fa-IR"/>
        </w:rPr>
        <w:t xml:space="preserve"> </w:t>
      </w:r>
      <w:r w:rsidRPr="00CC0598">
        <w:rPr>
          <w:rFonts w:ascii="Times New Roman" w:hAnsi="Times New Roman" w:cs="B Lotus" w:hint="cs"/>
          <w:color w:val="000000"/>
          <w:sz w:val="24"/>
          <w:szCs w:val="28"/>
          <w:rtl/>
          <w:lang w:bidi="fa-IR"/>
        </w:rPr>
        <w:t>به مدت6_5 ساعت گذاشته تا کلیه مواد آلی آن سوخته و از بین برود و باقیمانده همان مواد معدنی خواهد بود.</w:t>
      </w:r>
    </w:p>
    <w:p w14:paraId="253281FF" w14:textId="77777777" w:rsidR="00A614F8" w:rsidRPr="00CC0598" w:rsidRDefault="00A614F8" w:rsidP="00A614F8">
      <w:pPr>
        <w:bidi/>
        <w:spacing w:line="360" w:lineRule="auto"/>
        <w:jc w:val="both"/>
        <w:rPr>
          <w:rFonts w:ascii="Times New Roman" w:hAnsi="Times New Roman" w:cs="B Lotus"/>
          <w:b/>
          <w:bCs/>
          <w:color w:val="000000"/>
          <w:sz w:val="24"/>
          <w:szCs w:val="28"/>
          <w:rtl/>
          <w:lang w:bidi="fa-IR"/>
        </w:rPr>
      </w:pPr>
      <w:r w:rsidRPr="00CC0598">
        <w:rPr>
          <w:rFonts w:ascii="Times New Roman" w:hAnsi="Times New Roman" w:cs="B Lotus" w:hint="cs"/>
          <w:b/>
          <w:bCs/>
          <w:color w:val="000000"/>
          <w:sz w:val="24"/>
          <w:szCs w:val="28"/>
          <w:rtl/>
          <w:lang w:bidi="fa-IR"/>
        </w:rPr>
        <w:t xml:space="preserve">3-6-3- اندازه گیری چربی خام به روش سوکسوله </w:t>
      </w:r>
      <w:r w:rsidRPr="00CC0598">
        <w:rPr>
          <w:rFonts w:ascii="Times New Roman" w:hAnsi="Times New Roman" w:cs="B Lotus"/>
          <w:b/>
          <w:bCs/>
          <w:color w:val="000000"/>
          <w:sz w:val="24"/>
          <w:szCs w:val="28"/>
          <w:lang w:bidi="fa-IR"/>
        </w:rPr>
        <w:t>(EE)</w:t>
      </w:r>
      <w:r w:rsidRPr="00CC0598">
        <w:rPr>
          <w:rFonts w:ascii="Times New Roman" w:hAnsi="Times New Roman" w:cs="B Lotus" w:hint="cs"/>
          <w:b/>
          <w:bCs/>
          <w:color w:val="000000"/>
          <w:sz w:val="24"/>
          <w:szCs w:val="28"/>
          <w:rtl/>
          <w:lang w:bidi="fa-IR"/>
        </w:rPr>
        <w:t xml:space="preserve"> </w:t>
      </w:r>
    </w:p>
    <w:p w14:paraId="1DB1D307" w14:textId="77777777" w:rsidR="00A614F8" w:rsidRPr="00CC0598" w:rsidRDefault="00A614F8" w:rsidP="00A614F8">
      <w:p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lastRenderedPageBreak/>
        <w:t xml:space="preserve">برای اندازه گیری چربی خام از دستگاه سوکسوله استفاده </w:t>
      </w:r>
      <w:r w:rsidR="00E6708A" w:rsidRPr="00CC0598">
        <w:rPr>
          <w:rFonts w:ascii="Times New Roman" w:hAnsi="Times New Roman" w:cs="B Lotus" w:hint="cs"/>
          <w:color w:val="000000"/>
          <w:sz w:val="24"/>
          <w:szCs w:val="28"/>
          <w:rtl/>
          <w:lang w:bidi="fa-IR"/>
        </w:rPr>
        <w:t>شد</w:t>
      </w:r>
      <w:r w:rsidRPr="00CC0598">
        <w:rPr>
          <w:rFonts w:ascii="Times New Roman" w:hAnsi="Times New Roman" w:cs="B Lotus" w:hint="cs"/>
          <w:color w:val="000000"/>
          <w:sz w:val="24"/>
          <w:szCs w:val="28"/>
          <w:rtl/>
          <w:lang w:bidi="fa-IR"/>
        </w:rPr>
        <w:t>. برای استخراج چربی از حلال</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هایاتراکسید، پترولیوم اتر و </w:t>
      </w:r>
      <w:r w:rsidRPr="00CC0598">
        <w:rPr>
          <w:rFonts w:ascii="Times New Roman" w:hAnsi="Times New Roman" w:cs="B Lotus"/>
          <w:color w:val="000000"/>
          <w:sz w:val="24"/>
          <w:szCs w:val="28"/>
          <w:lang w:bidi="fa-IR"/>
        </w:rPr>
        <w:t>N</w:t>
      </w:r>
      <w:r w:rsidRPr="00CC0598">
        <w:rPr>
          <w:rFonts w:ascii="Times New Roman" w:hAnsi="Times New Roman" w:cs="B Lotus" w:hint="cs"/>
          <w:color w:val="000000"/>
          <w:sz w:val="24"/>
          <w:szCs w:val="28"/>
          <w:rtl/>
          <w:lang w:bidi="fa-IR"/>
        </w:rPr>
        <w:t xml:space="preserve"> هگزان استفاده </w:t>
      </w:r>
      <w:r w:rsidR="001C4700" w:rsidRPr="00CC0598">
        <w:rPr>
          <w:rFonts w:ascii="Times New Roman" w:hAnsi="Times New Roman" w:cs="B Lotus" w:hint="cs"/>
          <w:color w:val="000000"/>
          <w:sz w:val="24"/>
          <w:szCs w:val="28"/>
          <w:rtl/>
          <w:lang w:bidi="fa-IR"/>
        </w:rPr>
        <w:t>شد</w:t>
      </w:r>
      <w:r w:rsidRPr="00CC0598">
        <w:rPr>
          <w:rFonts w:ascii="Times New Roman" w:hAnsi="Times New Roman" w:cs="B Lotus" w:hint="cs"/>
          <w:color w:val="000000"/>
          <w:sz w:val="24"/>
          <w:szCs w:val="28"/>
          <w:rtl/>
          <w:lang w:bidi="fa-IR"/>
        </w:rPr>
        <w:t>.</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 xml:space="preserve">نمونه مورد آزمایش حداقل بین </w:t>
      </w:r>
      <w:r w:rsidR="008774F5" w:rsidRPr="00CC0598">
        <w:rPr>
          <w:rFonts w:ascii="Times New Roman" w:hAnsi="Times New Roman" w:cs="B Lotus" w:hint="cs"/>
          <w:color w:val="000000"/>
          <w:sz w:val="24"/>
          <w:szCs w:val="28"/>
          <w:rtl/>
          <w:lang w:bidi="fa-IR"/>
        </w:rPr>
        <w:t xml:space="preserve"> 11-8</w:t>
      </w:r>
      <w:r w:rsidRPr="00CC0598">
        <w:rPr>
          <w:rFonts w:ascii="Times New Roman" w:hAnsi="Times New Roman" w:cs="B Lotus" w:hint="cs"/>
          <w:color w:val="000000"/>
          <w:sz w:val="24"/>
          <w:szCs w:val="28"/>
          <w:rtl/>
          <w:lang w:bidi="fa-IR"/>
        </w:rPr>
        <w:t xml:space="preserve"> ساعت در معرض این حلال</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قرار گرفته تا چربی آنها استخراج شود.</w:t>
      </w:r>
    </w:p>
    <w:p w14:paraId="49F980A5" w14:textId="77777777" w:rsidR="00A614F8" w:rsidRPr="00CC0598" w:rsidRDefault="00284CDD" w:rsidP="00A614F8">
      <w:pPr>
        <w:bidi/>
        <w:spacing w:line="360" w:lineRule="auto"/>
        <w:jc w:val="both"/>
        <w:rPr>
          <w:rFonts w:ascii="Times New Roman" w:hAnsi="Times New Roman" w:cs="B Lotus"/>
          <w:b/>
          <w:bCs/>
          <w:color w:val="000000"/>
          <w:sz w:val="24"/>
          <w:szCs w:val="28"/>
          <w:lang w:bidi="fa-IR"/>
        </w:rPr>
      </w:pPr>
      <w:r w:rsidRPr="00CC0598">
        <w:rPr>
          <w:rFonts w:ascii="Times New Roman" w:hAnsi="Times New Roman" w:cs="B Lotus" w:hint="cs"/>
          <w:b/>
          <w:bCs/>
          <w:color w:val="000000"/>
          <w:sz w:val="24"/>
          <w:szCs w:val="28"/>
          <w:rtl/>
          <w:lang w:bidi="fa-IR"/>
        </w:rPr>
        <w:t>4-6-3-</w:t>
      </w:r>
      <w:r w:rsidR="00A614F8" w:rsidRPr="00CC0598">
        <w:rPr>
          <w:rFonts w:ascii="Times New Roman" w:hAnsi="Times New Roman" w:cs="B Lotus" w:hint="cs"/>
          <w:b/>
          <w:bCs/>
          <w:color w:val="000000"/>
          <w:sz w:val="24"/>
          <w:szCs w:val="28"/>
          <w:rtl/>
          <w:lang w:bidi="fa-IR"/>
        </w:rPr>
        <w:t>اندازه گیری فیبر</w:t>
      </w:r>
      <w:r w:rsidR="001C4700" w:rsidRPr="00CC0598">
        <w:rPr>
          <w:rFonts w:ascii="Times New Roman" w:hAnsi="Times New Roman" w:cs="B Lotus" w:hint="cs"/>
          <w:b/>
          <w:bCs/>
          <w:color w:val="000000"/>
          <w:sz w:val="24"/>
          <w:szCs w:val="28"/>
          <w:rtl/>
          <w:lang w:bidi="fa-IR"/>
        </w:rPr>
        <w:t xml:space="preserve"> </w:t>
      </w:r>
      <w:r w:rsidR="00A614F8" w:rsidRPr="00CC0598">
        <w:rPr>
          <w:rFonts w:ascii="Times New Roman" w:hAnsi="Times New Roman" w:cs="B Lotus" w:hint="cs"/>
          <w:b/>
          <w:bCs/>
          <w:color w:val="000000"/>
          <w:sz w:val="24"/>
          <w:szCs w:val="28"/>
          <w:rtl/>
          <w:lang w:bidi="fa-IR"/>
        </w:rPr>
        <w:t>یا</w:t>
      </w:r>
      <w:r w:rsidR="00A614F8" w:rsidRPr="00CC0598">
        <w:rPr>
          <w:rFonts w:ascii="Times New Roman" w:hAnsi="Times New Roman" w:cs="B Lotus"/>
          <w:b/>
          <w:bCs/>
          <w:color w:val="000000"/>
          <w:sz w:val="24"/>
          <w:szCs w:val="28"/>
          <w:lang w:bidi="fa-IR"/>
        </w:rPr>
        <w:t xml:space="preserve"> </w:t>
      </w:r>
      <w:r w:rsidR="00A614F8" w:rsidRPr="00CC0598">
        <w:rPr>
          <w:rFonts w:ascii="Times New Roman" w:hAnsi="Times New Roman" w:cs="B Lotus" w:hint="cs"/>
          <w:b/>
          <w:bCs/>
          <w:color w:val="000000"/>
          <w:sz w:val="24"/>
          <w:szCs w:val="28"/>
          <w:rtl/>
          <w:lang w:bidi="fa-IR"/>
        </w:rPr>
        <w:t xml:space="preserve">الیاف خام </w:t>
      </w:r>
      <w:r w:rsidR="00A614F8" w:rsidRPr="00CC0598">
        <w:rPr>
          <w:rFonts w:ascii="Times New Roman" w:hAnsi="Times New Roman" w:cs="B Lotus"/>
          <w:b/>
          <w:bCs/>
          <w:color w:val="000000"/>
          <w:sz w:val="24"/>
          <w:szCs w:val="28"/>
          <w:lang w:bidi="fa-IR"/>
        </w:rPr>
        <w:t>(CF)</w:t>
      </w:r>
    </w:p>
    <w:p w14:paraId="03C91043"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الیاف خام بخشی از کل کربوهیدارت است که بعد از جوشاندن با اسید رقیق شده ( اسید سولفوریک 25/1%) و باز رقیق شده (سود 25/1%) که هر کدام از این مراحل نیم ساعت می باشد،</w:t>
      </w:r>
      <w:r w:rsidR="00E6708A"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هضم شده و</w:t>
      </w:r>
      <w:r w:rsidR="00E6708A"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بعد</w:t>
      </w:r>
      <w:r w:rsidR="00E6708A"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از صاف کردن مواد غیر محلول به عنوان فیبر خام محاسبه می</w:t>
      </w:r>
      <w:r w:rsidR="00E6708A"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گردد. برای اندازه گیری الیاف خام از نمونه فاقد چربی استفاده می</w:t>
      </w:r>
      <w:r w:rsidR="00E6708A"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شود. الیاف خام متشکل از سلولز،</w:t>
      </w:r>
      <w:r w:rsidR="00E6708A"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همی سلولز</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و لیگینی</w:t>
      </w:r>
      <w:r w:rsidR="00E6708A" w:rsidRPr="00CC0598">
        <w:rPr>
          <w:rFonts w:ascii="Times New Roman" w:hAnsi="Times New Roman" w:cs="B Lotus" w:hint="cs"/>
          <w:color w:val="000000"/>
          <w:sz w:val="24"/>
          <w:szCs w:val="28"/>
          <w:rtl/>
          <w:lang w:bidi="fa-IR"/>
        </w:rPr>
        <w:t>ن</w:t>
      </w:r>
      <w:r w:rsidRPr="00CC0598">
        <w:rPr>
          <w:rFonts w:ascii="Times New Roman" w:hAnsi="Times New Roman" w:cs="B Lotus" w:hint="cs"/>
          <w:color w:val="000000"/>
          <w:sz w:val="24"/>
          <w:szCs w:val="28"/>
          <w:rtl/>
          <w:lang w:bidi="fa-IR"/>
        </w:rPr>
        <w:t xml:space="preserve"> می باشد.</w:t>
      </w:r>
    </w:p>
    <w:p w14:paraId="53819768" w14:textId="77777777" w:rsidR="00A614F8" w:rsidRPr="00CC0598" w:rsidRDefault="00A614F8" w:rsidP="00A614F8">
      <w:pPr>
        <w:bidi/>
        <w:spacing w:line="360" w:lineRule="auto"/>
        <w:jc w:val="both"/>
        <w:rPr>
          <w:rFonts w:ascii="Times New Roman" w:hAnsi="Times New Roman" w:cs="B Lotus"/>
          <w:b/>
          <w:bCs/>
          <w:color w:val="000000"/>
          <w:sz w:val="24"/>
          <w:szCs w:val="28"/>
          <w:lang w:bidi="fa-IR"/>
        </w:rPr>
      </w:pPr>
      <w:r w:rsidRPr="00CC0598">
        <w:rPr>
          <w:rFonts w:ascii="Times New Roman" w:hAnsi="Times New Roman" w:cs="B Lotus" w:hint="cs"/>
          <w:b/>
          <w:bCs/>
          <w:color w:val="000000"/>
          <w:sz w:val="24"/>
          <w:szCs w:val="28"/>
          <w:rtl/>
          <w:lang w:bidi="fa-IR"/>
        </w:rPr>
        <w:t>5-6-3- اندازه گیری پروتئین</w:t>
      </w:r>
      <w:r w:rsidRPr="00CC0598">
        <w:rPr>
          <w:rFonts w:ascii="Times New Roman" w:hAnsi="Times New Roman" w:cs="B Lotus"/>
          <w:b/>
          <w:bCs/>
          <w:color w:val="000000"/>
          <w:sz w:val="24"/>
          <w:szCs w:val="28"/>
          <w:rtl/>
          <w:lang w:bidi="fa-IR"/>
        </w:rPr>
        <w:softHyphen/>
      </w:r>
      <w:r w:rsidRPr="00CC0598">
        <w:rPr>
          <w:rFonts w:ascii="Times New Roman" w:hAnsi="Times New Roman" w:cs="B Lotus" w:hint="cs"/>
          <w:b/>
          <w:bCs/>
          <w:color w:val="000000"/>
          <w:sz w:val="24"/>
          <w:szCs w:val="28"/>
          <w:rtl/>
          <w:lang w:bidi="fa-IR"/>
        </w:rPr>
        <w:t>خام به روش استاندارد کجدال</w:t>
      </w:r>
      <w:r w:rsidR="001C4700" w:rsidRPr="00CC0598">
        <w:rPr>
          <w:rFonts w:ascii="Times New Roman" w:hAnsi="Times New Roman" w:cs="B Lotus" w:hint="cs"/>
          <w:b/>
          <w:bCs/>
          <w:color w:val="000000"/>
          <w:sz w:val="24"/>
          <w:szCs w:val="28"/>
          <w:rtl/>
          <w:lang w:bidi="fa-IR"/>
        </w:rPr>
        <w:t xml:space="preserve"> </w:t>
      </w:r>
      <w:r w:rsidRPr="00CC0598">
        <w:rPr>
          <w:rFonts w:ascii="Times New Roman" w:hAnsi="Times New Roman" w:cs="B Lotus"/>
          <w:b/>
          <w:bCs/>
          <w:color w:val="000000"/>
          <w:sz w:val="24"/>
          <w:szCs w:val="28"/>
          <w:lang w:bidi="fa-IR"/>
        </w:rPr>
        <w:t>(CP)</w:t>
      </w:r>
    </w:p>
    <w:p w14:paraId="2D9A4C0C" w14:textId="298BEFB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دراندازه گیری پروتئین خام،</w:t>
      </w:r>
      <w:r w:rsidR="00E6708A"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ازت آلی نمونه سنجش می شود و چون پروتئین دارای 16 درصد ازت آلی است. برای تبدیل ازت آلی به پروتئین مقدار ازت اندازه گیری شده را در</w:t>
      </w:r>
      <w:r w:rsidR="004C2506" w:rsidRPr="00CC0598" w:rsidDel="004C2506">
        <w:rPr>
          <w:rFonts w:ascii="Times New Roman" w:hAnsi="Times New Roman" w:cs="B Lotus" w:hint="cs"/>
          <w:color w:val="000000"/>
          <w:sz w:val="24"/>
          <w:szCs w:val="28"/>
          <w:rtl/>
          <w:lang w:bidi="fa-IR"/>
        </w:rPr>
        <w:t xml:space="preserve"> </w:t>
      </w:r>
      <w:r w:rsidR="004C2506">
        <w:rPr>
          <w:rFonts w:ascii="Times New Roman" w:hAnsi="Times New Roman" w:cs="B Lotus"/>
          <w:color w:val="000000"/>
          <w:sz w:val="24"/>
          <w:szCs w:val="28"/>
          <w:lang w:bidi="fa-IR"/>
        </w:rPr>
        <w:t>6/25</w:t>
      </w:r>
      <w:r w:rsidRPr="00CC0598">
        <w:rPr>
          <w:rFonts w:ascii="Times New Roman" w:hAnsi="Times New Roman" w:cs="B Lotus" w:hint="cs"/>
          <w:color w:val="000000"/>
          <w:sz w:val="24"/>
          <w:szCs w:val="28"/>
          <w:rtl/>
          <w:lang w:bidi="fa-IR"/>
        </w:rPr>
        <w:t xml:space="preserve">= </w:t>
      </w:r>
      <m:oMath>
        <m:f>
          <m:fPr>
            <m:ctrlPr>
              <w:rPr>
                <w:rFonts w:ascii="Cambria Math" w:hAnsi="Cambria Math" w:cs="B Nazanin"/>
                <w:i/>
                <w:color w:val="000000"/>
                <w:sz w:val="24"/>
                <w:szCs w:val="28"/>
                <w:lang w:bidi="fa-IR"/>
              </w:rPr>
            </m:ctrlPr>
          </m:fPr>
          <m:num>
            <m:r>
              <w:rPr>
                <w:rFonts w:ascii="Cambria Math" w:hAnsi="Cambria Math" w:cs="B Nazanin"/>
                <w:color w:val="000000"/>
                <w:sz w:val="24"/>
                <w:szCs w:val="28"/>
                <w:lang w:bidi="fa-IR"/>
              </w:rPr>
              <m:t>100</m:t>
            </m:r>
          </m:num>
          <m:den>
            <m:r>
              <w:rPr>
                <w:rFonts w:ascii="Cambria Math" w:hAnsi="Cambria Math" w:cs="B Nazanin"/>
                <w:color w:val="000000"/>
                <w:sz w:val="24"/>
                <w:szCs w:val="28"/>
                <w:lang w:bidi="fa-IR"/>
              </w:rPr>
              <m:t xml:space="preserve">16 </m:t>
            </m:r>
          </m:den>
        </m:f>
      </m:oMath>
      <w:r w:rsidRPr="00CC0598">
        <w:rPr>
          <w:rFonts w:ascii="Times New Roman" w:hAnsi="Times New Roman" w:cs="B Lotus" w:hint="cs"/>
          <w:color w:val="000000"/>
          <w:sz w:val="24"/>
          <w:szCs w:val="28"/>
          <w:rtl/>
          <w:lang w:bidi="fa-IR"/>
        </w:rPr>
        <w:t xml:space="preserve"> ضرب </w:t>
      </w:r>
      <w:r w:rsidR="00E6708A" w:rsidRPr="00CC0598">
        <w:rPr>
          <w:rFonts w:ascii="Times New Roman" w:hAnsi="Times New Roman" w:cs="B Lotus" w:hint="cs"/>
          <w:color w:val="000000"/>
          <w:sz w:val="24"/>
          <w:szCs w:val="28"/>
          <w:rtl/>
          <w:lang w:bidi="fa-IR"/>
        </w:rPr>
        <w:t xml:space="preserve">کرده </w:t>
      </w:r>
      <w:r w:rsidRPr="00CC0598">
        <w:rPr>
          <w:rFonts w:ascii="Times New Roman" w:hAnsi="Times New Roman" w:cs="B Lotus" w:hint="cs"/>
          <w:color w:val="000000"/>
          <w:sz w:val="24"/>
          <w:szCs w:val="28"/>
          <w:rtl/>
          <w:lang w:bidi="fa-IR"/>
        </w:rPr>
        <w:t>و مقدارپروتئین خام بدست می</w:t>
      </w:r>
      <w:r w:rsidR="001C4700"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آید.</w:t>
      </w:r>
    </w:p>
    <w:p w14:paraId="136424FB" w14:textId="77777777" w:rsidR="00A614F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اساس آزمایش: نمونه کاملا آسیاب شده را با اسیدسولفوریک غلیظ وهمراه با</w:t>
      </w:r>
      <w:r w:rsidR="00E6708A"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کاتالیزور حدود</w:t>
      </w:r>
      <w:r w:rsidR="009120C8"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 xml:space="preserve">4-3 ساعت حرارت </w:t>
      </w:r>
      <w:r w:rsidR="00E6708A" w:rsidRPr="00CC0598">
        <w:rPr>
          <w:rFonts w:ascii="Times New Roman" w:hAnsi="Times New Roman" w:cs="B Lotus" w:hint="cs"/>
          <w:color w:val="000000"/>
          <w:sz w:val="24"/>
          <w:szCs w:val="28"/>
          <w:rtl/>
          <w:lang w:bidi="fa-IR"/>
        </w:rPr>
        <w:t xml:space="preserve">داده </w:t>
      </w:r>
      <w:r w:rsidR="001C4700" w:rsidRPr="00CC0598">
        <w:rPr>
          <w:rFonts w:ascii="Times New Roman" w:hAnsi="Times New Roman" w:cs="B Lotus" w:hint="cs"/>
          <w:color w:val="000000"/>
          <w:sz w:val="24"/>
          <w:szCs w:val="28"/>
          <w:rtl/>
          <w:lang w:bidi="fa-IR"/>
        </w:rPr>
        <w:t>شد</w:t>
      </w:r>
      <w:r w:rsidRPr="00CC0598">
        <w:rPr>
          <w:rFonts w:ascii="Times New Roman" w:hAnsi="Times New Roman" w:cs="B Lotus" w:hint="cs"/>
          <w:color w:val="000000"/>
          <w:sz w:val="24"/>
          <w:szCs w:val="28"/>
          <w:rtl/>
          <w:lang w:bidi="fa-IR"/>
        </w:rPr>
        <w:t xml:space="preserve"> تا نمونه کاملا هضم شده و محلول شفاف رنگی بدست </w:t>
      </w:r>
      <w:r w:rsidR="00E6708A" w:rsidRPr="00CC0598">
        <w:rPr>
          <w:rFonts w:ascii="Times New Roman" w:hAnsi="Times New Roman" w:cs="B Lotus" w:hint="cs"/>
          <w:color w:val="000000"/>
          <w:sz w:val="24"/>
          <w:szCs w:val="28"/>
          <w:rtl/>
          <w:lang w:bidi="fa-IR"/>
        </w:rPr>
        <w:t>بیاید.</w:t>
      </w:r>
      <w:r w:rsidRPr="00CC0598">
        <w:rPr>
          <w:rFonts w:ascii="Times New Roman" w:hAnsi="Times New Roman" w:cs="B Lotus" w:hint="cs"/>
          <w:color w:val="000000"/>
          <w:sz w:val="24"/>
          <w:szCs w:val="28"/>
          <w:rtl/>
          <w:lang w:bidi="fa-IR"/>
        </w:rPr>
        <w:t xml:space="preserve"> در اثرهضم ازت آلی تبدیل به سولفات آمونیوم می شود.</w:t>
      </w:r>
      <w:r w:rsidR="00E6708A"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در دومین مرحله که تقطیر است با اضافه کردن سود یون آمونیاک آزاد شده در</w:t>
      </w:r>
      <w:r w:rsidR="00E6708A" w:rsidRPr="00CC0598">
        <w:rPr>
          <w:rFonts w:ascii="Times New Roman" w:hAnsi="Times New Roman" w:cs="B Lotus" w:hint="cs"/>
          <w:color w:val="000000"/>
          <w:sz w:val="24"/>
          <w:szCs w:val="28"/>
          <w:rtl/>
          <w:lang w:bidi="fa-IR"/>
        </w:rPr>
        <w:t xml:space="preserve"> محلول </w:t>
      </w:r>
      <w:r w:rsidRPr="00CC0598">
        <w:rPr>
          <w:rFonts w:ascii="Times New Roman" w:hAnsi="Times New Roman" w:cs="B Lotus" w:hint="cs"/>
          <w:color w:val="000000"/>
          <w:sz w:val="24"/>
          <w:szCs w:val="28"/>
          <w:rtl/>
          <w:lang w:bidi="fa-IR"/>
        </w:rPr>
        <w:t>اسید بوریک جذب می</w:t>
      </w:r>
      <w:r w:rsidR="00865E09" w:rsidRPr="00CC0598">
        <w:rPr>
          <w:rFonts w:ascii="Times New Roman" w:hAnsi="Times New Roman" w:cs="B Lotus"/>
          <w:color w:val="000000"/>
          <w:sz w:val="24"/>
          <w:szCs w:val="28"/>
          <w:rtl/>
          <w:lang w:bidi="fa-IR"/>
        </w:rPr>
        <w:softHyphen/>
      </w:r>
      <w:r w:rsidR="001C4700"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شود</w:t>
      </w:r>
      <w:r w:rsidR="00865E09"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و بورات آمونیوم تشکیل می</w:t>
      </w:r>
      <w:r w:rsidR="009120C8"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شود.</w:t>
      </w:r>
      <w:r w:rsidR="009120C8"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در مرحله سوم که تیتراسیون است بورات آمونیوم با اسید استاندارد تیتر شده و مقدار ازت آلی ب</w:t>
      </w:r>
      <w:r w:rsidR="009120C8" w:rsidRPr="00CC0598">
        <w:rPr>
          <w:rFonts w:ascii="Times New Roman" w:hAnsi="Times New Roman" w:cs="B Lotus" w:hint="cs"/>
          <w:color w:val="000000"/>
          <w:sz w:val="24"/>
          <w:szCs w:val="28"/>
          <w:rtl/>
          <w:lang w:bidi="fa-IR"/>
        </w:rPr>
        <w:t xml:space="preserve">ه </w:t>
      </w:r>
      <w:r w:rsidRPr="00CC0598">
        <w:rPr>
          <w:rFonts w:ascii="Times New Roman" w:hAnsi="Times New Roman" w:cs="B Lotus" w:hint="cs"/>
          <w:color w:val="000000"/>
          <w:sz w:val="24"/>
          <w:szCs w:val="28"/>
          <w:rtl/>
          <w:lang w:bidi="fa-IR"/>
        </w:rPr>
        <w:t>دست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آید.</w:t>
      </w:r>
    </w:p>
    <w:p w14:paraId="4C9C99E7" w14:textId="77777777" w:rsidR="00CB7F38" w:rsidRDefault="00CB7F38" w:rsidP="00CB7F38">
      <w:pPr>
        <w:bidi/>
        <w:spacing w:line="360" w:lineRule="auto"/>
        <w:jc w:val="both"/>
        <w:rPr>
          <w:rFonts w:ascii="Times New Roman" w:hAnsi="Times New Roman" w:cs="B Lotus"/>
          <w:color w:val="000000"/>
          <w:sz w:val="24"/>
          <w:szCs w:val="28"/>
          <w:rtl/>
          <w:lang w:bidi="fa-IR"/>
        </w:rPr>
      </w:pPr>
    </w:p>
    <w:p w14:paraId="56D8170B" w14:textId="77777777" w:rsidR="00CB7F38" w:rsidRDefault="00CB7F38" w:rsidP="00CB7F38">
      <w:pPr>
        <w:bidi/>
        <w:spacing w:line="360" w:lineRule="auto"/>
        <w:jc w:val="both"/>
        <w:rPr>
          <w:rFonts w:ascii="Times New Roman" w:hAnsi="Times New Roman" w:cs="B Lotus"/>
          <w:color w:val="000000"/>
          <w:sz w:val="24"/>
          <w:szCs w:val="28"/>
          <w:rtl/>
          <w:lang w:bidi="fa-IR"/>
        </w:rPr>
      </w:pPr>
    </w:p>
    <w:p w14:paraId="488436A7" w14:textId="77777777" w:rsidR="00CB7F38" w:rsidRDefault="00CB7F38" w:rsidP="00CB7F38">
      <w:pPr>
        <w:bidi/>
        <w:spacing w:line="360" w:lineRule="auto"/>
        <w:jc w:val="both"/>
        <w:rPr>
          <w:rFonts w:ascii="Times New Roman" w:hAnsi="Times New Roman" w:cs="B Lotus"/>
          <w:color w:val="000000"/>
          <w:sz w:val="24"/>
          <w:szCs w:val="28"/>
          <w:rtl/>
          <w:lang w:bidi="fa-IR"/>
        </w:rPr>
      </w:pPr>
    </w:p>
    <w:p w14:paraId="1F22D6C7" w14:textId="77777777" w:rsidR="00CB7F38" w:rsidRPr="00CC0598" w:rsidRDefault="00CB7F38" w:rsidP="00CB7F38">
      <w:pPr>
        <w:bidi/>
        <w:spacing w:line="360" w:lineRule="auto"/>
        <w:jc w:val="both"/>
        <w:rPr>
          <w:rFonts w:ascii="Times New Roman" w:hAnsi="Times New Roman" w:cs="B Lotus"/>
          <w:color w:val="000000"/>
          <w:sz w:val="24"/>
          <w:szCs w:val="28"/>
          <w:lang w:bidi="fa-IR"/>
        </w:rPr>
      </w:pPr>
    </w:p>
    <w:p w14:paraId="03EB62A4" w14:textId="77777777" w:rsidR="00A614F8" w:rsidRPr="00CC0598" w:rsidRDefault="00284CDD" w:rsidP="00A614F8">
      <w:pPr>
        <w:bidi/>
        <w:spacing w:line="360" w:lineRule="auto"/>
        <w:jc w:val="both"/>
        <w:rPr>
          <w:rFonts w:ascii="Times New Roman" w:hAnsi="Times New Roman" w:cs="B Lotus"/>
          <w:b/>
          <w:bCs/>
          <w:color w:val="000000"/>
          <w:sz w:val="24"/>
          <w:szCs w:val="28"/>
          <w:rtl/>
        </w:rPr>
      </w:pPr>
      <w:r w:rsidRPr="00CC0598">
        <w:rPr>
          <w:rFonts w:ascii="Times New Roman" w:hAnsi="Times New Roman" w:cs="B Lotus" w:hint="cs"/>
          <w:b/>
          <w:bCs/>
          <w:color w:val="000000"/>
          <w:sz w:val="24"/>
          <w:szCs w:val="28"/>
          <w:rtl/>
          <w:lang w:bidi="fa-IR"/>
        </w:rPr>
        <w:t>6-6-3-</w:t>
      </w:r>
      <w:r w:rsidR="00A614F8" w:rsidRPr="00CC0598">
        <w:rPr>
          <w:rFonts w:ascii="Times New Roman" w:hAnsi="Times New Roman" w:cs="B Lotus" w:hint="cs"/>
          <w:b/>
          <w:bCs/>
          <w:color w:val="000000"/>
          <w:sz w:val="24"/>
          <w:szCs w:val="28"/>
          <w:rtl/>
        </w:rPr>
        <w:t xml:space="preserve"> </w:t>
      </w:r>
      <w:r w:rsidR="00A614F8" w:rsidRPr="00CC0598">
        <w:rPr>
          <w:rFonts w:ascii="Times New Roman" w:hAnsi="Times New Roman" w:cs="B Lotus" w:hint="cs"/>
          <w:b/>
          <w:bCs/>
          <w:color w:val="000000"/>
          <w:sz w:val="24"/>
          <w:szCs w:val="28"/>
          <w:rtl/>
          <w:lang w:bidi="fa-IR"/>
        </w:rPr>
        <w:t>فنول کل میوه</w:t>
      </w:r>
    </w:p>
    <w:p w14:paraId="7833DC8E" w14:textId="72E72A43" w:rsidR="001C4700" w:rsidRPr="00CC0598" w:rsidRDefault="00560359" w:rsidP="00913497">
      <w:pPr>
        <w:bidi/>
        <w:spacing w:line="360" w:lineRule="auto"/>
        <w:jc w:val="both"/>
        <w:rPr>
          <w:rFonts w:ascii="Times New Roman" w:hAnsi="Times New Roman" w:cs="B Lotus"/>
          <w:color w:val="000000"/>
          <w:sz w:val="24"/>
          <w:szCs w:val="28"/>
          <w:rtl/>
          <w:lang w:bidi="fa-IR"/>
        </w:rPr>
      </w:pPr>
      <w:r>
        <w:rPr>
          <w:noProof/>
        </w:rPr>
        <w:drawing>
          <wp:anchor distT="6096" distB="3048" distL="120396" distR="121920" simplePos="0" relativeHeight="251661824" behindDoc="0" locked="0" layoutInCell="1" allowOverlap="1" wp14:anchorId="3178E68B" wp14:editId="7BBF3F2A">
            <wp:simplePos x="0" y="0"/>
            <wp:positionH relativeFrom="margin">
              <wp:posOffset>1343406</wp:posOffset>
            </wp:positionH>
            <wp:positionV relativeFrom="paragraph">
              <wp:posOffset>2158746</wp:posOffset>
            </wp:positionV>
            <wp:extent cx="3314700" cy="2483485"/>
            <wp:effectExtent l="0" t="0" r="0" b="0"/>
            <wp:wrapTopAndBottom/>
            <wp:docPr id="1761112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r w:rsidR="00A614F8" w:rsidRPr="00CC0598">
        <w:rPr>
          <w:rFonts w:ascii="Times New Roman" w:hAnsi="Times New Roman" w:cs="B Lotus" w:hint="cs"/>
          <w:color w:val="000000"/>
          <w:sz w:val="24"/>
          <w:szCs w:val="28"/>
          <w:rtl/>
          <w:lang w:bidi="fa-IR"/>
        </w:rPr>
        <w:t>محتوای فنول کل</w:t>
      </w:r>
      <w:r w:rsidR="00A614F8" w:rsidRPr="00CC0598">
        <w:rPr>
          <w:rFonts w:ascii="Times New Roman" w:hAnsi="Times New Roman" w:cs="B Lotus"/>
          <w:color w:val="000000"/>
          <w:sz w:val="24"/>
          <w:szCs w:val="28"/>
          <w:rtl/>
          <w:lang w:bidi="fa-IR"/>
        </w:rPr>
        <w:t>(</w:t>
      </w:r>
      <w:r w:rsidR="00A614F8" w:rsidRPr="00CC0598">
        <w:rPr>
          <w:rFonts w:ascii="Times New Roman" w:hAnsi="Times New Roman" w:cs="B Lotus"/>
          <w:color w:val="000000"/>
          <w:sz w:val="24"/>
          <w:szCs w:val="28"/>
          <w:lang w:bidi="fa-IR"/>
        </w:rPr>
        <w:t>TPC</w:t>
      </w:r>
      <w:r w:rsidR="00A614F8" w:rsidRPr="00CC0598">
        <w:rPr>
          <w:rFonts w:ascii="Times New Roman" w:hAnsi="Times New Roman" w:cs="B Lotus"/>
          <w:color w:val="000000"/>
          <w:sz w:val="24"/>
          <w:szCs w:val="28"/>
          <w:rtl/>
          <w:lang w:bidi="fa-IR"/>
        </w:rPr>
        <w:t>)</w:t>
      </w:r>
      <w:r w:rsidR="00A614F8" w:rsidRPr="00CC0598">
        <w:rPr>
          <w:rFonts w:ascii="Times New Roman" w:hAnsi="Times New Roman" w:cs="B Lotus" w:hint="cs"/>
          <w:color w:val="000000"/>
          <w:sz w:val="24"/>
          <w:szCs w:val="28"/>
          <w:rtl/>
          <w:lang w:bidi="fa-IR"/>
        </w:rPr>
        <w:t xml:space="preserve"> با استفاده از معرف فولین سیوکالتو </w:t>
      </w:r>
      <w:r w:rsidR="00A614F8" w:rsidRPr="00CC0598">
        <w:rPr>
          <w:rFonts w:ascii="Times New Roman" w:hAnsi="Times New Roman" w:cs="B Lotus"/>
          <w:color w:val="000000"/>
          <w:sz w:val="24"/>
          <w:szCs w:val="28"/>
          <w:rtl/>
          <w:lang w:bidi="fa-IR"/>
        </w:rPr>
        <w:t>(</w:t>
      </w:r>
      <w:r w:rsidR="00A614F8" w:rsidRPr="00CC0598">
        <w:rPr>
          <w:rFonts w:ascii="Times New Roman" w:hAnsi="Times New Roman" w:cs="B Lotus"/>
          <w:color w:val="000000"/>
          <w:sz w:val="24"/>
          <w:szCs w:val="28"/>
          <w:lang w:bidi="fa-IR"/>
        </w:rPr>
        <w:t>Folin-</w:t>
      </w:r>
      <w:proofErr w:type="spellStart"/>
      <w:r w:rsidR="00A614F8" w:rsidRPr="00CC0598">
        <w:rPr>
          <w:rFonts w:ascii="Times New Roman" w:hAnsi="Times New Roman" w:cs="B Lotus"/>
          <w:color w:val="000000"/>
          <w:sz w:val="24"/>
          <w:szCs w:val="28"/>
          <w:lang w:bidi="fa-IR"/>
        </w:rPr>
        <w:t>Ciocalteau</w:t>
      </w:r>
      <w:proofErr w:type="spellEnd"/>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اندازه گیری شد. برای این منظور 1/0 میلی لیتر از نمونه</w:t>
      </w:r>
      <w:r w:rsidR="00A614F8" w:rsidRPr="00CC0598">
        <w:rPr>
          <w:rFonts w:ascii="Times New Roman" w:hAnsi="Times New Roman" w:cs="B Lotus"/>
          <w:color w:val="000000"/>
          <w:sz w:val="24"/>
          <w:szCs w:val="28"/>
          <w:rtl/>
          <w:lang w:bidi="fa-IR"/>
        </w:rPr>
        <w:softHyphen/>
      </w:r>
      <w:r w:rsidR="00A614F8" w:rsidRPr="00CC0598">
        <w:rPr>
          <w:rFonts w:ascii="Times New Roman" w:hAnsi="Times New Roman" w:cs="B Lotus" w:hint="cs"/>
          <w:color w:val="000000"/>
          <w:sz w:val="24"/>
          <w:szCs w:val="28"/>
          <w:rtl/>
          <w:lang w:bidi="fa-IR"/>
        </w:rPr>
        <w:t xml:space="preserve">های رقیق شده همراه 2 میلی لیتر </w:t>
      </w:r>
      <w:r w:rsidR="00A614F8" w:rsidRPr="00CC0598">
        <w:rPr>
          <w:rFonts w:ascii="Times New Roman" w:hAnsi="Times New Roman" w:cs="B Lotus"/>
          <w:color w:val="000000"/>
          <w:sz w:val="24"/>
          <w:szCs w:val="28"/>
          <w:lang w:bidi="fa-IR"/>
        </w:rPr>
        <w:t>Na</w:t>
      </w:r>
      <w:r w:rsidR="00A614F8" w:rsidRPr="00CC0598">
        <w:rPr>
          <w:rFonts w:ascii="Times New Roman" w:hAnsi="Times New Roman" w:cs="B Lotus"/>
          <w:color w:val="000000"/>
          <w:sz w:val="24"/>
          <w:szCs w:val="28"/>
          <w:vertAlign w:val="subscript"/>
          <w:lang w:bidi="fa-IR"/>
        </w:rPr>
        <w:t xml:space="preserve">2 </w:t>
      </w:r>
      <w:r w:rsidR="00913497" w:rsidRPr="00CC0598">
        <w:rPr>
          <w:rFonts w:ascii="Times New Roman" w:hAnsi="Times New Roman" w:cs="B Lotus"/>
          <w:color w:val="000000"/>
          <w:sz w:val="24"/>
          <w:szCs w:val="28"/>
          <w:lang w:bidi="fa-IR"/>
        </w:rPr>
        <w:t>C</w:t>
      </w:r>
      <w:r w:rsidR="00913497">
        <w:rPr>
          <w:rFonts w:ascii="Times New Roman" w:hAnsi="Times New Roman" w:cs="B Lotus"/>
          <w:color w:val="000000"/>
          <w:sz w:val="24"/>
          <w:szCs w:val="28"/>
          <w:lang w:bidi="fa-IR"/>
        </w:rPr>
        <w:t>O</w:t>
      </w:r>
      <w:r w:rsidR="00913497" w:rsidRPr="00CC0598">
        <w:rPr>
          <w:rFonts w:ascii="Times New Roman" w:hAnsi="Times New Roman" w:cs="B Lotus"/>
          <w:color w:val="000000"/>
          <w:sz w:val="24"/>
          <w:szCs w:val="28"/>
          <w:vertAlign w:val="subscript"/>
          <w:lang w:bidi="fa-IR"/>
        </w:rPr>
        <w:t>3</w:t>
      </w:r>
      <w:r w:rsidR="00913497" w:rsidRPr="00CC0598">
        <w:rPr>
          <w:rFonts w:ascii="Times New Roman" w:hAnsi="Times New Roman" w:cs="B Lotus" w:hint="cs"/>
          <w:color w:val="000000"/>
          <w:sz w:val="24"/>
          <w:szCs w:val="28"/>
          <w:rtl/>
          <w:lang w:bidi="fa-IR"/>
        </w:rPr>
        <w:t xml:space="preserve"> </w:t>
      </w:r>
      <w:r w:rsidR="00A614F8" w:rsidRPr="00CC0598">
        <w:rPr>
          <w:rFonts w:ascii="Times New Roman" w:hAnsi="Times New Roman" w:cs="B Lotus" w:hint="cs"/>
          <w:color w:val="000000"/>
          <w:sz w:val="24"/>
          <w:szCs w:val="28"/>
          <w:rtl/>
          <w:lang w:bidi="fa-IR"/>
        </w:rPr>
        <w:t xml:space="preserve">دو درصد در لوله آزمایش ریخته شد و به مدت دو دقیقه در دمای اتاق نگهداری شد. سپس </w:t>
      </w:r>
      <w:r w:rsidR="001C4700" w:rsidRPr="00CC0598">
        <w:rPr>
          <w:rFonts w:ascii="Times New Roman" w:hAnsi="Times New Roman" w:cs="B Lotus" w:hint="cs"/>
          <w:color w:val="000000"/>
          <w:sz w:val="24"/>
          <w:szCs w:val="28"/>
          <w:rtl/>
          <w:lang w:bidi="fa-IR"/>
        </w:rPr>
        <w:t>1/0</w:t>
      </w:r>
      <w:r w:rsidR="00A614F8" w:rsidRPr="00CC0598">
        <w:rPr>
          <w:rFonts w:ascii="Times New Roman" w:hAnsi="Times New Roman" w:cs="B Lotus" w:hint="cs"/>
          <w:color w:val="000000"/>
          <w:sz w:val="24"/>
          <w:szCs w:val="28"/>
          <w:rtl/>
          <w:lang w:bidi="fa-IR"/>
        </w:rPr>
        <w:t xml:space="preserve"> میلی لیتر از واکنش</w:t>
      </w:r>
      <w:r w:rsidR="00A614F8" w:rsidRPr="00CC0598">
        <w:rPr>
          <w:rFonts w:ascii="Times New Roman" w:hAnsi="Times New Roman" w:cs="B Lotus"/>
          <w:color w:val="000000"/>
          <w:sz w:val="24"/>
          <w:szCs w:val="28"/>
          <w:rtl/>
          <w:lang w:bidi="fa-IR"/>
        </w:rPr>
        <w:softHyphen/>
      </w:r>
      <w:r w:rsidR="00A614F8" w:rsidRPr="00CC0598">
        <w:rPr>
          <w:rFonts w:ascii="Times New Roman" w:hAnsi="Times New Roman" w:cs="B Lotus" w:hint="cs"/>
          <w:color w:val="000000"/>
          <w:sz w:val="24"/>
          <w:szCs w:val="28"/>
          <w:rtl/>
          <w:lang w:bidi="fa-IR"/>
        </w:rPr>
        <w:t>گر فولین سیوکالتو 50% به آن اضافه شد. مخلوط واکنش به مدت 30 دقیقه در دمای اتاق و در تاریکی نگهداری و سپس میزان جذب آن در طول موج 720 نانومتر خوانده شد. برای بدست آوردن منحنی کالیبراسیون از اسیدگالیک به عنوان استاندارد استفاده شد. به طوری که غلظت</w:t>
      </w:r>
      <w:r w:rsidR="00A614F8" w:rsidRPr="00CC0598">
        <w:rPr>
          <w:rFonts w:ascii="Times New Roman" w:hAnsi="Times New Roman" w:cs="B Lotus"/>
          <w:color w:val="000000"/>
          <w:sz w:val="24"/>
          <w:szCs w:val="28"/>
          <w:rtl/>
          <w:lang w:bidi="fa-IR"/>
        </w:rPr>
        <w:softHyphen/>
      </w:r>
      <w:r w:rsidR="00A614F8" w:rsidRPr="00CC0598">
        <w:rPr>
          <w:rFonts w:ascii="Times New Roman" w:hAnsi="Times New Roman" w:cs="B Lotus" w:hint="cs"/>
          <w:color w:val="000000"/>
          <w:sz w:val="24"/>
          <w:szCs w:val="28"/>
          <w:rtl/>
          <w:lang w:bidi="fa-IR"/>
        </w:rPr>
        <w:t xml:space="preserve">های </w:t>
      </w:r>
    </w:p>
    <w:p w14:paraId="78A12F84" w14:textId="77777777" w:rsidR="001C4700" w:rsidRPr="00CC0598" w:rsidRDefault="001C4700" w:rsidP="001C4700">
      <w:pPr>
        <w:bidi/>
        <w:spacing w:line="360" w:lineRule="auto"/>
        <w:jc w:val="center"/>
        <w:rPr>
          <w:rFonts w:ascii="Times New Roman" w:hAnsi="Times New Roman" w:cs="B Lotus"/>
          <w:color w:val="000000"/>
          <w:sz w:val="20"/>
          <w:szCs w:val="24"/>
          <w:rtl/>
          <w:lang w:bidi="fa-IR"/>
        </w:rPr>
      </w:pPr>
      <w:r w:rsidRPr="00CC0598">
        <w:rPr>
          <w:rFonts w:ascii="Times New Roman" w:hAnsi="Times New Roman" w:cs="B Lotus" w:hint="cs"/>
          <w:color w:val="000000"/>
          <w:sz w:val="20"/>
          <w:szCs w:val="24"/>
          <w:rtl/>
          <w:lang w:bidi="fa-IR"/>
        </w:rPr>
        <w:t xml:space="preserve">شکل </w:t>
      </w:r>
      <w:r w:rsidRPr="00CC0598">
        <w:rPr>
          <w:rFonts w:ascii="Times New Roman" w:hAnsi="Times New Roman" w:cs="B Lotus"/>
          <w:color w:val="000000"/>
          <w:sz w:val="20"/>
          <w:szCs w:val="24"/>
          <w:rtl/>
          <w:lang w:bidi="fa-IR"/>
        </w:rPr>
        <w:t>3-</w:t>
      </w:r>
      <w:r w:rsidRPr="00CC0598">
        <w:rPr>
          <w:rFonts w:ascii="Times New Roman" w:hAnsi="Times New Roman" w:cs="B Lotus" w:hint="cs"/>
          <w:color w:val="000000"/>
          <w:sz w:val="20"/>
          <w:szCs w:val="24"/>
          <w:rtl/>
          <w:lang w:bidi="fa-IR"/>
        </w:rPr>
        <w:t>5</w:t>
      </w:r>
      <w:r w:rsidRPr="00CC0598">
        <w:rPr>
          <w:rFonts w:ascii="Times New Roman" w:hAnsi="Times New Roman" w:cs="B Lotus"/>
          <w:color w:val="000000"/>
          <w:sz w:val="20"/>
          <w:szCs w:val="24"/>
          <w:rtl/>
          <w:lang w:bidi="fa-IR"/>
        </w:rPr>
        <w:t>-</w:t>
      </w:r>
      <w:r w:rsidRPr="00CC0598">
        <w:rPr>
          <w:rFonts w:ascii="Times New Roman" w:hAnsi="Times New Roman" w:cs="B Lotus" w:hint="cs"/>
          <w:color w:val="000000"/>
          <w:sz w:val="20"/>
          <w:szCs w:val="24"/>
          <w:rtl/>
          <w:lang w:bidi="fa-IR"/>
        </w:rPr>
        <w:t xml:space="preserve"> </w:t>
      </w:r>
      <w:r w:rsidRPr="00CC0598">
        <w:rPr>
          <w:rFonts w:ascii="Times New Roman" w:hAnsi="Times New Roman" w:cs="B Lotus"/>
          <w:color w:val="000000"/>
          <w:sz w:val="20"/>
          <w:szCs w:val="24"/>
          <w:rtl/>
          <w:lang w:bidi="fa-IR"/>
        </w:rPr>
        <w:t>معادله</w:t>
      </w:r>
      <w:r w:rsidRPr="00CC0598">
        <w:rPr>
          <w:rFonts w:ascii="Times New Roman" w:hAnsi="Times New Roman" w:cs="B Lotus" w:hint="cs"/>
          <w:color w:val="000000"/>
          <w:sz w:val="20"/>
          <w:szCs w:val="24"/>
          <w:rtl/>
          <w:lang w:bidi="fa-IR"/>
        </w:rPr>
        <w:t>‌ی</w:t>
      </w:r>
      <w:r w:rsidRPr="00CC0598">
        <w:rPr>
          <w:rFonts w:ascii="Times New Roman" w:hAnsi="Times New Roman" w:cs="B Lotus"/>
          <w:color w:val="000000"/>
          <w:sz w:val="20"/>
          <w:szCs w:val="24"/>
          <w:rtl/>
          <w:lang w:bidi="fa-IR"/>
        </w:rPr>
        <w:t xml:space="preserve"> خط</w:t>
      </w:r>
      <w:r w:rsidRPr="00CC0598">
        <w:rPr>
          <w:rFonts w:ascii="Times New Roman" w:hAnsi="Times New Roman" w:cs="B Lotus" w:hint="cs"/>
          <w:color w:val="000000"/>
          <w:sz w:val="20"/>
          <w:szCs w:val="24"/>
          <w:rtl/>
          <w:lang w:bidi="fa-IR"/>
        </w:rPr>
        <w:t>ی</w:t>
      </w:r>
      <w:r w:rsidRPr="00CC0598">
        <w:rPr>
          <w:rFonts w:ascii="Times New Roman" w:hAnsi="Times New Roman" w:cs="B Lotus"/>
          <w:color w:val="000000"/>
          <w:sz w:val="20"/>
          <w:szCs w:val="24"/>
          <w:rtl/>
          <w:lang w:bidi="fa-IR"/>
        </w:rPr>
        <w:t xml:space="preserve"> جذب غلظت</w:t>
      </w:r>
      <w:r w:rsidRPr="00CC0598">
        <w:rPr>
          <w:rFonts w:ascii="Times New Roman" w:hAnsi="Times New Roman" w:cs="B Lotus" w:hint="cs"/>
          <w:color w:val="000000"/>
          <w:sz w:val="20"/>
          <w:szCs w:val="24"/>
          <w:rtl/>
          <w:lang w:bidi="fa-IR"/>
        </w:rPr>
        <w:t>‌</w:t>
      </w:r>
      <w:r w:rsidRPr="00CC0598">
        <w:rPr>
          <w:rFonts w:ascii="Times New Roman" w:hAnsi="Times New Roman" w:cs="B Lotus"/>
          <w:color w:val="000000"/>
          <w:sz w:val="20"/>
          <w:szCs w:val="24"/>
          <w:rtl/>
          <w:lang w:bidi="fa-IR"/>
        </w:rPr>
        <w:t>ها</w:t>
      </w:r>
      <w:r w:rsidRPr="00CC0598">
        <w:rPr>
          <w:rFonts w:ascii="Times New Roman" w:hAnsi="Times New Roman" w:cs="B Lotus" w:hint="cs"/>
          <w:color w:val="000000"/>
          <w:sz w:val="20"/>
          <w:szCs w:val="24"/>
          <w:rtl/>
          <w:lang w:bidi="fa-IR"/>
        </w:rPr>
        <w:t>ی</w:t>
      </w:r>
      <w:r w:rsidRPr="00CC0598">
        <w:rPr>
          <w:rFonts w:ascii="Times New Roman" w:hAnsi="Times New Roman" w:cs="B Lotus"/>
          <w:color w:val="000000"/>
          <w:sz w:val="20"/>
          <w:szCs w:val="24"/>
          <w:rtl/>
          <w:lang w:bidi="fa-IR"/>
        </w:rPr>
        <w:t xml:space="preserve"> مختلف محلول استاندارد گال</w:t>
      </w:r>
      <w:r w:rsidRPr="00CC0598">
        <w:rPr>
          <w:rFonts w:ascii="Times New Roman" w:hAnsi="Times New Roman" w:cs="B Lotus" w:hint="cs"/>
          <w:color w:val="000000"/>
          <w:sz w:val="20"/>
          <w:szCs w:val="24"/>
          <w:rtl/>
          <w:lang w:bidi="fa-IR"/>
        </w:rPr>
        <w:t>ی</w:t>
      </w:r>
      <w:r w:rsidRPr="00CC0598">
        <w:rPr>
          <w:rFonts w:ascii="Times New Roman" w:hAnsi="Times New Roman" w:cs="B Lotus" w:hint="eastAsia"/>
          <w:color w:val="000000"/>
          <w:sz w:val="20"/>
          <w:szCs w:val="24"/>
          <w:rtl/>
          <w:lang w:bidi="fa-IR"/>
        </w:rPr>
        <w:t>ک</w:t>
      </w:r>
      <w:r w:rsidRPr="00CC0598">
        <w:rPr>
          <w:rFonts w:ascii="Times New Roman" w:hAnsi="Times New Roman" w:cs="B Lotus"/>
          <w:color w:val="000000"/>
          <w:sz w:val="20"/>
          <w:szCs w:val="24"/>
          <w:rtl/>
          <w:lang w:bidi="fa-IR"/>
        </w:rPr>
        <w:t xml:space="preserve"> اس</w:t>
      </w:r>
      <w:r w:rsidRPr="00CC0598">
        <w:rPr>
          <w:rFonts w:ascii="Times New Roman" w:hAnsi="Times New Roman" w:cs="B Lotus" w:hint="cs"/>
          <w:color w:val="000000"/>
          <w:sz w:val="20"/>
          <w:szCs w:val="24"/>
          <w:rtl/>
          <w:lang w:bidi="fa-IR"/>
        </w:rPr>
        <w:t>ی</w:t>
      </w:r>
      <w:r w:rsidRPr="00CC0598">
        <w:rPr>
          <w:rFonts w:ascii="Times New Roman" w:hAnsi="Times New Roman" w:cs="B Lotus" w:hint="eastAsia"/>
          <w:color w:val="000000"/>
          <w:sz w:val="20"/>
          <w:szCs w:val="24"/>
          <w:rtl/>
          <w:lang w:bidi="fa-IR"/>
        </w:rPr>
        <w:t>د</w:t>
      </w:r>
    </w:p>
    <w:p w14:paraId="5AA8C593" w14:textId="77777777" w:rsidR="006B605E" w:rsidRPr="00CC0598" w:rsidRDefault="00A614F8" w:rsidP="001C4700">
      <w:p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t>مختلف آن به جای نمونه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ها ریخته و میزان جذب آنها در طول موج 720 نانومتر خوانده شد و منحنی استاندارد براساس میزان جذب درغلظت </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های مشخص رسم گردید. </w:t>
      </w:r>
    </w:p>
    <w:p w14:paraId="17B08487" w14:textId="77777777" w:rsidR="00A614F8" w:rsidRPr="00CC0598" w:rsidRDefault="00A614F8" w:rsidP="00A614F8">
      <w:pPr>
        <w:bidi/>
        <w:spacing w:line="360" w:lineRule="auto"/>
        <w:jc w:val="both"/>
        <w:rPr>
          <w:rFonts w:ascii="Times New Roman" w:hAnsi="Times New Roman" w:cs="B Lotus"/>
          <w:b/>
          <w:bCs/>
          <w:color w:val="000000"/>
          <w:sz w:val="24"/>
          <w:szCs w:val="28"/>
          <w:rtl/>
          <w:lang w:bidi="fa-IR"/>
        </w:rPr>
      </w:pPr>
      <w:r w:rsidRPr="00CC0598">
        <w:rPr>
          <w:rFonts w:ascii="Times New Roman" w:hAnsi="Times New Roman" w:cs="B Lotus" w:hint="cs"/>
          <w:b/>
          <w:bCs/>
          <w:color w:val="000000"/>
          <w:sz w:val="24"/>
          <w:szCs w:val="28"/>
          <w:rtl/>
        </w:rPr>
        <w:lastRenderedPageBreak/>
        <w:t>3-6-7-</w:t>
      </w:r>
      <w:bookmarkStart w:id="119" w:name="_Hlk110351304"/>
      <w:r w:rsidRPr="00CC0598">
        <w:rPr>
          <w:rFonts w:ascii="Times New Roman" w:hAnsi="Times New Roman" w:cs="B Lotus" w:hint="cs"/>
          <w:b/>
          <w:bCs/>
          <w:color w:val="000000"/>
          <w:sz w:val="24"/>
          <w:szCs w:val="28"/>
          <w:rtl/>
          <w:lang w:bidi="fa-IR"/>
        </w:rPr>
        <w:t xml:space="preserve"> فلاونوئید کل میوه</w:t>
      </w:r>
      <w:bookmarkEnd w:id="119"/>
    </w:p>
    <w:p w14:paraId="69D8E6A3"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میزان فلاونوئید کل (</w:t>
      </w:r>
      <w:r w:rsidRPr="00CC0598">
        <w:rPr>
          <w:rFonts w:ascii="Times New Roman" w:hAnsi="Times New Roman" w:cs="B Lotus"/>
          <w:color w:val="000000"/>
          <w:sz w:val="24"/>
          <w:szCs w:val="28"/>
          <w:lang w:bidi="fa-IR"/>
        </w:rPr>
        <w:t>TFC</w:t>
      </w:r>
      <w:r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vertAlign w:val="superscript"/>
          <w:rtl/>
          <w:lang w:bidi="fa-IR"/>
        </w:rPr>
        <w:t xml:space="preserve"> </w:t>
      </w:r>
      <w:r w:rsidRPr="00CC0598">
        <w:rPr>
          <w:rFonts w:ascii="Times New Roman" w:hAnsi="Times New Roman" w:cs="B Lotus" w:hint="cs"/>
          <w:color w:val="000000"/>
          <w:sz w:val="24"/>
          <w:szCs w:val="28"/>
          <w:rtl/>
          <w:lang w:bidi="fa-IR"/>
        </w:rPr>
        <w:t>عصاره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با روش کاجو و همکاران (2006) اندازه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گیری شد. بر روی 250 میکرو</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لیتر از نمونه، 75 میکرولیتر</w:t>
      </w:r>
      <w:r w:rsidRPr="00CC0598">
        <w:rPr>
          <w:rFonts w:ascii="Times New Roman" w:hAnsi="Times New Roman" w:cs="B Lotus"/>
          <w:color w:val="000000"/>
          <w:sz w:val="24"/>
          <w:szCs w:val="28"/>
          <w:lang w:bidi="fa-IR"/>
        </w:rPr>
        <w:t>NaNO</w:t>
      </w:r>
      <w:r w:rsidRPr="00CC0598">
        <w:rPr>
          <w:rFonts w:ascii="Times New Roman" w:hAnsi="Times New Roman" w:cs="B Lotus"/>
          <w:color w:val="000000"/>
          <w:sz w:val="24"/>
          <w:szCs w:val="28"/>
          <w:vertAlign w:val="subscript"/>
          <w:lang w:bidi="fa-IR"/>
        </w:rPr>
        <w:t xml:space="preserve">2 </w:t>
      </w:r>
      <w:r w:rsidRPr="00CC0598">
        <w:rPr>
          <w:rFonts w:ascii="Times New Roman" w:hAnsi="Times New Roman" w:cs="B Lotus" w:hint="cs"/>
          <w:color w:val="000000"/>
          <w:sz w:val="24"/>
          <w:szCs w:val="28"/>
          <w:rtl/>
          <w:lang w:bidi="fa-IR"/>
        </w:rPr>
        <w:t xml:space="preserve"> (5%) و 150 میکرولیتر </w:t>
      </w:r>
      <w:r w:rsidRPr="00CC0598">
        <w:rPr>
          <w:rFonts w:ascii="Times New Roman" w:hAnsi="Times New Roman" w:cs="B Lotus"/>
          <w:color w:val="000000"/>
          <w:sz w:val="24"/>
          <w:szCs w:val="28"/>
          <w:lang w:bidi="fa-IR"/>
        </w:rPr>
        <w:t>AlCl</w:t>
      </w:r>
      <w:r w:rsidRPr="00CC0598">
        <w:rPr>
          <w:rFonts w:ascii="Times New Roman" w:hAnsi="Times New Roman" w:cs="B Lotus"/>
          <w:color w:val="000000"/>
          <w:sz w:val="24"/>
          <w:szCs w:val="28"/>
          <w:vertAlign w:val="subscript"/>
          <w:lang w:bidi="fa-IR"/>
        </w:rPr>
        <w:t>3</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 xml:space="preserve">(10%)، 500 میکرولیتر </w:t>
      </w:r>
      <w:r w:rsidRPr="00CC0598">
        <w:rPr>
          <w:rFonts w:ascii="Times New Roman" w:hAnsi="Times New Roman" w:cs="B Lotus"/>
          <w:color w:val="000000"/>
          <w:sz w:val="24"/>
          <w:szCs w:val="28"/>
          <w:lang w:bidi="fa-IR"/>
        </w:rPr>
        <w:t>NaOH</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یک مولار اضافه شد و با افزودن آب مقطر به حجم 5/2 میلی لیتر رسانده شد جذب محلول پس از پنج دقیقه در طول موج 507 نانومتر خوانده شد. جهت به دست آوردن منحنی کالیبراسیون از کوئرستین به عنوان استاندارد استفاده شد و منحنی بر اساس میزان جذب در غلظت</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های مشخص رسم گردید. </w:t>
      </w:r>
    </w:p>
    <w:p w14:paraId="4114F2E0" w14:textId="70D2EDC0" w:rsidR="00A614F8" w:rsidRPr="00CC0598" w:rsidRDefault="00560359" w:rsidP="00284CDD">
      <w:pPr>
        <w:bidi/>
        <w:spacing w:line="360" w:lineRule="auto"/>
        <w:jc w:val="center"/>
        <w:rPr>
          <w:rFonts w:ascii="Times New Roman" w:hAnsi="Times New Roman" w:cs="B Lotus"/>
          <w:color w:val="000000"/>
          <w:sz w:val="24"/>
          <w:szCs w:val="28"/>
          <w:lang w:bidi="fa-IR"/>
        </w:rPr>
      </w:pPr>
      <w:r w:rsidRPr="0051741F">
        <w:rPr>
          <w:noProof/>
          <w:lang w:bidi="fa-IR"/>
        </w:rPr>
        <w:drawing>
          <wp:inline distT="0" distB="0" distL="0" distR="0" wp14:anchorId="207580BE" wp14:editId="09AA9997">
            <wp:extent cx="4585335" cy="2738755"/>
            <wp:effectExtent l="0" t="0" r="0" b="0"/>
            <wp:docPr id="15"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BB65849" w14:textId="77777777" w:rsidR="00A614F8" w:rsidRPr="00CC0598" w:rsidRDefault="00A614F8" w:rsidP="00284CDD">
      <w:pPr>
        <w:bidi/>
        <w:spacing w:line="360" w:lineRule="auto"/>
        <w:jc w:val="center"/>
        <w:rPr>
          <w:rFonts w:ascii="Times New Roman" w:hAnsi="Times New Roman" w:cs="B Lotus"/>
          <w:color w:val="000000"/>
          <w:sz w:val="20"/>
          <w:szCs w:val="24"/>
          <w:lang w:bidi="fa-IR"/>
        </w:rPr>
      </w:pPr>
      <w:r w:rsidRPr="00CC0598">
        <w:rPr>
          <w:rFonts w:ascii="Times New Roman" w:hAnsi="Times New Roman" w:cs="B Lotus" w:hint="cs"/>
          <w:color w:val="000000"/>
          <w:sz w:val="20"/>
          <w:szCs w:val="24"/>
          <w:rtl/>
          <w:lang w:bidi="fa-IR"/>
        </w:rPr>
        <w:t>شکل 3-</w:t>
      </w:r>
      <w:r w:rsidR="0061467B" w:rsidRPr="00CC0598">
        <w:rPr>
          <w:rFonts w:ascii="Times New Roman" w:hAnsi="Times New Roman" w:cs="B Lotus" w:hint="cs"/>
          <w:color w:val="000000"/>
          <w:sz w:val="20"/>
          <w:szCs w:val="24"/>
          <w:rtl/>
          <w:lang w:bidi="fa-IR"/>
        </w:rPr>
        <w:t>6</w:t>
      </w:r>
      <w:r w:rsidRPr="00CC0598">
        <w:rPr>
          <w:rFonts w:ascii="Times New Roman" w:hAnsi="Times New Roman" w:cs="B Lotus" w:hint="cs"/>
          <w:color w:val="000000"/>
          <w:sz w:val="20"/>
          <w:szCs w:val="24"/>
          <w:rtl/>
          <w:lang w:bidi="fa-IR"/>
        </w:rPr>
        <w:t xml:space="preserve">- </w:t>
      </w:r>
      <w:r w:rsidRPr="00CC0598">
        <w:rPr>
          <w:rFonts w:ascii="Times New Roman" w:hAnsi="Times New Roman" w:cs="B Lotus"/>
          <w:color w:val="000000"/>
          <w:sz w:val="20"/>
          <w:szCs w:val="24"/>
          <w:rtl/>
          <w:lang w:bidi="fa-IR"/>
        </w:rPr>
        <w:t>معادله</w:t>
      </w:r>
      <w:r w:rsidRPr="00CC0598">
        <w:rPr>
          <w:rFonts w:ascii="Times New Roman" w:hAnsi="Times New Roman" w:cs="B Lotus" w:hint="cs"/>
          <w:color w:val="000000"/>
          <w:sz w:val="20"/>
          <w:szCs w:val="24"/>
          <w:rtl/>
          <w:lang w:bidi="fa-IR"/>
        </w:rPr>
        <w:t>‌ی</w:t>
      </w:r>
      <w:r w:rsidRPr="00CC0598">
        <w:rPr>
          <w:rFonts w:ascii="Times New Roman" w:hAnsi="Times New Roman" w:cs="B Lotus"/>
          <w:color w:val="000000"/>
          <w:sz w:val="20"/>
          <w:szCs w:val="24"/>
          <w:rtl/>
          <w:lang w:bidi="fa-IR"/>
        </w:rPr>
        <w:t xml:space="preserve"> خط</w:t>
      </w:r>
      <w:r w:rsidRPr="00CC0598">
        <w:rPr>
          <w:rFonts w:ascii="Times New Roman" w:hAnsi="Times New Roman" w:cs="B Lotus" w:hint="cs"/>
          <w:color w:val="000000"/>
          <w:sz w:val="20"/>
          <w:szCs w:val="24"/>
          <w:rtl/>
          <w:lang w:bidi="fa-IR"/>
        </w:rPr>
        <w:t>ی</w:t>
      </w:r>
      <w:r w:rsidRPr="00CC0598">
        <w:rPr>
          <w:rFonts w:ascii="Times New Roman" w:hAnsi="Times New Roman" w:cs="B Lotus"/>
          <w:color w:val="000000"/>
          <w:sz w:val="20"/>
          <w:szCs w:val="24"/>
          <w:rtl/>
          <w:lang w:bidi="fa-IR"/>
        </w:rPr>
        <w:t xml:space="preserve"> جذب غلظت‌</w:t>
      </w:r>
      <w:r w:rsidRPr="00CC0598">
        <w:rPr>
          <w:rFonts w:ascii="Times New Roman" w:hAnsi="Times New Roman" w:cs="B Lotus" w:hint="cs"/>
          <w:color w:val="000000"/>
          <w:sz w:val="20"/>
          <w:szCs w:val="24"/>
          <w:rtl/>
          <w:lang w:bidi="fa-IR"/>
        </w:rPr>
        <w:t>های</w:t>
      </w:r>
      <w:r w:rsidRPr="00CC0598">
        <w:rPr>
          <w:rFonts w:ascii="Times New Roman" w:hAnsi="Times New Roman" w:cs="B Lotus"/>
          <w:color w:val="000000"/>
          <w:sz w:val="20"/>
          <w:szCs w:val="24"/>
          <w:rtl/>
          <w:lang w:bidi="fa-IR"/>
        </w:rPr>
        <w:t xml:space="preserve"> مختلف محلول استاندارد کوئرس</w:t>
      </w:r>
      <w:r w:rsidRPr="00CC0598">
        <w:rPr>
          <w:rFonts w:ascii="Times New Roman" w:hAnsi="Times New Roman" w:cs="B Lotus" w:hint="cs"/>
          <w:color w:val="000000"/>
          <w:sz w:val="20"/>
          <w:szCs w:val="24"/>
          <w:rtl/>
          <w:lang w:bidi="fa-IR"/>
        </w:rPr>
        <w:t>ی</w:t>
      </w:r>
      <w:r w:rsidRPr="00CC0598">
        <w:rPr>
          <w:rFonts w:ascii="Times New Roman" w:hAnsi="Times New Roman" w:cs="B Lotus" w:hint="eastAsia"/>
          <w:color w:val="000000"/>
          <w:sz w:val="20"/>
          <w:szCs w:val="24"/>
          <w:rtl/>
          <w:lang w:bidi="fa-IR"/>
        </w:rPr>
        <w:t>ت</w:t>
      </w:r>
      <w:r w:rsidRPr="00CC0598">
        <w:rPr>
          <w:rFonts w:ascii="Times New Roman" w:hAnsi="Times New Roman" w:cs="B Lotus" w:hint="cs"/>
          <w:color w:val="000000"/>
          <w:sz w:val="20"/>
          <w:szCs w:val="24"/>
          <w:rtl/>
          <w:lang w:bidi="fa-IR"/>
        </w:rPr>
        <w:t>ی</w:t>
      </w:r>
      <w:r w:rsidRPr="00CC0598">
        <w:rPr>
          <w:rFonts w:ascii="Times New Roman" w:hAnsi="Times New Roman" w:cs="B Lotus" w:hint="eastAsia"/>
          <w:color w:val="000000"/>
          <w:sz w:val="20"/>
          <w:szCs w:val="24"/>
          <w:rtl/>
          <w:lang w:bidi="fa-IR"/>
        </w:rPr>
        <w:t>ن</w:t>
      </w:r>
    </w:p>
    <w:p w14:paraId="7D65CB59" w14:textId="77777777" w:rsidR="00A614F8" w:rsidRPr="00CC0598" w:rsidRDefault="00284CDD" w:rsidP="00A614F8">
      <w:pPr>
        <w:bidi/>
        <w:spacing w:line="360" w:lineRule="auto"/>
        <w:jc w:val="both"/>
        <w:rPr>
          <w:rFonts w:ascii="Times New Roman" w:hAnsi="Times New Roman" w:cs="B Lotus"/>
          <w:b/>
          <w:bCs/>
          <w:color w:val="000000"/>
          <w:sz w:val="24"/>
          <w:szCs w:val="28"/>
          <w:lang w:bidi="fa-IR"/>
        </w:rPr>
      </w:pPr>
      <w:r w:rsidRPr="00CC0598">
        <w:rPr>
          <w:rFonts w:ascii="Times New Roman" w:hAnsi="Times New Roman" w:cs="B Lotus" w:hint="cs"/>
          <w:b/>
          <w:bCs/>
          <w:color w:val="000000"/>
          <w:sz w:val="24"/>
          <w:szCs w:val="28"/>
          <w:rtl/>
          <w:lang w:bidi="fa-IR"/>
        </w:rPr>
        <w:t>8-6-3-</w:t>
      </w:r>
      <w:r w:rsidR="00A614F8" w:rsidRPr="00CC0598">
        <w:rPr>
          <w:rFonts w:ascii="Times New Roman" w:hAnsi="Times New Roman" w:cs="B Lotus" w:hint="cs"/>
          <w:b/>
          <w:bCs/>
          <w:color w:val="000000"/>
          <w:sz w:val="24"/>
          <w:szCs w:val="28"/>
          <w:rtl/>
          <w:lang w:bidi="fa-IR"/>
        </w:rPr>
        <w:t xml:space="preserve"> ظرفیت آنتی</w:t>
      </w:r>
      <w:r w:rsidR="004C2506">
        <w:rPr>
          <w:rFonts w:ascii="Times New Roman" w:hAnsi="Times New Roman" w:cs="B Lotus"/>
          <w:b/>
          <w:bCs/>
          <w:color w:val="000000"/>
          <w:sz w:val="24"/>
          <w:szCs w:val="28"/>
          <w:lang w:bidi="fa-IR"/>
        </w:rPr>
        <w:softHyphen/>
      </w:r>
      <w:r w:rsidR="00A614F8" w:rsidRPr="00CC0598">
        <w:rPr>
          <w:rFonts w:ascii="Times New Roman" w:hAnsi="Times New Roman" w:cs="B Lotus" w:hint="cs"/>
          <w:b/>
          <w:bCs/>
          <w:color w:val="000000"/>
          <w:sz w:val="24"/>
          <w:szCs w:val="28"/>
          <w:rtl/>
          <w:lang w:bidi="fa-IR"/>
        </w:rPr>
        <w:t>اکسیدانی میوه</w:t>
      </w:r>
    </w:p>
    <w:p w14:paraId="45370593" w14:textId="77777777" w:rsidR="00A614F8" w:rsidRPr="00CC0598" w:rsidRDefault="00A614F8" w:rsidP="00AC19A4">
      <w:p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t xml:space="preserve">ابتدا محلول 1/0 میلی مولار از </w:t>
      </w:r>
      <w:r w:rsidRPr="00CC0598">
        <w:rPr>
          <w:rFonts w:ascii="Times New Roman" w:hAnsi="Times New Roman" w:cs="B Lotus"/>
          <w:color w:val="000000"/>
          <w:sz w:val="24"/>
          <w:szCs w:val="28"/>
          <w:lang w:bidi="fa-IR"/>
        </w:rPr>
        <w:t xml:space="preserve"> DPPH</w:t>
      </w:r>
      <w:r w:rsidRPr="00CC0598">
        <w:rPr>
          <w:rFonts w:ascii="Times New Roman" w:hAnsi="Times New Roman" w:cs="B Lotus" w:hint="cs"/>
          <w:color w:val="000000"/>
          <w:sz w:val="24"/>
          <w:szCs w:val="28"/>
          <w:rtl/>
          <w:lang w:bidi="fa-IR"/>
        </w:rPr>
        <w:t>تهیه شد. سپس به 50 میکرو</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لیتر از عصاره</w:t>
      </w:r>
      <w:r w:rsidR="001C4700"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 xml:space="preserve"> </w:t>
      </w:r>
      <w:r w:rsidR="00AC19A4" w:rsidRPr="00CC0598">
        <w:rPr>
          <w:rFonts w:ascii="Times New Roman" w:hAnsi="Times New Roman" w:cs="B Lotus" w:hint="cs"/>
          <w:color w:val="000000"/>
          <w:sz w:val="24"/>
          <w:szCs w:val="28"/>
          <w:rtl/>
          <w:lang w:bidi="fa-IR"/>
        </w:rPr>
        <w:t xml:space="preserve">950 </w:t>
      </w:r>
      <w:r w:rsidRPr="00CC0598">
        <w:rPr>
          <w:rFonts w:ascii="Times New Roman" w:hAnsi="Times New Roman" w:cs="B Lotus" w:hint="cs"/>
          <w:color w:val="000000"/>
          <w:sz w:val="24"/>
          <w:szCs w:val="28"/>
          <w:rtl/>
          <w:lang w:bidi="fa-IR"/>
        </w:rPr>
        <w:t>میکرو</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لیتر </w:t>
      </w:r>
      <w:r w:rsidRPr="00CC0598">
        <w:rPr>
          <w:rFonts w:ascii="Times New Roman" w:hAnsi="Times New Roman" w:cs="B Lotus"/>
          <w:color w:val="000000"/>
          <w:sz w:val="24"/>
          <w:szCs w:val="28"/>
          <w:lang w:bidi="fa-IR"/>
        </w:rPr>
        <w:t>DPPH</w:t>
      </w:r>
      <w:r w:rsidRPr="00CC0598">
        <w:rPr>
          <w:rFonts w:ascii="Times New Roman" w:hAnsi="Times New Roman" w:cs="B Lotus" w:hint="cs"/>
          <w:color w:val="000000"/>
          <w:sz w:val="24"/>
          <w:szCs w:val="28"/>
          <w:rtl/>
          <w:lang w:bidi="fa-IR"/>
        </w:rPr>
        <w:t xml:space="preserve"> اضافه شد. به طوری که حجم نهایی یک میلی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لیتر شد. جذب آن بعد از 15 دقیقه در طول موج 517 نانومتر خوانده شد. برای مقایسه جذب نمونه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ها از محلول </w:t>
      </w:r>
      <w:r w:rsidRPr="00CC0598">
        <w:rPr>
          <w:rFonts w:ascii="Times New Roman" w:hAnsi="Times New Roman" w:cs="B Lotus"/>
          <w:color w:val="000000"/>
          <w:sz w:val="24"/>
          <w:szCs w:val="28"/>
          <w:lang w:bidi="fa-IR"/>
        </w:rPr>
        <w:t xml:space="preserve"> DPPH</w:t>
      </w:r>
      <w:r w:rsidRPr="00CC0598">
        <w:rPr>
          <w:rFonts w:ascii="Times New Roman" w:hAnsi="Times New Roman" w:cs="B Lotus" w:hint="cs"/>
          <w:color w:val="000000"/>
          <w:sz w:val="24"/>
          <w:szCs w:val="28"/>
          <w:rtl/>
          <w:lang w:bidi="fa-IR"/>
        </w:rPr>
        <w:t xml:space="preserve"> بدون عصاره به عنوان شاهد استفاده گردید. محلول </w:t>
      </w:r>
      <w:r w:rsidRPr="00CC0598">
        <w:rPr>
          <w:rFonts w:ascii="Times New Roman" w:hAnsi="Times New Roman" w:cs="B Lotus"/>
          <w:color w:val="000000"/>
          <w:sz w:val="24"/>
          <w:szCs w:val="28"/>
          <w:lang w:bidi="fa-IR"/>
        </w:rPr>
        <w:t>DPPH</w:t>
      </w:r>
      <w:r w:rsidRPr="00CC0598">
        <w:rPr>
          <w:rFonts w:ascii="Times New Roman" w:hAnsi="Times New Roman" w:cs="B Lotus" w:hint="cs"/>
          <w:color w:val="000000"/>
          <w:sz w:val="24"/>
          <w:szCs w:val="28"/>
          <w:rtl/>
          <w:lang w:bidi="fa-IR"/>
        </w:rPr>
        <w:t xml:space="preserve"> بدون عصاره در </w:t>
      </w:r>
      <w:r w:rsidRPr="00CC0598">
        <w:rPr>
          <w:rFonts w:ascii="Times New Roman" w:hAnsi="Times New Roman" w:cs="B Lotus" w:hint="cs"/>
          <w:color w:val="000000"/>
          <w:sz w:val="24"/>
          <w:szCs w:val="28"/>
          <w:rtl/>
          <w:lang w:bidi="fa-IR"/>
        </w:rPr>
        <w:lastRenderedPageBreak/>
        <w:t xml:space="preserve">این مدت بدون تغییر رنگ باقی ماند، ولی رنگ محلول </w:t>
      </w:r>
      <w:r w:rsidRPr="00CC0598">
        <w:rPr>
          <w:rFonts w:ascii="Times New Roman" w:hAnsi="Times New Roman" w:cs="B Lotus"/>
          <w:color w:val="000000"/>
          <w:sz w:val="24"/>
          <w:szCs w:val="28"/>
          <w:lang w:bidi="fa-IR"/>
        </w:rPr>
        <w:t>DPPH</w:t>
      </w:r>
      <w:r w:rsidRPr="00CC0598">
        <w:rPr>
          <w:rFonts w:ascii="Times New Roman" w:hAnsi="Times New Roman" w:cs="B Lotus" w:hint="cs"/>
          <w:color w:val="000000"/>
          <w:sz w:val="24"/>
          <w:szCs w:val="28"/>
          <w:rtl/>
          <w:lang w:bidi="fa-IR"/>
        </w:rPr>
        <w:t xml:space="preserve"> حاوی عصاره گیاهی به مرور زمان کم شد و مقدار جذب آن در مقایسه با محلول </w:t>
      </w:r>
      <w:r w:rsidRPr="00CC0598">
        <w:rPr>
          <w:rFonts w:ascii="Times New Roman" w:hAnsi="Times New Roman" w:cs="B Lotus"/>
          <w:color w:val="000000"/>
          <w:sz w:val="24"/>
          <w:szCs w:val="28"/>
          <w:lang w:bidi="fa-IR"/>
        </w:rPr>
        <w:t>DPPH</w:t>
      </w:r>
      <w:r w:rsidRPr="00CC0598">
        <w:rPr>
          <w:rFonts w:ascii="Times New Roman" w:hAnsi="Times New Roman" w:cs="B Lotus" w:hint="cs"/>
          <w:color w:val="000000"/>
          <w:sz w:val="24"/>
          <w:szCs w:val="28"/>
          <w:rtl/>
          <w:lang w:bidi="fa-IR"/>
        </w:rPr>
        <w:t xml:space="preserve"> کاهش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یابد. هر اندازه قدرت آنتی</w:t>
      </w:r>
      <w:r w:rsidR="004C2506">
        <w:rPr>
          <w:rFonts w:ascii="Times New Roman" w:hAnsi="Times New Roman" w:cs="B Lotus"/>
          <w:color w:val="000000"/>
          <w:sz w:val="24"/>
          <w:szCs w:val="28"/>
          <w:lang w:bidi="fa-IR"/>
        </w:rPr>
        <w:softHyphen/>
      </w:r>
      <w:r w:rsidRPr="00CC0598">
        <w:rPr>
          <w:rFonts w:ascii="Times New Roman" w:hAnsi="Times New Roman" w:cs="B Lotus" w:hint="cs"/>
          <w:color w:val="000000"/>
          <w:sz w:val="24"/>
          <w:szCs w:val="28"/>
          <w:rtl/>
          <w:lang w:bidi="fa-IR"/>
        </w:rPr>
        <w:t>اکسیدانی عصاره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بیشتر باشد کاهش رنگ نیز بیشتر خواهد بود. فعالیت جمع</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آوری رادیکال بر اساس درصد رادیکال جمع آوری شده</w:t>
      </w:r>
      <w:r w:rsidR="001C4700"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lang w:bidi="fa-IR"/>
        </w:rPr>
        <w:t xml:space="preserve"> DPPH</w:t>
      </w:r>
      <w:r w:rsidRPr="00CC0598">
        <w:rPr>
          <w:rFonts w:ascii="Times New Roman" w:hAnsi="Times New Roman" w:cs="B Lotus" w:hint="cs"/>
          <w:color w:val="000000"/>
          <w:sz w:val="24"/>
          <w:szCs w:val="28"/>
          <w:rtl/>
          <w:lang w:bidi="fa-IR"/>
        </w:rPr>
        <w:t xml:space="preserve"> با استفاده از معادله زیر محاسبه گردید. </w:t>
      </w:r>
    </w:p>
    <w:p w14:paraId="6ADDB623" w14:textId="5E9776D0" w:rsidR="00A614F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color w:val="000000"/>
          <w:sz w:val="24"/>
          <w:szCs w:val="28"/>
          <w:lang w:bidi="fa-IR"/>
        </w:rPr>
        <w:t xml:space="preserve">RSA = </w:t>
      </w:r>
      <m:oMath>
        <m:r>
          <m:rPr>
            <m:sty m:val="p"/>
          </m:rPr>
          <w:rPr>
            <w:rFonts w:ascii="Cambria Math" w:hAnsi="Cambria Math" w:cs="B Lotus"/>
            <w:color w:val="000000"/>
            <w:sz w:val="24"/>
            <w:szCs w:val="28"/>
            <w:lang w:bidi="fa-IR"/>
          </w:rPr>
          <m:t>(Ac -As)/Ac</m:t>
        </m:r>
      </m:oMath>
      <w:r w:rsidRPr="00CC0598">
        <w:rPr>
          <w:rFonts w:ascii="Times New Roman" w:hAnsi="Times New Roman" w:cs="B Lotus"/>
          <w:color w:val="000000"/>
          <w:sz w:val="24"/>
          <w:szCs w:val="28"/>
          <w:lang w:bidi="fa-IR"/>
        </w:rPr>
        <w:t xml:space="preserve"> ×100</w:t>
      </w:r>
      <w:r w:rsidR="001C4700" w:rsidRPr="00CC0598">
        <w:rPr>
          <w:rFonts w:ascii="Times New Roman" w:hAnsi="Times New Roman" w:cs="B Lotus" w:hint="cs"/>
          <w:color w:val="000000"/>
          <w:sz w:val="24"/>
          <w:szCs w:val="28"/>
          <w:rtl/>
          <w:lang w:bidi="fa-IR"/>
        </w:rPr>
        <w:t xml:space="preserve"> (درصد رادیکال‌های آزاد جمع آوری شده)</w:t>
      </w:r>
    </w:p>
    <w:p w14:paraId="6605A3B7" w14:textId="1164AEFD" w:rsidR="001C4464" w:rsidRPr="001C4464" w:rsidRDefault="001C4464" w:rsidP="001C4464">
      <w:pPr>
        <w:bidi/>
        <w:spacing w:line="360" w:lineRule="auto"/>
        <w:jc w:val="both"/>
        <w:rPr>
          <w:rFonts w:ascii="Times New Roman" w:hAnsi="Times New Roman" w:cs="B Lotus"/>
          <w:color w:val="000000"/>
          <w:szCs w:val="24"/>
          <w:lang w:bidi="fa-IR"/>
        </w:rPr>
      </w:pPr>
      <w:r w:rsidRPr="001C4464">
        <w:rPr>
          <w:rFonts w:ascii="Times New Roman" w:hAnsi="Times New Roman" w:cs="B Lotus" w:hint="cs"/>
          <w:color w:val="000000"/>
          <w:szCs w:val="24"/>
          <w:rtl/>
          <w:lang w:bidi="fa-IR"/>
        </w:rPr>
        <w:t>(رابطه 3-3)</w:t>
      </w:r>
    </w:p>
    <w:p w14:paraId="56A13F78"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color w:val="000000"/>
          <w:sz w:val="24"/>
          <w:szCs w:val="28"/>
          <w:lang w:bidi="fa-IR"/>
        </w:rPr>
        <w:t>As</w:t>
      </w:r>
      <w:r w:rsidRPr="00CC0598">
        <w:rPr>
          <w:rFonts w:ascii="Times New Roman" w:hAnsi="Times New Roman" w:cs="B Lotus"/>
          <w:color w:val="000000"/>
          <w:sz w:val="24"/>
          <w:szCs w:val="28"/>
          <w:rtl/>
          <w:lang w:bidi="fa-IR"/>
        </w:rPr>
        <w:t>: جذب نمونه حاو</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عصاره</w:t>
      </w:r>
    </w:p>
    <w:p w14:paraId="030CC806" w14:textId="77777777" w:rsidR="00A614F8" w:rsidRPr="00CC0598" w:rsidRDefault="00A614F8" w:rsidP="00A614F8">
      <w:pPr>
        <w:bidi/>
        <w:spacing w:line="360" w:lineRule="auto"/>
        <w:jc w:val="both"/>
        <w:rPr>
          <w:rFonts w:ascii="Times New Roman" w:hAnsi="Times New Roman" w:cs="B Lotus"/>
          <w:color w:val="000000"/>
          <w:sz w:val="24"/>
          <w:szCs w:val="28"/>
          <w:lang w:bidi="fa-IR"/>
        </w:rPr>
      </w:pPr>
      <w:r w:rsidRPr="00CC0598">
        <w:rPr>
          <w:rFonts w:ascii="Times New Roman" w:hAnsi="Times New Roman" w:cs="B Lotus"/>
          <w:color w:val="000000"/>
          <w:sz w:val="24"/>
          <w:szCs w:val="28"/>
          <w:lang w:bidi="fa-IR"/>
        </w:rPr>
        <w:t>Ac</w:t>
      </w:r>
      <w:r w:rsidRPr="00CC0598">
        <w:rPr>
          <w:rFonts w:ascii="Times New Roman" w:hAnsi="Times New Roman" w:cs="B Lotus"/>
          <w:color w:val="000000"/>
          <w:sz w:val="24"/>
          <w:szCs w:val="28"/>
          <w:rtl/>
          <w:lang w:bidi="fa-IR"/>
        </w:rPr>
        <w:t xml:space="preserve">: جذب </w:t>
      </w:r>
      <w:r w:rsidR="000C59E3" w:rsidRPr="00CC0598">
        <w:rPr>
          <w:rFonts w:ascii="Times New Roman" w:hAnsi="Times New Roman" w:cs="B Lotus" w:hint="cs"/>
          <w:color w:val="000000"/>
          <w:sz w:val="24"/>
          <w:szCs w:val="28"/>
          <w:rtl/>
          <w:lang w:bidi="fa-IR"/>
        </w:rPr>
        <w:t>شاهد</w:t>
      </w:r>
      <w:r w:rsidR="000C59E3" w:rsidRPr="00CC0598">
        <w:rPr>
          <w:rFonts w:ascii="Times New Roman" w:hAnsi="Times New Roman" w:cs="B Lotus"/>
          <w:color w:val="000000"/>
          <w:sz w:val="24"/>
          <w:szCs w:val="28"/>
          <w:rtl/>
          <w:lang w:bidi="fa-IR"/>
        </w:rPr>
        <w:t xml:space="preserve"> </w:t>
      </w:r>
    </w:p>
    <w:p w14:paraId="1C623119" w14:textId="77777777" w:rsidR="00A614F8" w:rsidRPr="000641E0" w:rsidRDefault="00A9526D" w:rsidP="00A614F8">
      <w:pPr>
        <w:bidi/>
        <w:spacing w:line="360" w:lineRule="auto"/>
        <w:jc w:val="both"/>
        <w:rPr>
          <w:rFonts w:ascii="Times New Roman" w:hAnsi="Times New Roman" w:cs="B Lotus"/>
          <w:b/>
          <w:bCs/>
          <w:color w:val="000000"/>
          <w:sz w:val="28"/>
          <w:szCs w:val="28"/>
          <w:rtl/>
          <w:lang w:bidi="fa-IR"/>
        </w:rPr>
      </w:pPr>
      <w:r w:rsidRPr="000641E0">
        <w:rPr>
          <w:rFonts w:ascii="Times New Roman" w:hAnsi="Times New Roman" w:cs="B Lotus" w:hint="cs"/>
          <w:b/>
          <w:bCs/>
          <w:color w:val="000000"/>
          <w:sz w:val="28"/>
          <w:szCs w:val="28"/>
          <w:rtl/>
          <w:lang w:bidi="fa-IR"/>
        </w:rPr>
        <w:t>7-3- ع</w:t>
      </w:r>
      <w:r w:rsidR="00A614F8" w:rsidRPr="000641E0">
        <w:rPr>
          <w:rFonts w:ascii="Times New Roman" w:hAnsi="Times New Roman" w:cs="B Lotus" w:hint="cs"/>
          <w:b/>
          <w:bCs/>
          <w:color w:val="000000"/>
          <w:sz w:val="28"/>
          <w:szCs w:val="28"/>
          <w:rtl/>
          <w:lang w:bidi="fa-IR"/>
        </w:rPr>
        <w:t>ناصر غذایی</w:t>
      </w:r>
    </w:p>
    <w:p w14:paraId="7E025848"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 xml:space="preserve"> </w:t>
      </w:r>
      <w:r w:rsidR="007A7DDD" w:rsidRPr="00CC0598">
        <w:rPr>
          <w:rFonts w:ascii="Times New Roman" w:hAnsi="Times New Roman" w:cs="B Lotus" w:hint="cs"/>
          <w:color w:val="000000"/>
          <w:sz w:val="24"/>
          <w:szCs w:val="28"/>
          <w:rtl/>
          <w:lang w:bidi="fa-IR"/>
        </w:rPr>
        <w:t xml:space="preserve">برای </w:t>
      </w:r>
      <w:r w:rsidRPr="00CC0598">
        <w:rPr>
          <w:rFonts w:ascii="Times New Roman" w:hAnsi="Times New Roman" w:cs="B Lotus" w:hint="cs"/>
          <w:color w:val="000000"/>
          <w:sz w:val="24"/>
          <w:szCs w:val="28"/>
          <w:rtl/>
          <w:lang w:bidi="fa-IR"/>
        </w:rPr>
        <w:t xml:space="preserve">اندازه گیری عناصر </w:t>
      </w:r>
      <w:r w:rsidR="008774F5" w:rsidRPr="00CC0598">
        <w:rPr>
          <w:rFonts w:ascii="Times New Roman" w:hAnsi="Times New Roman" w:cs="B Lotus" w:hint="cs"/>
          <w:color w:val="000000"/>
          <w:sz w:val="24"/>
          <w:szCs w:val="28"/>
          <w:rtl/>
          <w:lang w:bidi="fa-IR"/>
        </w:rPr>
        <w:t xml:space="preserve">غذایی </w:t>
      </w:r>
      <w:r w:rsidRPr="00CC0598">
        <w:rPr>
          <w:rFonts w:ascii="Times New Roman" w:hAnsi="Times New Roman" w:cs="B Lotus" w:hint="cs"/>
          <w:color w:val="000000"/>
          <w:sz w:val="24"/>
          <w:szCs w:val="28"/>
          <w:rtl/>
          <w:lang w:bidi="fa-IR"/>
        </w:rPr>
        <w:t>از دو روش هضم به روش مخلوط اسید سولفوریک و اسید سالیسلیک و هضم به روش سوزاندن خشکو ترکیب با</w:t>
      </w:r>
      <w:r w:rsidRPr="00CC0598">
        <w:rPr>
          <w:rFonts w:ascii="Times New Roman" w:hAnsi="Times New Roman" w:cs="B Lotus"/>
          <w:color w:val="000000"/>
          <w:sz w:val="24"/>
          <w:szCs w:val="28"/>
          <w:lang w:bidi="fa-IR"/>
        </w:rPr>
        <w:t xml:space="preserve">HCl </w:t>
      </w:r>
      <w:r w:rsidRPr="00CC0598">
        <w:rPr>
          <w:rFonts w:ascii="Times New Roman" w:hAnsi="Times New Roman" w:cs="B Lotus" w:hint="cs"/>
          <w:color w:val="000000"/>
          <w:sz w:val="24"/>
          <w:szCs w:val="28"/>
          <w:rtl/>
          <w:lang w:bidi="fa-IR"/>
        </w:rPr>
        <w:t xml:space="preserve"> </w:t>
      </w:r>
      <w:r w:rsidR="007A7DDD" w:rsidRPr="00CC0598">
        <w:rPr>
          <w:rFonts w:ascii="Times New Roman" w:hAnsi="Times New Roman" w:cs="B Lotus" w:hint="cs"/>
          <w:color w:val="000000"/>
          <w:sz w:val="24"/>
          <w:szCs w:val="28"/>
          <w:rtl/>
          <w:lang w:bidi="fa-IR"/>
        </w:rPr>
        <w:t xml:space="preserve">جهت تهیه عصاره </w:t>
      </w:r>
      <w:r w:rsidRPr="00CC0598">
        <w:rPr>
          <w:rFonts w:ascii="Times New Roman" w:hAnsi="Times New Roman" w:cs="B Lotus" w:hint="cs"/>
          <w:color w:val="000000"/>
          <w:sz w:val="24"/>
          <w:szCs w:val="28"/>
          <w:rtl/>
          <w:lang w:bidi="fa-IR"/>
        </w:rPr>
        <w:t>استفاده شد.</w:t>
      </w:r>
    </w:p>
    <w:p w14:paraId="3B01CEF2"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 xml:space="preserve"> </w:t>
      </w:r>
      <w:r w:rsidRPr="00CC0598">
        <w:rPr>
          <w:rFonts w:ascii="Times New Roman" w:hAnsi="Times New Roman" w:cs="B Lotus"/>
          <w:color w:val="000000"/>
          <w:sz w:val="24"/>
          <w:szCs w:val="28"/>
          <w:rtl/>
          <w:lang w:bidi="fa-IR"/>
        </w:rPr>
        <w:t xml:space="preserve">هضم </w:t>
      </w:r>
      <w:r w:rsidRPr="00CC0598">
        <w:rPr>
          <w:rFonts w:ascii="Times New Roman" w:hAnsi="Times New Roman" w:cs="B Lotus" w:hint="eastAsia"/>
          <w:color w:val="000000"/>
          <w:sz w:val="24"/>
          <w:szCs w:val="28"/>
          <w:rtl/>
          <w:lang w:bidi="fa-IR"/>
        </w:rPr>
        <w:t>به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روش</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مخلوط</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اس</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سولفور</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ک</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و</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اس</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سال</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س</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ل</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ک</w:t>
      </w:r>
    </w:p>
    <w:p w14:paraId="4F6CFF71"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نمونه در مجاورت با اسید سولفوریک غلیظ</w:t>
      </w:r>
      <w:r w:rsidRPr="00CC0598" w:rsidDel="00280AB5">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آب خود را از دست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دهد و بیش</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ترین قسمت مواد آلی در حرارت نسبتا بالا اکسیده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شود عمل هضم با وجود آب اکسیژنه در حرارت بالا کامل می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شود. اضافه کردن اسید سالیسیلیک برای انجام عمل احیای نیترات است. </w:t>
      </w:r>
    </w:p>
    <w:p w14:paraId="2390709D"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دامنه کاربرد</w:t>
      </w:r>
    </w:p>
    <w:p w14:paraId="773CF359"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lastRenderedPageBreak/>
        <w:t>عصاره تهیه شده در این روش جهت اندازه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گیری عناصر غذایی ازت کل، کلسیم، منیزیم، منگنز، سدیم، پتاسیم و فسفر برگ و سلنیم برگ و میوه استفاده شد. مخلوط اسید</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w:t>
      </w:r>
      <w:r w:rsidR="00A9526D"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 xml:space="preserve"> 18 میلی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لیتر آب مقطر داخل ارلن 250 ریخته و مقدار 100میلی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لیتر اسید سولفوریک غلیظ (96%) را به دفعات و در حجم</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های کم به آن اضافه</w:t>
      </w:r>
      <w:r w:rsidR="0027744E"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 xml:space="preserve"> سپس 6 گرم اسید سالیسیلیک را به محلول اضافه و با کمک مگنت حل شد.</w:t>
      </w:r>
      <w:r w:rsidR="0027744E" w:rsidRPr="00CC0598">
        <w:rPr>
          <w:rFonts w:ascii="Times New Roman" w:hAnsi="Times New Roman" w:cs="B Lotus" w:hint="cs"/>
          <w:color w:val="000000"/>
          <w:sz w:val="24"/>
          <w:szCs w:val="28"/>
          <w:rtl/>
          <w:lang w:bidi="fa-IR"/>
        </w:rPr>
        <w:t xml:space="preserve"> 3/0</w:t>
      </w:r>
      <w:r w:rsidRPr="00CC0598">
        <w:rPr>
          <w:rFonts w:ascii="Times New Roman" w:hAnsi="Times New Roman" w:cs="B Lotus" w:hint="cs"/>
          <w:color w:val="000000"/>
          <w:sz w:val="24"/>
          <w:szCs w:val="28"/>
          <w:rtl/>
          <w:lang w:bidi="fa-IR"/>
        </w:rPr>
        <w:t xml:space="preserve"> گرم از نمونه برگ آسیاب شده را وزن کرده داخل بالن هضم 50 میلی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لیتری ریخته و به آن </w:t>
      </w:r>
      <w:r w:rsidR="00D5198F" w:rsidRPr="00CC0598">
        <w:rPr>
          <w:rFonts w:ascii="Times New Roman" w:hAnsi="Times New Roman" w:cs="B Lotus" w:hint="cs"/>
          <w:color w:val="000000"/>
          <w:sz w:val="24"/>
          <w:szCs w:val="28"/>
          <w:rtl/>
          <w:lang w:bidi="fa-IR"/>
        </w:rPr>
        <w:t xml:space="preserve">5/2 </w:t>
      </w:r>
      <w:r w:rsidRPr="00CC0598">
        <w:rPr>
          <w:rFonts w:ascii="Times New Roman" w:hAnsi="Times New Roman" w:cs="B Lotus" w:hint="cs"/>
          <w:color w:val="000000"/>
          <w:sz w:val="24"/>
          <w:szCs w:val="28"/>
          <w:rtl/>
          <w:lang w:bidi="fa-IR"/>
        </w:rPr>
        <w:t>میلی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لیتر اسید</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اضافه شد. نمونه برای یک شب رها شد. سپس نمونه روی هیتری که دمای آن قبلا به 120 درجه سانتی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گرار رسیده است به مدت 1 ساعت قرار داده شد. نمونه از روی هیتر پایین آورده در دمای هیتر در 350 درجه سانتی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گراد تنظیم شد. پس از خنک شدن به هر نمونه حدود </w:t>
      </w:r>
      <w:r w:rsidR="0027744E" w:rsidRPr="00CC0598">
        <w:rPr>
          <w:rFonts w:ascii="Times New Roman" w:hAnsi="Times New Roman" w:cs="B Lotus" w:hint="cs"/>
          <w:color w:val="000000"/>
          <w:sz w:val="24"/>
          <w:szCs w:val="28"/>
          <w:rtl/>
          <w:lang w:bidi="fa-IR"/>
        </w:rPr>
        <w:t xml:space="preserve"> 5/0 </w:t>
      </w:r>
      <w:r w:rsidRPr="00CC0598">
        <w:rPr>
          <w:rFonts w:ascii="Times New Roman" w:hAnsi="Times New Roman" w:cs="B Lotus" w:hint="cs"/>
          <w:color w:val="000000"/>
          <w:sz w:val="24"/>
          <w:szCs w:val="28"/>
          <w:rtl/>
          <w:lang w:bidi="fa-IR"/>
        </w:rPr>
        <w:t>میلی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لیترآب اکسیژنه اضافه شد و مجددا روی هیتر قرار داده شد. پس از 7 دقیقه نمونه از روی هیتر پایین آورده شد و بعد از خنک شدن </w:t>
      </w:r>
      <w:r w:rsidR="00D5198F" w:rsidRPr="00CC0598">
        <w:rPr>
          <w:rFonts w:ascii="Times New Roman" w:hAnsi="Times New Roman" w:cs="B Lotus" w:hint="cs"/>
          <w:color w:val="000000"/>
          <w:sz w:val="24"/>
          <w:szCs w:val="28"/>
          <w:rtl/>
          <w:lang w:bidi="fa-IR"/>
        </w:rPr>
        <w:t xml:space="preserve">آن، </w:t>
      </w:r>
      <w:r w:rsidR="0027744E" w:rsidRPr="00CC0598">
        <w:rPr>
          <w:rFonts w:ascii="Times New Roman" w:hAnsi="Times New Roman" w:cs="B Lotus" w:hint="cs"/>
          <w:color w:val="000000"/>
          <w:sz w:val="24"/>
          <w:szCs w:val="28"/>
          <w:rtl/>
          <w:lang w:bidi="fa-IR"/>
        </w:rPr>
        <w:t>5/0</w:t>
      </w:r>
      <w:r w:rsidRPr="00CC0598">
        <w:rPr>
          <w:rFonts w:ascii="Times New Roman" w:hAnsi="Times New Roman" w:cs="B Lotus" w:hint="cs"/>
          <w:color w:val="000000"/>
          <w:sz w:val="24"/>
          <w:szCs w:val="28"/>
          <w:rtl/>
          <w:lang w:bidi="fa-IR"/>
        </w:rPr>
        <w:t xml:space="preserve"> سی سی آب اکسیژنه به آن اضافه شد و این عمل تا جایی که نمونه بی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رنگ شود ادامه یافت و پس از خنک شدن به یک بالن حجم سنجی 50 منتقل و با آب مقطر به حجم رسانده و از کاغذ صافی عبور داده شد </w:t>
      </w:r>
      <w:r w:rsidRPr="00CC0598">
        <w:rPr>
          <w:rFonts w:ascii="Times New Roman" w:hAnsi="Times New Roman" w:cs="B Lotus"/>
          <w:color w:val="000000"/>
          <w:sz w:val="24"/>
          <w:szCs w:val="28"/>
          <w:lang w:bidi="fa-IR"/>
        </w:rPr>
        <w:t>(</w:t>
      </w:r>
      <w:r w:rsidR="0027744E" w:rsidRPr="00CC0598">
        <w:rPr>
          <w:rFonts w:ascii="Times New Roman" w:hAnsi="Times New Roman" w:cs="B Lotus"/>
          <w:color w:val="000000"/>
          <w:sz w:val="24"/>
          <w:szCs w:val="28"/>
          <w:lang w:bidi="fa-IR"/>
        </w:rPr>
        <w:t xml:space="preserve">Simonne </w:t>
      </w:r>
      <w:r w:rsidR="001426CA" w:rsidRPr="00CC0598">
        <w:rPr>
          <w:rFonts w:ascii="Times New Roman" w:hAnsi="Times New Roman" w:cs="B Lotus"/>
          <w:i/>
          <w:color w:val="000000"/>
          <w:sz w:val="24"/>
          <w:szCs w:val="28"/>
          <w:lang w:bidi="fa-IR"/>
        </w:rPr>
        <w:t>et al</w:t>
      </w:r>
      <w:r w:rsidRPr="00CC0598">
        <w:rPr>
          <w:rFonts w:ascii="Times New Roman" w:hAnsi="Times New Roman" w:cs="B Lotus"/>
          <w:color w:val="000000"/>
          <w:sz w:val="24"/>
          <w:szCs w:val="28"/>
          <w:lang w:bidi="fa-IR"/>
        </w:rPr>
        <w:t>., 1993)</w:t>
      </w:r>
    </w:p>
    <w:p w14:paraId="7850A600" w14:textId="77777777" w:rsidR="00A614F8" w:rsidRPr="00CC0598" w:rsidRDefault="00A614F8" w:rsidP="00A614F8">
      <w:pPr>
        <w:bidi/>
        <w:spacing w:line="360" w:lineRule="auto"/>
        <w:jc w:val="both"/>
        <w:rPr>
          <w:rFonts w:ascii="Times New Roman" w:hAnsi="Times New Roman" w:cs="B Lotus"/>
          <w:b/>
          <w:bCs/>
          <w:color w:val="000000"/>
          <w:sz w:val="24"/>
          <w:szCs w:val="28"/>
          <w:lang w:bidi="fa-IR"/>
        </w:rPr>
      </w:pPr>
      <w:r w:rsidRPr="00CC0598">
        <w:rPr>
          <w:rFonts w:ascii="Times New Roman" w:hAnsi="Times New Roman" w:cs="B Lotus" w:hint="cs"/>
          <w:b/>
          <w:bCs/>
          <w:color w:val="000000"/>
          <w:sz w:val="24"/>
          <w:szCs w:val="28"/>
          <w:rtl/>
          <w:lang w:bidi="fa-IR"/>
        </w:rPr>
        <w:t xml:space="preserve">هضم به روش سوزاندن خشک و ترکیب با </w:t>
      </w:r>
      <w:r w:rsidRPr="00CC0598">
        <w:rPr>
          <w:rFonts w:ascii="Times New Roman" w:hAnsi="Times New Roman" w:cs="B Lotus"/>
          <w:b/>
          <w:bCs/>
          <w:color w:val="000000"/>
          <w:sz w:val="24"/>
          <w:szCs w:val="28"/>
          <w:lang w:bidi="fa-IR"/>
        </w:rPr>
        <w:t>HCl</w:t>
      </w:r>
    </w:p>
    <w:p w14:paraId="48FD33D4"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 xml:space="preserve"> اساس کار این روش به این صورت است که مواد آلی گیاه با حرارت کنترل شده از بین می رود، چون </w:t>
      </w:r>
      <w:r w:rsidR="00D5198F" w:rsidRPr="00CC0598">
        <w:rPr>
          <w:rFonts w:ascii="Times New Roman" w:hAnsi="Times New Roman" w:cs="B Lotus" w:hint="cs"/>
          <w:color w:val="000000"/>
          <w:sz w:val="24"/>
          <w:szCs w:val="28"/>
          <w:rtl/>
          <w:lang w:bidi="fa-IR"/>
        </w:rPr>
        <w:t xml:space="preserve">در </w:t>
      </w:r>
      <w:r w:rsidRPr="00CC0598">
        <w:rPr>
          <w:rFonts w:ascii="Times New Roman" w:hAnsi="Times New Roman" w:cs="B Lotus" w:hint="cs"/>
          <w:color w:val="000000"/>
          <w:sz w:val="24"/>
          <w:szCs w:val="28"/>
          <w:rtl/>
          <w:lang w:bidi="fa-IR"/>
        </w:rPr>
        <w:t>درجه حرارت بالا کلیه ترکیبات ازت دار بصورت گاز خارج می شود در عمل سوزاندن گیاه امکان دارد قسمتی از عناصر گوگرد</w:t>
      </w:r>
      <w:r w:rsidR="00836426"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 xml:space="preserve"> فلئور کلر و فسفر به صورت بخار در آمده و از دست برود جهت جلوگیری از خروج این عناصر از روش های خاصی استفاده می شود.</w:t>
      </w:r>
    </w:p>
    <w:p w14:paraId="34BA2029"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دامنه کاربرد</w:t>
      </w:r>
    </w:p>
    <w:p w14:paraId="63709E0F"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lastRenderedPageBreak/>
        <w:t>عصاره تهیه شده در این روش جهت اندازه گیری عناصر غذایی روی، مس،آهن</w:t>
      </w:r>
      <w:r w:rsidRPr="00CC0598">
        <w:rPr>
          <w:rFonts w:ascii="Times New Roman" w:hAnsi="Times New Roman" w:cs="B Lotus"/>
          <w:color w:val="000000"/>
          <w:sz w:val="24"/>
          <w:szCs w:val="28"/>
          <w:rtl/>
          <w:lang w:bidi="fa-IR"/>
        </w:rPr>
        <w:softHyphen/>
      </w:r>
      <w:r w:rsidR="00284CDD"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و بر در اجزاءگیاه</w:t>
      </w:r>
      <w:r w:rsidR="00284CDD"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و ک</w:t>
      </w:r>
      <w:r w:rsidR="00284CDD" w:rsidRPr="00CC0598">
        <w:rPr>
          <w:rFonts w:ascii="Times New Roman" w:hAnsi="Times New Roman" w:cs="B Lotus" w:hint="cs"/>
          <w:color w:val="000000"/>
          <w:sz w:val="24"/>
          <w:szCs w:val="28"/>
          <w:rtl/>
          <w:lang w:bidi="fa-IR"/>
        </w:rPr>
        <w:t>ود آلی به کار می</w:t>
      </w:r>
      <w:r w:rsidR="00284CDD"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رود. 1 گرم نمونه گیاه خشک شده را با دقت</w:t>
      </w:r>
      <w:r w:rsidR="00D5198F" w:rsidRPr="00CC0598">
        <w:rPr>
          <w:rFonts w:ascii="Times New Roman" w:hAnsi="Times New Roman" w:cs="B Lotus" w:hint="cs"/>
          <w:color w:val="000000"/>
          <w:sz w:val="24"/>
          <w:szCs w:val="28"/>
          <w:rtl/>
          <w:lang w:bidi="fa-IR"/>
        </w:rPr>
        <w:t xml:space="preserve"> 001/0</w:t>
      </w:r>
      <w:r w:rsidRPr="00CC0598">
        <w:rPr>
          <w:rFonts w:ascii="Times New Roman" w:hAnsi="Times New Roman" w:cs="B Lotus" w:hint="cs"/>
          <w:color w:val="000000"/>
          <w:sz w:val="24"/>
          <w:szCs w:val="28"/>
          <w:rtl/>
          <w:lang w:bidi="fa-IR"/>
        </w:rPr>
        <w:t xml:space="preserve"> گرم توزین و در کروزه چینی ریخته و در کوره با حرارت معمولی قرار می دهیم. درجه حرارت</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کوره را به تدریج بالا برده( ابتدا روی 150 درجه قرار داده تا دمای کوره به آن برسد سپس به 350</w:t>
      </w:r>
      <w:r w:rsidR="00836426"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و در نهایت دما را به 550 درجه سانتی گراد می رسانیم) 4 الی5 ساعت در این حرارت نگه می داریم. سپس کوره را خاموش کرده و پس از خنک شدن</w:t>
      </w:r>
      <w:r w:rsidR="00836426"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 xml:space="preserve"> کروزه ها را از کوره خارج می کنیم. در این مرحله خاکستر ها را با چند قطره آب مقطر خیس کرده و 5 میلی متر اسید کلریک 2 مولار به آن اضافه می کنیم. یک کروزه حاوی 5 میلی لیتر اسید را به عنوان بلانک در نظر ای گیریم. پس از انجام فعل انفعالات</w:t>
      </w:r>
      <w:r w:rsidR="00836426"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 xml:space="preserve"> کروزه ها را روی حمام بن ماری با دمای 80 درجه سانتی گراد قرار می دهیم. بعد از یک ساعت محتویات کروزه را به وسیله یک قیف در یک بالن 50 ریخته و پس از شستن قیف و کروزه بالن به حجم </w:t>
      </w:r>
      <w:r w:rsidR="008774F5" w:rsidRPr="00CC0598">
        <w:rPr>
          <w:rFonts w:ascii="Times New Roman" w:hAnsi="Times New Roman" w:cs="B Lotus" w:hint="cs"/>
          <w:color w:val="000000"/>
          <w:sz w:val="24"/>
          <w:szCs w:val="28"/>
          <w:rtl/>
          <w:lang w:bidi="fa-IR"/>
        </w:rPr>
        <w:t xml:space="preserve">رسانده </w:t>
      </w:r>
      <w:r w:rsidR="00A9526D" w:rsidRPr="00CC0598">
        <w:rPr>
          <w:rFonts w:ascii="Times New Roman" w:hAnsi="Times New Roman" w:cs="B Lotus" w:hint="cs"/>
          <w:color w:val="000000"/>
          <w:sz w:val="24"/>
          <w:szCs w:val="28"/>
          <w:rtl/>
          <w:lang w:bidi="fa-IR"/>
        </w:rPr>
        <w:t>شد</w:t>
      </w:r>
      <w:r w:rsidRPr="00CC0598">
        <w:rPr>
          <w:rFonts w:ascii="Times New Roman" w:hAnsi="Times New Roman" w:cs="B Lotus" w:hint="cs"/>
          <w:color w:val="000000"/>
          <w:sz w:val="24"/>
          <w:szCs w:val="28"/>
          <w:rtl/>
          <w:lang w:bidi="fa-IR"/>
        </w:rPr>
        <w:t xml:space="preserve">. محتویات بالن از کاغذ صافی عبور </w:t>
      </w:r>
      <w:r w:rsidR="006A78CE" w:rsidRPr="00CC0598">
        <w:rPr>
          <w:rFonts w:ascii="Times New Roman" w:hAnsi="Times New Roman" w:cs="B Lotus" w:hint="cs"/>
          <w:color w:val="000000"/>
          <w:sz w:val="24"/>
          <w:szCs w:val="28"/>
          <w:rtl/>
          <w:lang w:bidi="fa-IR"/>
        </w:rPr>
        <w:t>داده شد و</w:t>
      </w:r>
      <w:r w:rsidR="008774F5"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عصاره بدست آمده جهت قرائت عناصر آماده می باشد.</w:t>
      </w:r>
    </w:p>
    <w:p w14:paraId="726C8521" w14:textId="77777777" w:rsidR="00A614F8" w:rsidRPr="00CC0598" w:rsidRDefault="00A614F8" w:rsidP="00A614F8">
      <w:pPr>
        <w:bidi/>
        <w:spacing w:line="360" w:lineRule="auto"/>
        <w:jc w:val="both"/>
        <w:rPr>
          <w:rFonts w:ascii="Times New Roman" w:hAnsi="Times New Roman" w:cs="B Lotus"/>
          <w:b/>
          <w:bCs/>
          <w:color w:val="000000"/>
          <w:sz w:val="24"/>
          <w:szCs w:val="28"/>
          <w:rtl/>
          <w:lang w:bidi="fa-IR"/>
        </w:rPr>
      </w:pPr>
      <w:r w:rsidRPr="00CC0598">
        <w:rPr>
          <w:rFonts w:ascii="Times New Roman" w:hAnsi="Times New Roman" w:cs="B Lotus" w:hint="cs"/>
          <w:b/>
          <w:bCs/>
          <w:color w:val="000000"/>
          <w:sz w:val="24"/>
          <w:szCs w:val="28"/>
          <w:rtl/>
          <w:lang w:bidi="fa-IR"/>
        </w:rPr>
        <w:t>1-7-3- نیتروژن</w:t>
      </w:r>
    </w:p>
    <w:p w14:paraId="483C4178" w14:textId="77777777" w:rsidR="006A78CE" w:rsidRPr="00CC0598" w:rsidRDefault="00A614F8" w:rsidP="00284CDD">
      <w:pPr>
        <w:bidi/>
        <w:spacing w:line="360" w:lineRule="auto"/>
        <w:jc w:val="both"/>
        <w:rPr>
          <w:rFonts w:ascii="Times New Roman" w:hAnsi="Times New Roman" w:cs="B Lotus"/>
          <w:color w:val="000000"/>
          <w:sz w:val="24"/>
          <w:szCs w:val="28"/>
          <w:rtl/>
          <w:lang w:bidi="fa-IR"/>
        </w:rPr>
      </w:pPr>
      <w:bookmarkStart w:id="120" w:name="_Hlk113698056"/>
      <w:r w:rsidRPr="00CC0598">
        <w:rPr>
          <w:rFonts w:ascii="Times New Roman" w:hAnsi="Times New Roman" w:cs="B Lotus" w:hint="cs"/>
          <w:color w:val="000000"/>
          <w:sz w:val="24"/>
          <w:szCs w:val="28"/>
          <w:rtl/>
          <w:lang w:bidi="fa-IR"/>
        </w:rPr>
        <w:t>جهت اندازه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گیری مقدار نیتروژن مغز گردو محلول های مورد نظر آماده شد</w:t>
      </w:r>
      <w:r w:rsidR="006A78CE" w:rsidRPr="00CC0598">
        <w:rPr>
          <w:rFonts w:ascii="Times New Roman" w:hAnsi="Times New Roman" w:cs="B Lotus" w:hint="cs"/>
          <w:color w:val="000000"/>
          <w:sz w:val="24"/>
          <w:szCs w:val="28"/>
          <w:rtl/>
          <w:lang w:bidi="fa-IR"/>
        </w:rPr>
        <w:t>.</w:t>
      </w:r>
    </w:p>
    <w:p w14:paraId="4AA86372" w14:textId="77777777" w:rsidR="00810FF2" w:rsidRPr="00CC0598" w:rsidRDefault="006A78CE" w:rsidP="00384D60">
      <w:pPr>
        <w:pStyle w:val="ListParagraph"/>
        <w:numPr>
          <w:ilvl w:val="0"/>
          <w:numId w:val="49"/>
        </w:num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محلول</w:t>
      </w:r>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هیدروکسید</w:t>
      </w:r>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سدیم</w:t>
      </w:r>
      <w:r w:rsidR="00A614F8" w:rsidRPr="00CC0598">
        <w:rPr>
          <w:rFonts w:ascii="Times New Roman" w:hAnsi="Times New Roman" w:cs="B Lotus"/>
          <w:color w:val="000000"/>
          <w:sz w:val="24"/>
          <w:szCs w:val="28"/>
          <w:lang w:bidi="fa-IR"/>
        </w:rPr>
        <w:t xml:space="preserve"> </w:t>
      </w:r>
      <w:r w:rsidR="00A614F8" w:rsidRPr="00CC0598">
        <w:rPr>
          <w:rFonts w:ascii="Times New Roman" w:hAnsi="Times New Roman" w:cs="B Lotus"/>
          <w:color w:val="000000"/>
          <w:sz w:val="24"/>
          <w:szCs w:val="28"/>
          <w:rtl/>
          <w:lang w:bidi="fa-IR"/>
        </w:rPr>
        <w:t>(</w:t>
      </w:r>
      <w:r w:rsidR="00384D60" w:rsidRPr="00CC0598">
        <w:rPr>
          <w:rFonts w:ascii="Times New Roman" w:hAnsi="Times New Roman" w:cs="B Lotus"/>
          <w:color w:val="000000"/>
          <w:sz w:val="24"/>
          <w:szCs w:val="28"/>
          <w:lang w:bidi="fa-IR"/>
        </w:rPr>
        <w:t>Na</w:t>
      </w:r>
      <w:r w:rsidR="00384D60">
        <w:rPr>
          <w:rFonts w:ascii="Times New Roman" w:hAnsi="Times New Roman" w:cs="B Lotus"/>
          <w:color w:val="000000"/>
          <w:sz w:val="24"/>
          <w:szCs w:val="28"/>
          <w:lang w:bidi="fa-IR"/>
        </w:rPr>
        <w:t>O</w:t>
      </w:r>
      <w:r w:rsidR="00384D60" w:rsidRPr="00CC0598">
        <w:rPr>
          <w:rFonts w:ascii="Times New Roman" w:hAnsi="Times New Roman" w:cs="B Lotus"/>
          <w:color w:val="000000"/>
          <w:sz w:val="24"/>
          <w:szCs w:val="28"/>
          <w:lang w:bidi="fa-IR"/>
        </w:rPr>
        <w:t>H</w:t>
      </w:r>
      <w:r w:rsidR="00A614F8" w:rsidRPr="00CC0598">
        <w:rPr>
          <w:rFonts w:ascii="Times New Roman" w:hAnsi="Times New Roman" w:cs="B Lotus"/>
          <w:color w:val="000000"/>
          <w:sz w:val="24"/>
          <w:szCs w:val="28"/>
          <w:rtl/>
          <w:lang w:bidi="fa-IR"/>
        </w:rPr>
        <w:t>)</w:t>
      </w:r>
      <w:r w:rsidR="00A614F8" w:rsidRPr="00CC0598">
        <w:rPr>
          <w:rFonts w:ascii="Times New Roman" w:hAnsi="Times New Roman" w:cs="B Lotus"/>
          <w:color w:val="000000"/>
          <w:sz w:val="24"/>
          <w:szCs w:val="28"/>
          <w:lang w:bidi="fa-IR"/>
        </w:rPr>
        <w:t xml:space="preserve"> </w:t>
      </w:r>
      <w:r w:rsidR="00A614F8" w:rsidRPr="00CC0598">
        <w:rPr>
          <w:rFonts w:ascii="Times New Roman" w:hAnsi="Times New Roman" w:cs="B Lotus" w:hint="cs"/>
          <w:color w:val="000000"/>
          <w:sz w:val="24"/>
          <w:szCs w:val="28"/>
          <w:rtl/>
          <w:lang w:bidi="fa-IR"/>
        </w:rPr>
        <w:t>به</w:t>
      </w:r>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غلظت</w:t>
      </w:r>
      <w:r w:rsidR="00A614F8" w:rsidRPr="00CC0598">
        <w:rPr>
          <w:rFonts w:ascii="Times New Roman" w:hAnsi="Times New Roman" w:cs="B Lotus"/>
          <w:color w:val="000000"/>
          <w:sz w:val="24"/>
          <w:szCs w:val="28"/>
          <w:rtl/>
          <w:lang w:bidi="fa-IR"/>
        </w:rPr>
        <w:t xml:space="preserve"> </w:t>
      </w:r>
      <w:r w:rsidRPr="00CC0598">
        <w:rPr>
          <w:rFonts w:ascii="Times New Roman" w:hAnsi="Times New Roman" w:cs="B Lotus"/>
          <w:color w:val="000000"/>
          <w:sz w:val="24"/>
          <w:szCs w:val="28"/>
          <w:rtl/>
          <w:lang w:bidi="fa-IR"/>
        </w:rPr>
        <w:t xml:space="preserve"> 5/12 </w:t>
      </w:r>
      <w:r w:rsidR="00A614F8" w:rsidRPr="00CC0598">
        <w:rPr>
          <w:rFonts w:ascii="Times New Roman" w:hAnsi="Times New Roman" w:cs="B Lotus" w:hint="cs"/>
          <w:color w:val="000000"/>
          <w:sz w:val="24"/>
          <w:szCs w:val="28"/>
          <w:rtl/>
          <w:lang w:bidi="fa-IR"/>
        </w:rPr>
        <w:t>مول</w:t>
      </w:r>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در</w:t>
      </w:r>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لیتر</w:t>
      </w:r>
      <w:r w:rsidR="00810FF2" w:rsidRPr="00CC0598">
        <w:rPr>
          <w:rFonts w:ascii="Times New Roman" w:hAnsi="Times New Roman" w:cs="B Lotus" w:hint="cs"/>
          <w:color w:val="000000"/>
          <w:sz w:val="24"/>
          <w:szCs w:val="28"/>
          <w:rtl/>
          <w:lang w:bidi="fa-IR"/>
        </w:rPr>
        <w:t>:</w:t>
      </w:r>
      <w:r w:rsidR="00A614F8" w:rsidRPr="00CC0598">
        <w:rPr>
          <w:rFonts w:ascii="Times New Roman" w:hAnsi="Times New Roman" w:cs="B Lotus"/>
          <w:color w:val="000000"/>
          <w:sz w:val="24"/>
          <w:szCs w:val="28"/>
          <w:rtl/>
          <w:lang w:bidi="fa-IR"/>
        </w:rPr>
        <w:t xml:space="preserve"> 250 </w:t>
      </w:r>
      <w:r w:rsidR="00A614F8" w:rsidRPr="00CC0598">
        <w:rPr>
          <w:rFonts w:ascii="Times New Roman" w:hAnsi="Times New Roman" w:cs="B Lotus" w:hint="cs"/>
          <w:color w:val="000000"/>
          <w:sz w:val="24"/>
          <w:szCs w:val="28"/>
          <w:rtl/>
          <w:lang w:bidi="fa-IR"/>
        </w:rPr>
        <w:t>گرم</w:t>
      </w:r>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از</w:t>
      </w:r>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هیدروکسید</w:t>
      </w:r>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سدیم</w:t>
      </w:r>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را</w:t>
      </w:r>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در</w:t>
      </w:r>
      <w:r w:rsidR="00A614F8" w:rsidRPr="00CC0598">
        <w:rPr>
          <w:rFonts w:ascii="Times New Roman" w:hAnsi="Times New Roman" w:cs="B Lotus"/>
          <w:color w:val="000000"/>
          <w:sz w:val="24"/>
          <w:szCs w:val="28"/>
          <w:rtl/>
          <w:lang w:bidi="fa-IR"/>
        </w:rPr>
        <w:t xml:space="preserve"> 400 </w:t>
      </w:r>
      <w:r w:rsidR="00A614F8" w:rsidRPr="00CC0598">
        <w:rPr>
          <w:rFonts w:ascii="Times New Roman" w:hAnsi="Times New Roman" w:cs="B Lotus" w:hint="cs"/>
          <w:color w:val="000000"/>
          <w:sz w:val="24"/>
          <w:szCs w:val="28"/>
          <w:rtl/>
          <w:lang w:bidi="fa-IR"/>
        </w:rPr>
        <w:t>میلی</w:t>
      </w:r>
      <w:r w:rsidR="00A614F8" w:rsidRPr="00CC0598">
        <w:rPr>
          <w:rFonts w:ascii="Times New Roman" w:hAnsi="Times New Roman" w:cs="B Lotus"/>
          <w:color w:val="000000"/>
          <w:sz w:val="24"/>
          <w:szCs w:val="28"/>
          <w:rtl/>
          <w:lang w:bidi="fa-IR"/>
        </w:rPr>
        <w:softHyphen/>
      </w:r>
      <w:r w:rsidR="00A614F8" w:rsidRPr="00CC0598">
        <w:rPr>
          <w:rFonts w:ascii="Times New Roman" w:hAnsi="Times New Roman" w:cs="B Lotus" w:hint="cs"/>
          <w:color w:val="000000"/>
          <w:sz w:val="24"/>
          <w:szCs w:val="28"/>
          <w:rtl/>
          <w:lang w:bidi="fa-IR"/>
        </w:rPr>
        <w:t>لیتر</w:t>
      </w:r>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آب</w:t>
      </w:r>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حل</w:t>
      </w:r>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کرده</w:t>
      </w:r>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و</w:t>
      </w:r>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بعد</w:t>
      </w:r>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از</w:t>
      </w:r>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خنک</w:t>
      </w:r>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شدن</w:t>
      </w:r>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به</w:t>
      </w:r>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حجم</w:t>
      </w:r>
      <w:r w:rsidR="00A614F8" w:rsidRPr="00CC0598">
        <w:rPr>
          <w:rFonts w:ascii="Times New Roman" w:hAnsi="Times New Roman" w:cs="B Lotus"/>
          <w:color w:val="000000"/>
          <w:sz w:val="24"/>
          <w:szCs w:val="28"/>
          <w:rtl/>
          <w:lang w:bidi="fa-IR"/>
        </w:rPr>
        <w:t xml:space="preserve"> 500 </w:t>
      </w:r>
      <w:r w:rsidR="00A614F8" w:rsidRPr="00CC0598">
        <w:rPr>
          <w:rFonts w:ascii="Times New Roman" w:hAnsi="Times New Roman" w:cs="B Lotus" w:hint="cs"/>
          <w:color w:val="000000"/>
          <w:sz w:val="24"/>
          <w:szCs w:val="28"/>
          <w:rtl/>
          <w:lang w:bidi="fa-IR"/>
        </w:rPr>
        <w:t>میلی</w:t>
      </w:r>
      <w:r w:rsidR="00A614F8" w:rsidRPr="00CC0598">
        <w:rPr>
          <w:rFonts w:ascii="Times New Roman" w:hAnsi="Times New Roman" w:cs="B Lotus"/>
          <w:color w:val="000000"/>
          <w:sz w:val="24"/>
          <w:szCs w:val="28"/>
          <w:rtl/>
          <w:lang w:bidi="fa-IR"/>
        </w:rPr>
        <w:softHyphen/>
      </w:r>
      <w:r w:rsidR="00A614F8" w:rsidRPr="00CC0598">
        <w:rPr>
          <w:rFonts w:ascii="Times New Roman" w:hAnsi="Times New Roman" w:cs="B Lotus" w:hint="cs"/>
          <w:color w:val="000000"/>
          <w:sz w:val="24"/>
          <w:szCs w:val="28"/>
          <w:rtl/>
          <w:lang w:bidi="fa-IR"/>
        </w:rPr>
        <w:t>لیتر</w:t>
      </w:r>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رسانده</w:t>
      </w:r>
      <w:r w:rsidR="00A614F8" w:rsidRPr="00CC0598">
        <w:rPr>
          <w:rFonts w:ascii="Times New Roman" w:hAnsi="Times New Roman" w:cs="B Lotus"/>
          <w:color w:val="000000"/>
          <w:sz w:val="24"/>
          <w:szCs w:val="28"/>
          <w:rtl/>
          <w:lang w:bidi="fa-IR"/>
        </w:rPr>
        <w:t xml:space="preserve"> </w:t>
      </w:r>
      <w:r w:rsidR="00A614F8" w:rsidRPr="00CC0598">
        <w:rPr>
          <w:rFonts w:ascii="Times New Roman" w:hAnsi="Times New Roman" w:cs="B Lotus" w:hint="cs"/>
          <w:color w:val="000000"/>
          <w:sz w:val="24"/>
          <w:szCs w:val="28"/>
          <w:rtl/>
          <w:lang w:bidi="fa-IR"/>
        </w:rPr>
        <w:t>شد</w:t>
      </w:r>
      <w:r w:rsidR="00A614F8" w:rsidRPr="00CC0598">
        <w:rPr>
          <w:rFonts w:ascii="Times New Roman" w:hAnsi="Times New Roman" w:cs="B Lotus"/>
          <w:color w:val="000000"/>
          <w:sz w:val="24"/>
          <w:szCs w:val="28"/>
          <w:rtl/>
          <w:lang w:bidi="fa-IR"/>
        </w:rPr>
        <w:t xml:space="preserve">. </w:t>
      </w:r>
    </w:p>
    <w:p w14:paraId="38FBF7DD" w14:textId="77777777" w:rsidR="00810FF2" w:rsidRPr="00CC0598" w:rsidRDefault="00A614F8" w:rsidP="00810FF2">
      <w:pPr>
        <w:pStyle w:val="ListParagraph"/>
        <w:numPr>
          <w:ilvl w:val="0"/>
          <w:numId w:val="49"/>
        </w:numPr>
        <w:bidi/>
        <w:spacing w:line="360" w:lineRule="auto"/>
        <w:jc w:val="both"/>
        <w:rPr>
          <w:rFonts w:ascii="Times New Roman" w:hAnsi="Times New Roman" w:cs="B Lotus"/>
          <w:color w:val="000000"/>
          <w:sz w:val="24"/>
          <w:szCs w:val="28"/>
          <w:lang w:bidi="fa-IR"/>
        </w:rPr>
      </w:pPr>
      <w:r w:rsidRPr="00CC0598">
        <w:rPr>
          <w:rFonts w:ascii="Times New Roman" w:hAnsi="Times New Roman" w:cs="B Lotus" w:hint="cs"/>
          <w:color w:val="000000"/>
          <w:sz w:val="24"/>
          <w:szCs w:val="28"/>
          <w:rtl/>
          <w:lang w:bidi="fa-IR"/>
        </w:rPr>
        <w:t>اسید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بوریک</w:t>
      </w:r>
      <w:r w:rsidRPr="00CC0598">
        <w:rPr>
          <w:rFonts w:ascii="Times New Roman" w:hAnsi="Times New Roman" w:cs="B Lotus"/>
          <w:color w:val="000000"/>
          <w:sz w:val="24"/>
          <w:szCs w:val="28"/>
          <w:rtl/>
          <w:lang w:bidi="fa-IR"/>
        </w:rPr>
        <w:t xml:space="preserve"> (</w:t>
      </w:r>
      <w:r w:rsidRPr="00CC0598">
        <w:rPr>
          <w:rFonts w:ascii="Times New Roman" w:hAnsi="Times New Roman" w:cs="B Lotus"/>
          <w:color w:val="000000"/>
          <w:sz w:val="24"/>
          <w:szCs w:val="28"/>
          <w:lang w:bidi="fa-IR"/>
        </w:rPr>
        <w:t>H</w:t>
      </w:r>
      <w:r w:rsidRPr="00CC0598">
        <w:rPr>
          <w:rFonts w:ascii="Times New Roman" w:hAnsi="Times New Roman" w:cs="B Lotus"/>
          <w:color w:val="000000"/>
          <w:sz w:val="24"/>
          <w:szCs w:val="28"/>
          <w:vertAlign w:val="subscript"/>
          <w:lang w:bidi="fa-IR"/>
        </w:rPr>
        <w:t>3</w:t>
      </w:r>
      <w:r w:rsidRPr="00CC0598">
        <w:rPr>
          <w:rFonts w:ascii="Times New Roman" w:hAnsi="Times New Roman" w:cs="B Lotus"/>
          <w:color w:val="000000"/>
          <w:sz w:val="24"/>
          <w:szCs w:val="28"/>
          <w:lang w:bidi="fa-IR"/>
        </w:rPr>
        <w:t>BO</w:t>
      </w:r>
      <w:r w:rsidRPr="00CC0598">
        <w:rPr>
          <w:rFonts w:ascii="Times New Roman" w:hAnsi="Times New Roman" w:cs="B Lotus"/>
          <w:color w:val="000000"/>
          <w:sz w:val="24"/>
          <w:szCs w:val="28"/>
          <w:vertAlign w:val="subscript"/>
          <w:lang w:bidi="fa-IR"/>
        </w:rPr>
        <w:t>3</w:t>
      </w:r>
      <w:r w:rsidRPr="00CC0598">
        <w:rPr>
          <w:rFonts w:ascii="Times New Roman" w:hAnsi="Times New Roman" w:cs="B Lotus"/>
          <w:color w:val="000000"/>
          <w:sz w:val="24"/>
          <w:szCs w:val="28"/>
          <w:rtl/>
          <w:lang w:bidi="fa-IR"/>
        </w:rPr>
        <w:t>)</w:t>
      </w:r>
      <w:r w:rsidR="00810FF2" w:rsidRPr="00CC0598">
        <w:rPr>
          <w:rFonts w:ascii="Times New Roman" w:hAnsi="Times New Roman" w:cs="Calibri" w:hint="cs"/>
          <w:color w:val="000000"/>
          <w:sz w:val="24"/>
          <w:szCs w:val="28"/>
          <w:rtl/>
          <w:lang w:bidi="fa-IR"/>
        </w:rPr>
        <w:t>:</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میزان</w:t>
      </w:r>
      <w:r w:rsidRPr="00CC0598">
        <w:rPr>
          <w:rFonts w:ascii="Times New Roman" w:hAnsi="Times New Roman" w:cs="B Lotus"/>
          <w:color w:val="000000"/>
          <w:sz w:val="24"/>
          <w:szCs w:val="28"/>
          <w:rtl/>
          <w:lang w:bidi="fa-IR"/>
        </w:rPr>
        <w:t xml:space="preserve"> 10 </w:t>
      </w:r>
      <w:r w:rsidRPr="00CC0598">
        <w:rPr>
          <w:rFonts w:ascii="Times New Roman" w:hAnsi="Times New Roman" w:cs="B Lotus" w:hint="cs"/>
          <w:color w:val="000000"/>
          <w:sz w:val="24"/>
          <w:szCs w:val="28"/>
          <w:rtl/>
          <w:lang w:bidi="fa-IR"/>
        </w:rPr>
        <w:t>گرم</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از</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اسید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بوریک</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را</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در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یک</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لیتر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آب</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حل</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شد</w:t>
      </w:r>
      <w:r w:rsidRPr="00CC0598">
        <w:rPr>
          <w:rFonts w:ascii="Times New Roman" w:hAnsi="Times New Roman" w:cs="B Lotus"/>
          <w:color w:val="000000"/>
          <w:sz w:val="24"/>
          <w:szCs w:val="28"/>
          <w:rtl/>
          <w:lang w:bidi="fa-IR"/>
        </w:rPr>
        <w:t xml:space="preserve">. </w:t>
      </w:r>
    </w:p>
    <w:p w14:paraId="35609EE5" w14:textId="77777777" w:rsidR="00A614F8" w:rsidRPr="00CC0598" w:rsidRDefault="00A614F8" w:rsidP="00810FF2">
      <w:pPr>
        <w:bidi/>
        <w:spacing w:line="360" w:lineRule="auto"/>
        <w:jc w:val="both"/>
        <w:rPr>
          <w:rFonts w:ascii="Times New Roman" w:hAnsi="Times New Roman" w:cs="B Lotus"/>
          <w:color w:val="000000"/>
          <w:sz w:val="24"/>
          <w:szCs w:val="28"/>
          <w:lang w:bidi="fa-IR"/>
        </w:rPr>
      </w:pP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توسط</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دستگاه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کجلدال</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تقطیر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انجام</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گرفت</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و</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میزان</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درصد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نیتروژن</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در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نمونه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خشگ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گیاهی</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از</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فرمول</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زیر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محاسبه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cs"/>
          <w:color w:val="000000"/>
          <w:sz w:val="24"/>
          <w:szCs w:val="28"/>
          <w:rtl/>
          <w:lang w:bidi="fa-IR"/>
        </w:rPr>
        <w:t>شد</w:t>
      </w:r>
      <w:r w:rsidRPr="00CC0598">
        <w:rPr>
          <w:rFonts w:ascii="Times New Roman" w:hAnsi="Times New Roman" w:cs="B Lotus"/>
          <w:color w:val="000000"/>
          <w:sz w:val="24"/>
          <w:szCs w:val="28"/>
          <w:rtl/>
          <w:lang w:bidi="fa-IR"/>
        </w:rPr>
        <w:t>. (</w:t>
      </w:r>
      <w:r w:rsidRPr="00CC0598">
        <w:rPr>
          <w:rFonts w:ascii="Times New Roman" w:hAnsi="Times New Roman" w:cs="B Lotus" w:hint="cs"/>
          <w:color w:val="000000"/>
          <w:sz w:val="24"/>
          <w:szCs w:val="28"/>
          <w:rtl/>
          <w:lang w:bidi="fa-IR"/>
        </w:rPr>
        <w:t>امامی،</w:t>
      </w:r>
      <w:r w:rsidRPr="00CC0598">
        <w:rPr>
          <w:rFonts w:ascii="Times New Roman" w:hAnsi="Times New Roman" w:cs="B Lotus"/>
          <w:color w:val="000000"/>
          <w:sz w:val="24"/>
          <w:szCs w:val="28"/>
          <w:rtl/>
          <w:lang w:bidi="fa-IR"/>
        </w:rPr>
        <w:t xml:space="preserve"> 1375).</w:t>
      </w:r>
    </w:p>
    <w:p w14:paraId="56BC8737" w14:textId="30CD83D8" w:rsidR="00A614F8" w:rsidRDefault="00A614F8" w:rsidP="00284CDD">
      <w:pPr>
        <w:bidi/>
        <w:spacing w:line="360" w:lineRule="auto"/>
        <w:jc w:val="right"/>
        <w:rPr>
          <w:rFonts w:ascii="Times New Roman" w:hAnsi="Times New Roman" w:cs="B Lotus"/>
          <w:color w:val="000000"/>
          <w:sz w:val="24"/>
          <w:szCs w:val="28"/>
          <w:rtl/>
          <w:lang w:bidi="fa-IR"/>
        </w:rPr>
      </w:pPr>
      <w:r w:rsidRPr="00CC0598">
        <w:rPr>
          <w:rFonts w:ascii="Times New Roman" w:hAnsi="Times New Roman" w:cs="B Lotus"/>
          <w:color w:val="000000"/>
          <w:sz w:val="24"/>
          <w:szCs w:val="28"/>
          <w:lang w:bidi="fa-IR"/>
        </w:rPr>
        <w:lastRenderedPageBreak/>
        <w:t xml:space="preserve"> 0.56 × t × (a-b) × </w:t>
      </w:r>
      <m:oMath>
        <m:f>
          <m:fPr>
            <m:ctrlPr>
              <w:rPr>
                <w:rFonts w:ascii="Cambria Math" w:hAnsi="Cambria Math" w:cs="B Lotus"/>
                <w:i/>
                <w:color w:val="000000"/>
                <w:sz w:val="24"/>
                <w:szCs w:val="28"/>
                <w:lang w:bidi="fa-IR"/>
              </w:rPr>
            </m:ctrlPr>
          </m:fPr>
          <m:num>
            <m:r>
              <w:rPr>
                <w:rFonts w:ascii="Cambria Math" w:hAnsi="Cambria Math" w:cs="B Lotus"/>
                <w:color w:val="000000"/>
                <w:sz w:val="24"/>
                <w:szCs w:val="28"/>
                <w:lang w:bidi="fa-IR"/>
              </w:rPr>
              <m:t>v</m:t>
            </m:r>
          </m:num>
          <m:den>
            <m:r>
              <w:rPr>
                <w:rFonts w:ascii="Cambria Math" w:hAnsi="Cambria Math" w:cs="B Lotus"/>
                <w:color w:val="000000"/>
                <w:sz w:val="24"/>
                <w:szCs w:val="28"/>
                <w:lang w:bidi="fa-IR"/>
              </w:rPr>
              <m:t>w</m:t>
            </m:r>
          </m:den>
        </m:f>
      </m:oMath>
      <w:r w:rsidRPr="00CC0598">
        <w:rPr>
          <w:rFonts w:ascii="Times New Roman" w:hAnsi="Times New Roman" w:cs="B Lotus"/>
          <w:color w:val="000000"/>
          <w:sz w:val="24"/>
          <w:szCs w:val="28"/>
          <w:lang w:bidi="fa-IR"/>
        </w:rPr>
        <w:t xml:space="preserve"> × </w:t>
      </w:r>
      <m:oMath>
        <m:f>
          <m:fPr>
            <m:ctrlPr>
              <w:rPr>
                <w:rFonts w:ascii="Cambria Math" w:hAnsi="Cambria Math" w:cs="B Lotus"/>
                <w:i/>
                <w:color w:val="000000"/>
                <w:sz w:val="24"/>
                <w:szCs w:val="28"/>
                <w:lang w:bidi="fa-IR"/>
              </w:rPr>
            </m:ctrlPr>
          </m:fPr>
          <m:num>
            <m:r>
              <w:rPr>
                <w:rFonts w:ascii="Cambria Math" w:hAnsi="Cambria Math" w:cs="B Lotus"/>
                <w:color w:val="000000"/>
                <w:sz w:val="24"/>
                <w:szCs w:val="28"/>
                <w:lang w:bidi="fa-IR"/>
              </w:rPr>
              <m:t>100</m:t>
            </m:r>
          </m:num>
          <m:den>
            <m:r>
              <w:rPr>
                <w:rFonts w:ascii="Cambria Math" w:hAnsi="Cambria Math" w:cs="B Lotus"/>
                <w:color w:val="000000"/>
                <w:sz w:val="24"/>
                <w:szCs w:val="28"/>
                <w:lang w:bidi="fa-IR"/>
              </w:rPr>
              <m:t>D.M</m:t>
            </m:r>
          </m:den>
        </m:f>
      </m:oMath>
      <w:r w:rsidRPr="00CC0598">
        <w:rPr>
          <w:rFonts w:ascii="Times New Roman" w:hAnsi="Times New Roman" w:cs="B Lotus" w:hint="cs"/>
          <w:color w:val="000000"/>
          <w:sz w:val="24"/>
          <w:szCs w:val="28"/>
          <w:rtl/>
          <w:lang w:bidi="fa-IR"/>
        </w:rPr>
        <w:t>= درصد نیتروژن</w:t>
      </w:r>
      <w:r w:rsidRPr="00CC0598">
        <w:rPr>
          <w:rFonts w:ascii="Times New Roman" w:hAnsi="Times New Roman" w:cs="B Lotus"/>
          <w:color w:val="000000"/>
          <w:sz w:val="24"/>
          <w:szCs w:val="28"/>
          <w:lang w:bidi="fa-IR"/>
        </w:rPr>
        <w:t xml:space="preserve"> </w:t>
      </w:r>
    </w:p>
    <w:p w14:paraId="7300C898" w14:textId="661AC4F1" w:rsidR="000E2CD4" w:rsidRPr="000E2CD4" w:rsidRDefault="000E2CD4" w:rsidP="000E2CD4">
      <w:pPr>
        <w:bidi/>
        <w:spacing w:line="360" w:lineRule="auto"/>
        <w:rPr>
          <w:rFonts w:ascii="Times New Roman" w:hAnsi="Times New Roman" w:cs="B Lotus"/>
          <w:color w:val="000000"/>
          <w:szCs w:val="24"/>
          <w:lang w:bidi="fa-IR"/>
        </w:rPr>
      </w:pPr>
      <w:r w:rsidRPr="000E2CD4">
        <w:rPr>
          <w:rFonts w:ascii="Times New Roman" w:hAnsi="Times New Roman" w:cs="B Lotus" w:hint="cs"/>
          <w:color w:val="000000"/>
          <w:szCs w:val="24"/>
          <w:rtl/>
          <w:lang w:bidi="fa-IR"/>
        </w:rPr>
        <w:t>(رابطه 3-4)</w:t>
      </w:r>
    </w:p>
    <w:p w14:paraId="199C2286"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که در آن</w:t>
      </w:r>
      <w:r w:rsidRPr="00CC0598">
        <w:rPr>
          <w:rFonts w:ascii="Times New Roman" w:hAnsi="Times New Roman" w:cs="B Lotus"/>
          <w:color w:val="000000"/>
          <w:sz w:val="24"/>
          <w:szCs w:val="28"/>
          <w:lang w:bidi="fa-IR"/>
        </w:rPr>
        <w:t>:</w:t>
      </w:r>
    </w:p>
    <w:p w14:paraId="15E5247B"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color w:val="000000"/>
          <w:sz w:val="24"/>
          <w:szCs w:val="28"/>
          <w:lang w:bidi="fa-IR"/>
        </w:rPr>
        <w:t xml:space="preserve"> :t</w:t>
      </w:r>
      <w:r w:rsidRPr="00CC0598">
        <w:rPr>
          <w:rFonts w:ascii="Times New Roman" w:hAnsi="Times New Roman" w:cs="B Lotus" w:hint="cs"/>
          <w:color w:val="000000"/>
          <w:sz w:val="24"/>
          <w:szCs w:val="28"/>
          <w:rtl/>
          <w:lang w:bidi="fa-IR"/>
        </w:rPr>
        <w:t xml:space="preserve">غلظت اسید مصرفی جهت تیتراسیون بر حسب مول در لیتر </w:t>
      </w:r>
    </w:p>
    <w:p w14:paraId="12B54632"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proofErr w:type="gramStart"/>
      <w:r w:rsidRPr="00CC0598">
        <w:rPr>
          <w:rFonts w:ascii="Times New Roman" w:hAnsi="Times New Roman" w:cs="B Lotus"/>
          <w:color w:val="000000"/>
          <w:sz w:val="24"/>
          <w:szCs w:val="28"/>
          <w:lang w:bidi="fa-IR"/>
        </w:rPr>
        <w:t>:b</w:t>
      </w:r>
      <w:proofErr w:type="gramEnd"/>
      <w:r w:rsidR="00DA31B0"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میزان اسید مصرفی جهت شاهد بر حسب میلی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لیتر</w:t>
      </w:r>
    </w:p>
    <w:p w14:paraId="4F52B8E4"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proofErr w:type="gramStart"/>
      <w:r w:rsidRPr="00CC0598">
        <w:rPr>
          <w:rFonts w:ascii="Times New Roman" w:hAnsi="Times New Roman" w:cs="B Lotus"/>
          <w:color w:val="000000"/>
          <w:sz w:val="24"/>
          <w:szCs w:val="28"/>
          <w:lang w:bidi="fa-IR"/>
        </w:rPr>
        <w:t>:w</w:t>
      </w:r>
      <w:proofErr w:type="gramEnd"/>
      <w:r w:rsidRPr="00CC0598">
        <w:rPr>
          <w:rFonts w:ascii="Times New Roman" w:hAnsi="Times New Roman" w:cs="B Lotus" w:hint="cs"/>
          <w:color w:val="000000"/>
          <w:sz w:val="24"/>
          <w:szCs w:val="28"/>
          <w:rtl/>
          <w:lang w:bidi="fa-IR"/>
        </w:rPr>
        <w:t xml:space="preserve"> وزن نمونه گیاه جهت هضم بر حسب گرم </w:t>
      </w:r>
    </w:p>
    <w:p w14:paraId="338BDCAB"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proofErr w:type="gramStart"/>
      <w:r w:rsidRPr="00CC0598">
        <w:rPr>
          <w:rFonts w:ascii="Times New Roman" w:hAnsi="Times New Roman" w:cs="B Lotus"/>
          <w:color w:val="000000"/>
          <w:sz w:val="24"/>
          <w:szCs w:val="28"/>
          <w:lang w:bidi="fa-IR"/>
        </w:rPr>
        <w:t>:a</w:t>
      </w:r>
      <w:proofErr w:type="gramEnd"/>
      <w:r w:rsidRPr="00CC0598">
        <w:rPr>
          <w:rFonts w:ascii="Times New Roman" w:hAnsi="Times New Roman" w:cs="B Lotus" w:hint="cs"/>
          <w:color w:val="000000"/>
          <w:sz w:val="24"/>
          <w:szCs w:val="28"/>
          <w:rtl/>
          <w:lang w:bidi="fa-IR"/>
        </w:rPr>
        <w:t xml:space="preserve"> میزان اسید مصرفی </w:t>
      </w:r>
      <w:r w:rsidR="00DA31B0" w:rsidRPr="00CC0598">
        <w:rPr>
          <w:rFonts w:ascii="Times New Roman" w:hAnsi="Times New Roman" w:cs="B Lotus" w:hint="cs"/>
          <w:color w:val="000000"/>
          <w:sz w:val="24"/>
          <w:szCs w:val="28"/>
          <w:rtl/>
          <w:lang w:bidi="fa-IR"/>
        </w:rPr>
        <w:t xml:space="preserve">جهت هضم </w:t>
      </w:r>
      <w:r w:rsidRPr="00CC0598">
        <w:rPr>
          <w:rFonts w:ascii="Times New Roman" w:hAnsi="Times New Roman" w:cs="B Lotus" w:hint="cs"/>
          <w:color w:val="000000"/>
          <w:sz w:val="24"/>
          <w:szCs w:val="28"/>
          <w:rtl/>
          <w:lang w:bidi="fa-IR"/>
        </w:rPr>
        <w:t>نمونه بر حسب میلی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لیتر</w:t>
      </w:r>
      <w:r w:rsidRPr="00CC0598" w:rsidDel="001B6C21">
        <w:rPr>
          <w:rFonts w:ascii="Times New Roman" w:hAnsi="Times New Roman" w:cs="B Lotus" w:hint="cs"/>
          <w:color w:val="000000"/>
          <w:sz w:val="24"/>
          <w:szCs w:val="28"/>
          <w:rtl/>
          <w:lang w:bidi="fa-IR"/>
        </w:rPr>
        <w:t xml:space="preserve"> </w:t>
      </w:r>
    </w:p>
    <w:p w14:paraId="179D5DCC"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proofErr w:type="gramStart"/>
      <w:r w:rsidRPr="00CC0598">
        <w:rPr>
          <w:rFonts w:ascii="Times New Roman" w:hAnsi="Times New Roman" w:cs="B Lotus"/>
          <w:color w:val="000000"/>
          <w:sz w:val="24"/>
          <w:szCs w:val="28"/>
          <w:lang w:bidi="fa-IR"/>
        </w:rPr>
        <w:t>:v</w:t>
      </w:r>
      <w:proofErr w:type="gramEnd"/>
      <w:r w:rsidRPr="00CC0598">
        <w:rPr>
          <w:rFonts w:ascii="Times New Roman" w:hAnsi="Times New Roman" w:cs="B Lotus" w:hint="cs"/>
          <w:color w:val="000000"/>
          <w:sz w:val="24"/>
          <w:szCs w:val="28"/>
          <w:rtl/>
          <w:lang w:bidi="fa-IR"/>
        </w:rPr>
        <w:t xml:space="preserve"> حجم عصاره حاصل از عمل هضم بر حسب میلی</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لیتر</w:t>
      </w:r>
    </w:p>
    <w:p w14:paraId="0B240E24"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color w:val="000000"/>
          <w:sz w:val="24"/>
          <w:szCs w:val="28"/>
          <w:lang w:bidi="fa-IR"/>
        </w:rPr>
        <w:t>:D.M</w:t>
      </w:r>
      <w:r w:rsidRPr="00CC0598">
        <w:rPr>
          <w:rFonts w:ascii="Times New Roman" w:hAnsi="Times New Roman" w:cs="B Lotus" w:hint="cs"/>
          <w:color w:val="000000"/>
          <w:sz w:val="24"/>
          <w:szCs w:val="28"/>
          <w:rtl/>
          <w:lang w:bidi="fa-IR"/>
        </w:rPr>
        <w:t xml:space="preserve"> درصد ماده خشک گیاه</w:t>
      </w:r>
    </w:p>
    <w:p w14:paraId="013F22F2" w14:textId="77777777" w:rsidR="00A614F8" w:rsidRPr="00CC0598" w:rsidRDefault="00A614F8" w:rsidP="00A614F8">
      <w:pPr>
        <w:bidi/>
        <w:spacing w:line="360" w:lineRule="auto"/>
        <w:jc w:val="both"/>
        <w:rPr>
          <w:rFonts w:ascii="Times New Roman" w:hAnsi="Times New Roman" w:cs="B Lotus"/>
          <w:b/>
          <w:bCs/>
          <w:color w:val="000000"/>
          <w:sz w:val="24"/>
          <w:szCs w:val="28"/>
          <w:rtl/>
          <w:lang w:bidi="fa-IR"/>
        </w:rPr>
      </w:pPr>
      <w:r w:rsidRPr="00CC0598">
        <w:rPr>
          <w:rFonts w:ascii="Times New Roman" w:hAnsi="Times New Roman" w:cs="B Lotus" w:hint="cs"/>
          <w:b/>
          <w:bCs/>
          <w:color w:val="000000"/>
          <w:sz w:val="24"/>
          <w:szCs w:val="28"/>
          <w:rtl/>
          <w:lang w:bidi="fa-IR"/>
        </w:rPr>
        <w:t>2-7-3- فسفر</w:t>
      </w:r>
    </w:p>
    <w:p w14:paraId="6E2C434D" w14:textId="77777777" w:rsidR="00A614F8" w:rsidRPr="00CC0598" w:rsidRDefault="00A614F8" w:rsidP="00284CDD">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فسفر مغز گردو به روش کالریمتری توسط دستگاه اسپکتروفتومتر ساخت انگلیس در طول موج 470 اندازه گیری شد و بر حسب میلی گرم بر کیلوگرم بیان شد (امامی،1375).</w:t>
      </w:r>
      <w:bookmarkEnd w:id="120"/>
    </w:p>
    <w:p w14:paraId="331ED351" w14:textId="77777777" w:rsidR="00A614F8" w:rsidRDefault="00A614F8" w:rsidP="00284CDD">
      <w:pPr>
        <w:bidi/>
        <w:spacing w:line="360" w:lineRule="auto"/>
        <w:jc w:val="right"/>
        <w:rPr>
          <w:rFonts w:ascii="Times New Roman" w:hAnsi="Times New Roman" w:cs="B Lotus"/>
          <w:color w:val="000000"/>
          <w:sz w:val="24"/>
          <w:szCs w:val="28"/>
          <w:rtl/>
          <w:lang w:bidi="fa-IR"/>
        </w:rPr>
      </w:pPr>
      <w:r w:rsidRPr="00CC0598">
        <w:rPr>
          <w:rFonts w:ascii="Times New Roman" w:hAnsi="Times New Roman" w:cs="B Lotus"/>
          <w:color w:val="000000"/>
          <w:sz w:val="24"/>
          <w:szCs w:val="28"/>
          <w:lang w:bidi="fa-IR"/>
        </w:rPr>
        <w:t>P=(A-B) × V×5× 100/W×D.M ×10000</w:t>
      </w:r>
    </w:p>
    <w:p w14:paraId="43143FBC" w14:textId="72FAF868" w:rsidR="000E2CD4" w:rsidRPr="000E2CD4" w:rsidRDefault="000E2CD4" w:rsidP="000E2CD4">
      <w:pPr>
        <w:bidi/>
        <w:spacing w:line="360" w:lineRule="auto"/>
        <w:rPr>
          <w:rFonts w:ascii="Times New Roman" w:hAnsi="Times New Roman" w:cs="B Lotus"/>
          <w:color w:val="000000"/>
          <w:sz w:val="24"/>
          <w:szCs w:val="28"/>
          <w:lang w:bidi="fa-IR"/>
        </w:rPr>
      </w:pPr>
      <w:r w:rsidRPr="000E2CD4">
        <w:rPr>
          <w:rFonts w:ascii="Times New Roman" w:hAnsi="Times New Roman" w:cs="B Lotus" w:hint="cs"/>
          <w:color w:val="000000"/>
          <w:szCs w:val="24"/>
          <w:rtl/>
          <w:lang w:bidi="fa-IR"/>
        </w:rPr>
        <w:t>(رابطه 3-5)</w:t>
      </w:r>
    </w:p>
    <w:p w14:paraId="409D907C"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که در آن:</w:t>
      </w:r>
    </w:p>
    <w:p w14:paraId="77BCB884"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color w:val="000000"/>
          <w:sz w:val="24"/>
          <w:szCs w:val="28"/>
          <w:lang w:bidi="fa-IR"/>
        </w:rPr>
        <w:t>=W</w:t>
      </w:r>
      <w:r w:rsidRPr="00CC0598">
        <w:rPr>
          <w:rFonts w:ascii="Times New Roman" w:hAnsi="Times New Roman" w:cs="B Lotus" w:hint="cs"/>
          <w:color w:val="000000"/>
          <w:sz w:val="24"/>
          <w:szCs w:val="28"/>
          <w:rtl/>
          <w:lang w:bidi="fa-IR"/>
        </w:rPr>
        <w:t xml:space="preserve"> وزن نمونه گیاه خشک مورد استفاده جهت هضم بر حسب گرم</w:t>
      </w:r>
    </w:p>
    <w:p w14:paraId="1DFF8722"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color w:val="000000"/>
          <w:sz w:val="24"/>
          <w:szCs w:val="28"/>
          <w:lang w:bidi="fa-IR"/>
        </w:rPr>
        <w:lastRenderedPageBreak/>
        <w:t>=B</w:t>
      </w:r>
      <w:r w:rsidR="00D5198F"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غلظت فسفر در شاهد بر حسب میلی گرم در لیتر</w:t>
      </w:r>
    </w:p>
    <w:p w14:paraId="6EEFDB78"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color w:val="000000"/>
          <w:sz w:val="24"/>
          <w:szCs w:val="28"/>
          <w:lang w:bidi="fa-IR"/>
        </w:rPr>
        <w:t>=A</w:t>
      </w:r>
      <w:r w:rsidRPr="00CC0598">
        <w:rPr>
          <w:rFonts w:ascii="Times New Roman" w:hAnsi="Times New Roman" w:cs="B Lotus" w:hint="cs"/>
          <w:color w:val="000000"/>
          <w:sz w:val="24"/>
          <w:szCs w:val="28"/>
          <w:rtl/>
          <w:lang w:bidi="fa-IR"/>
        </w:rPr>
        <w:t xml:space="preserve"> غلظت فسفر در نمونه بر حسب میلی گرم در لیتر</w:t>
      </w:r>
    </w:p>
    <w:p w14:paraId="02C38CAC"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color w:val="000000"/>
          <w:sz w:val="24"/>
          <w:szCs w:val="28"/>
          <w:lang w:bidi="fa-IR"/>
        </w:rPr>
        <w:t>=V</w:t>
      </w:r>
      <w:r w:rsidRPr="00CC0598">
        <w:rPr>
          <w:rFonts w:ascii="Times New Roman" w:hAnsi="Times New Roman" w:cs="B Lotus" w:hint="cs"/>
          <w:color w:val="000000"/>
          <w:sz w:val="24"/>
          <w:szCs w:val="28"/>
          <w:rtl/>
          <w:lang w:bidi="fa-IR"/>
        </w:rPr>
        <w:t xml:space="preserve"> حجم نهایی عصاره در مرحله هضم بر حسب میلی لیتر</w:t>
      </w:r>
    </w:p>
    <w:p w14:paraId="22F8628D" w14:textId="77777777" w:rsidR="00A614F8" w:rsidRPr="00CC0598" w:rsidRDefault="00A614F8" w:rsidP="00A614F8">
      <w:pPr>
        <w:bidi/>
        <w:spacing w:line="360" w:lineRule="auto"/>
        <w:jc w:val="both"/>
        <w:rPr>
          <w:rFonts w:ascii="Times New Roman" w:hAnsi="Times New Roman" w:cs="B Lotus"/>
          <w:color w:val="000000"/>
          <w:sz w:val="24"/>
          <w:szCs w:val="28"/>
          <w:lang w:bidi="fa-IR"/>
        </w:rPr>
      </w:pPr>
      <w:r w:rsidRPr="00CC0598">
        <w:rPr>
          <w:rFonts w:ascii="Times New Roman" w:hAnsi="Times New Roman" w:cs="B Lotus"/>
          <w:color w:val="000000"/>
          <w:sz w:val="24"/>
          <w:szCs w:val="28"/>
          <w:lang w:bidi="fa-IR"/>
        </w:rPr>
        <w:t>=D.M</w:t>
      </w:r>
      <w:r w:rsidRPr="00CC0598">
        <w:rPr>
          <w:rFonts w:ascii="Times New Roman" w:hAnsi="Times New Roman" w:cs="B Lotus" w:hint="cs"/>
          <w:color w:val="000000"/>
          <w:sz w:val="24"/>
          <w:szCs w:val="28"/>
          <w:rtl/>
          <w:lang w:bidi="fa-IR"/>
        </w:rPr>
        <w:t>درصد ماده خشک</w:t>
      </w:r>
    </w:p>
    <w:p w14:paraId="2DE97A51" w14:textId="77777777" w:rsidR="00A614F8" w:rsidRPr="00CC0598" w:rsidRDefault="00284CDD" w:rsidP="00A614F8">
      <w:pPr>
        <w:bidi/>
        <w:spacing w:line="360" w:lineRule="auto"/>
        <w:jc w:val="both"/>
        <w:rPr>
          <w:rFonts w:ascii="Times New Roman" w:hAnsi="Times New Roman" w:cs="B Lotus"/>
          <w:b/>
          <w:bCs/>
          <w:color w:val="000000"/>
          <w:sz w:val="24"/>
          <w:szCs w:val="28"/>
          <w:rtl/>
          <w:lang w:bidi="fa-IR"/>
        </w:rPr>
      </w:pPr>
      <w:r w:rsidRPr="00CC0598">
        <w:rPr>
          <w:rFonts w:ascii="Times New Roman" w:hAnsi="Times New Roman" w:cs="B Lotus" w:hint="cs"/>
          <w:b/>
          <w:bCs/>
          <w:color w:val="000000"/>
          <w:sz w:val="24"/>
          <w:szCs w:val="28"/>
          <w:rtl/>
          <w:lang w:bidi="fa-IR"/>
        </w:rPr>
        <w:t>3-7-3-</w:t>
      </w:r>
      <w:r w:rsidR="00A614F8" w:rsidRPr="00CC0598">
        <w:rPr>
          <w:rFonts w:ascii="Times New Roman" w:hAnsi="Times New Roman" w:cs="B Lotus"/>
          <w:b/>
          <w:bCs/>
          <w:color w:val="000000"/>
          <w:sz w:val="24"/>
          <w:szCs w:val="28"/>
          <w:lang w:bidi="fa-IR"/>
        </w:rPr>
        <w:t xml:space="preserve"> </w:t>
      </w:r>
      <w:r w:rsidR="00A614F8" w:rsidRPr="00CC0598">
        <w:rPr>
          <w:rFonts w:ascii="Times New Roman" w:hAnsi="Times New Roman" w:cs="B Lotus" w:hint="cs"/>
          <w:b/>
          <w:bCs/>
          <w:color w:val="000000"/>
          <w:sz w:val="24"/>
          <w:szCs w:val="28"/>
          <w:rtl/>
          <w:lang w:bidi="fa-IR"/>
        </w:rPr>
        <w:t>پتاسیم</w:t>
      </w:r>
    </w:p>
    <w:p w14:paraId="71063DA7"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اندازه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گیری درصد پتاسیم توسط دستگاه فیلم فتو</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متر (مدل </w:t>
      </w:r>
      <w:proofErr w:type="spellStart"/>
      <w:r w:rsidRPr="00CC0598">
        <w:rPr>
          <w:rFonts w:ascii="Times New Roman" w:hAnsi="Times New Roman" w:cs="B Lotus"/>
          <w:color w:val="000000"/>
          <w:sz w:val="24"/>
          <w:szCs w:val="28"/>
          <w:lang w:bidi="fa-IR"/>
        </w:rPr>
        <w:t>Jenway</w:t>
      </w:r>
      <w:proofErr w:type="spellEnd"/>
      <w:r w:rsidRPr="00CC0598">
        <w:rPr>
          <w:rFonts w:ascii="Times New Roman" w:hAnsi="Times New Roman" w:cs="B Lotus"/>
          <w:color w:val="000000"/>
          <w:sz w:val="24"/>
          <w:szCs w:val="28"/>
          <w:lang w:bidi="fa-IR"/>
        </w:rPr>
        <w:t xml:space="preserve"> PFP7</w:t>
      </w:r>
      <w:r w:rsidRPr="00CC0598">
        <w:rPr>
          <w:rFonts w:ascii="Times New Roman" w:hAnsi="Times New Roman" w:cs="B Lotus" w:hint="cs"/>
          <w:color w:val="000000"/>
          <w:sz w:val="24"/>
          <w:szCs w:val="28"/>
          <w:rtl/>
          <w:lang w:bidi="fa-IR"/>
        </w:rPr>
        <w:t xml:space="preserve"> ساخت انگلستان) انجام شد. برای محاسبه پتاسیم به درصد از رابطه زیر استفاده می-شود</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(امامی، 1375).</w:t>
      </w:r>
    </w:p>
    <w:p w14:paraId="177833C5" w14:textId="7EC9B3FB" w:rsidR="00A614F8" w:rsidRDefault="00A614F8" w:rsidP="00284CDD">
      <w:pPr>
        <w:bidi/>
        <w:spacing w:line="360" w:lineRule="auto"/>
        <w:jc w:val="right"/>
        <w:rPr>
          <w:rFonts w:ascii="Times New Roman" w:hAnsi="Times New Roman" w:cs="B Lotus"/>
          <w:color w:val="000000"/>
          <w:sz w:val="24"/>
          <w:szCs w:val="28"/>
          <w:rtl/>
          <w:lang w:bidi="fa-IR"/>
        </w:rPr>
      </w:pPr>
      <w:r w:rsidRPr="00CC0598">
        <w:rPr>
          <w:rFonts w:ascii="Times New Roman" w:hAnsi="Times New Roman" w:cs="B Lotus"/>
          <w:color w:val="000000"/>
          <w:sz w:val="24"/>
          <w:szCs w:val="28"/>
          <w:lang w:bidi="fa-IR"/>
        </w:rPr>
        <w:t>%K=(a-b)</w:t>
      </w:r>
      <w:r w:rsidR="00DA31B0" w:rsidRPr="00CC0598">
        <w:rPr>
          <w:rFonts w:ascii="Times New Roman" w:hAnsi="Times New Roman" w:cs="B Lotus"/>
          <w:color w:val="000000"/>
          <w:sz w:val="24"/>
          <w:szCs w:val="28"/>
          <w:lang w:bidi="fa-IR"/>
        </w:rPr>
        <w:t xml:space="preserve"> </w:t>
      </w:r>
      <w:r w:rsidRPr="00CC0598">
        <w:rPr>
          <w:rFonts w:ascii="Times New Roman" w:hAnsi="Times New Roman" w:cs="B Lotus"/>
          <w:color w:val="000000"/>
          <w:sz w:val="24"/>
          <w:szCs w:val="28"/>
          <w:lang w:bidi="fa-IR"/>
        </w:rPr>
        <w:t>×</w:t>
      </w:r>
      <w:proofErr w:type="spellStart"/>
      <w:r w:rsidRPr="00CC0598">
        <w:rPr>
          <w:rFonts w:ascii="Times New Roman" w:hAnsi="Times New Roman" w:cs="B Lotus"/>
          <w:color w:val="000000"/>
          <w:sz w:val="24"/>
          <w:szCs w:val="28"/>
          <w:lang w:bidi="fa-IR"/>
        </w:rPr>
        <w:t>V×c</w:t>
      </w:r>
      <w:proofErr w:type="spellEnd"/>
      <w:r w:rsidRPr="00CC0598">
        <w:rPr>
          <w:rFonts w:ascii="Times New Roman" w:hAnsi="Times New Roman" w:cs="B Lotus"/>
          <w:color w:val="000000"/>
          <w:sz w:val="24"/>
          <w:szCs w:val="28"/>
          <w:lang w:bidi="fa-IR"/>
        </w:rPr>
        <w:t xml:space="preserve">× </w:t>
      </w:r>
      <m:oMath>
        <m:f>
          <m:fPr>
            <m:ctrlPr>
              <w:rPr>
                <w:rFonts w:ascii="Cambria Math" w:hAnsi="Cambria Math" w:cs="B Lotus"/>
                <w:i/>
                <w:color w:val="000000"/>
                <w:sz w:val="24"/>
                <w:szCs w:val="28"/>
                <w:lang w:bidi="fa-IR"/>
              </w:rPr>
            </m:ctrlPr>
          </m:fPr>
          <m:num>
            <m:r>
              <w:rPr>
                <w:rFonts w:ascii="Cambria Math" w:hAnsi="Cambria Math" w:cs="B Lotus"/>
                <w:color w:val="000000"/>
                <w:sz w:val="24"/>
                <w:szCs w:val="28"/>
                <w:lang w:bidi="fa-IR"/>
              </w:rPr>
              <m:t>100</m:t>
            </m:r>
          </m:num>
          <m:den>
            <m:r>
              <w:rPr>
                <w:rFonts w:ascii="Cambria Math" w:hAnsi="Cambria Math" w:cs="B Lotus"/>
                <w:color w:val="000000"/>
                <w:sz w:val="24"/>
                <w:szCs w:val="28"/>
                <w:lang w:bidi="fa-IR"/>
              </w:rPr>
              <m:t>DM</m:t>
            </m:r>
          </m:den>
        </m:f>
      </m:oMath>
      <w:r w:rsidRPr="00CC0598">
        <w:rPr>
          <w:rFonts w:ascii="Times New Roman" w:hAnsi="Times New Roman" w:cs="B Lotus"/>
          <w:color w:val="000000"/>
          <w:sz w:val="24"/>
          <w:szCs w:val="28"/>
          <w:lang w:bidi="fa-IR"/>
        </w:rPr>
        <w:t xml:space="preserve"> ×1000×W</w:t>
      </w:r>
    </w:p>
    <w:p w14:paraId="2249CE9D" w14:textId="79DC436E" w:rsidR="000E2CD4" w:rsidRPr="005B3550" w:rsidRDefault="000E2CD4" w:rsidP="005B3550">
      <w:pPr>
        <w:bidi/>
        <w:spacing w:line="360" w:lineRule="auto"/>
        <w:rPr>
          <w:rFonts w:ascii="Times New Roman" w:hAnsi="Times New Roman" w:cs="B Lotus"/>
          <w:color w:val="000000"/>
          <w:szCs w:val="24"/>
          <w:rtl/>
          <w:lang w:bidi="fa-IR"/>
        </w:rPr>
      </w:pPr>
      <w:r w:rsidRPr="005B3550">
        <w:rPr>
          <w:rFonts w:ascii="Times New Roman" w:hAnsi="Times New Roman" w:cs="B Lotus" w:hint="cs"/>
          <w:color w:val="000000"/>
          <w:szCs w:val="24"/>
          <w:rtl/>
          <w:lang w:bidi="fa-IR"/>
        </w:rPr>
        <w:t>(رابطه 3-6)</w:t>
      </w:r>
    </w:p>
    <w:p w14:paraId="7966C908"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color w:val="000000"/>
          <w:sz w:val="24"/>
          <w:szCs w:val="28"/>
          <w:lang w:bidi="fa-IR"/>
        </w:rPr>
        <w:t>b</w:t>
      </w:r>
      <w:r w:rsidRPr="00CC0598">
        <w:rPr>
          <w:rFonts w:ascii="Times New Roman" w:hAnsi="Times New Roman" w:cs="B Lotus"/>
          <w:color w:val="000000"/>
          <w:sz w:val="24"/>
          <w:szCs w:val="28"/>
          <w:rtl/>
          <w:lang w:bidi="fa-IR"/>
        </w:rPr>
        <w:t>:</w:t>
      </w:r>
      <w:r w:rsidRPr="00CC0598">
        <w:rPr>
          <w:rFonts w:ascii="Times New Roman" w:hAnsi="Times New Roman" w:cs="B Lotus"/>
          <w:color w:val="000000"/>
          <w:sz w:val="24"/>
          <w:szCs w:val="28"/>
          <w:lang w:bidi="fa-IR"/>
        </w:rPr>
        <w:t xml:space="preserve"> </w:t>
      </w:r>
      <w:r w:rsidRPr="00CC0598">
        <w:rPr>
          <w:rFonts w:ascii="Times New Roman" w:hAnsi="Times New Roman" w:cs="B Lotus" w:hint="eastAsia"/>
          <w:color w:val="000000"/>
          <w:sz w:val="24"/>
          <w:szCs w:val="28"/>
          <w:rtl/>
          <w:lang w:bidi="fa-IR"/>
        </w:rPr>
        <w:t>عدد</w:t>
      </w:r>
      <w:r w:rsidRPr="00CC0598">
        <w:rPr>
          <w:rFonts w:ascii="Times New Roman" w:hAnsi="Times New Roman" w:cs="B Lotus"/>
          <w:color w:val="000000"/>
          <w:sz w:val="24"/>
          <w:szCs w:val="28"/>
          <w:rtl/>
          <w:lang w:bidi="fa-IR"/>
        </w:rPr>
        <w:t xml:space="preserve"> به دست آمده از نمودار برا</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t xml:space="preserve"> شاهد </w:t>
      </w:r>
      <w:r w:rsidRPr="00CC0598">
        <w:rPr>
          <w:rFonts w:ascii="Times New Roman" w:hAnsi="Times New Roman" w:cs="B Lotus" w:hint="eastAsia"/>
          <w:color w:val="000000"/>
          <w:sz w:val="24"/>
          <w:szCs w:val="28"/>
          <w:rtl/>
          <w:lang w:bidi="fa-IR"/>
        </w:rPr>
        <w:t>بر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حسب</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م</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ل</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softHyphen/>
      </w:r>
      <w:r w:rsidRPr="00CC0598">
        <w:rPr>
          <w:rFonts w:ascii="Times New Roman" w:hAnsi="Times New Roman" w:cs="B Lotus" w:hint="eastAsia"/>
          <w:color w:val="000000"/>
          <w:sz w:val="24"/>
          <w:szCs w:val="28"/>
          <w:rtl/>
          <w:lang w:bidi="fa-IR"/>
        </w:rPr>
        <w:t>ل</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تر</w:t>
      </w:r>
      <w:r w:rsidRPr="00CC0598">
        <w:rPr>
          <w:rFonts w:ascii="Times New Roman" w:hAnsi="Times New Roman" w:cs="B Lotus"/>
          <w:color w:val="000000"/>
          <w:sz w:val="24"/>
          <w:szCs w:val="28"/>
          <w:rtl/>
          <w:lang w:bidi="fa-IR"/>
        </w:rPr>
        <w:t xml:space="preserve"> </w:t>
      </w:r>
    </w:p>
    <w:p w14:paraId="773B2825" w14:textId="77777777" w:rsidR="00A614F8" w:rsidRPr="00CC0598" w:rsidRDefault="00A614F8" w:rsidP="00A614F8">
      <w:pPr>
        <w:bidi/>
        <w:spacing w:line="360" w:lineRule="auto"/>
        <w:jc w:val="both"/>
        <w:rPr>
          <w:rFonts w:ascii="Times New Roman" w:hAnsi="Times New Roman" w:cs="B Lotus"/>
          <w:color w:val="000000"/>
          <w:sz w:val="24"/>
          <w:szCs w:val="28"/>
          <w:lang w:bidi="fa-IR"/>
        </w:rPr>
      </w:pPr>
      <w:r w:rsidRPr="00CC0598">
        <w:rPr>
          <w:rFonts w:ascii="Times New Roman" w:hAnsi="Times New Roman" w:cs="B Lotus"/>
          <w:color w:val="000000"/>
          <w:sz w:val="24"/>
          <w:szCs w:val="28"/>
          <w:lang w:bidi="fa-IR"/>
        </w:rPr>
        <w:t>a</w:t>
      </w:r>
      <w:r w:rsidRPr="00CC0598">
        <w:rPr>
          <w:rFonts w:ascii="Times New Roman" w:hAnsi="Times New Roman" w:cs="B Lotus"/>
          <w:color w:val="000000"/>
          <w:sz w:val="24"/>
          <w:szCs w:val="28"/>
          <w:rtl/>
          <w:lang w:bidi="fa-IR"/>
        </w:rPr>
        <w:t>:</w:t>
      </w:r>
      <w:r w:rsidRPr="00CC0598">
        <w:rPr>
          <w:rFonts w:ascii="Times New Roman" w:hAnsi="Times New Roman" w:cs="B Lotus"/>
          <w:color w:val="000000"/>
          <w:sz w:val="24"/>
          <w:szCs w:val="28"/>
          <w:lang w:bidi="fa-IR"/>
        </w:rPr>
        <w:t xml:space="preserve"> </w:t>
      </w:r>
      <w:r w:rsidRPr="00CC0598">
        <w:rPr>
          <w:rFonts w:ascii="Times New Roman" w:hAnsi="Times New Roman" w:cs="B Lotus"/>
          <w:color w:val="000000"/>
          <w:sz w:val="24"/>
          <w:szCs w:val="28"/>
          <w:rtl/>
          <w:lang w:bidi="fa-IR"/>
        </w:rPr>
        <w:t xml:space="preserve">عدد به دست آمده از نمودار </w:t>
      </w:r>
      <w:r w:rsidR="00DA31B0" w:rsidRPr="00CC0598">
        <w:rPr>
          <w:rFonts w:ascii="Times New Roman" w:hAnsi="Times New Roman" w:cs="B Lotus" w:hint="cs"/>
          <w:color w:val="000000"/>
          <w:sz w:val="24"/>
          <w:szCs w:val="28"/>
          <w:rtl/>
          <w:lang w:bidi="fa-IR"/>
        </w:rPr>
        <w:t>بر</w:t>
      </w:r>
      <w:r w:rsidR="00DA31B0" w:rsidRPr="00CC0598">
        <w:rPr>
          <w:rFonts w:ascii="Times New Roman" w:hAnsi="Times New Roman" w:cs="B Lotus"/>
          <w:color w:val="000000"/>
          <w:sz w:val="24"/>
          <w:szCs w:val="28"/>
          <w:rtl/>
          <w:lang w:bidi="fa-IR"/>
        </w:rPr>
        <w:t xml:space="preserve"> </w:t>
      </w:r>
      <w:r w:rsidRPr="00CC0598">
        <w:rPr>
          <w:rFonts w:ascii="Times New Roman" w:hAnsi="Times New Roman" w:cs="B Lotus"/>
          <w:color w:val="000000"/>
          <w:sz w:val="24"/>
          <w:szCs w:val="28"/>
          <w:rtl/>
          <w:lang w:bidi="fa-IR"/>
        </w:rPr>
        <w:t>حسب م</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ل</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softHyphen/>
      </w:r>
      <w:r w:rsidRPr="00CC0598">
        <w:rPr>
          <w:rFonts w:ascii="Times New Roman" w:hAnsi="Times New Roman" w:cs="B Lotus" w:hint="eastAsia"/>
          <w:color w:val="000000"/>
          <w:sz w:val="24"/>
          <w:szCs w:val="28"/>
          <w:rtl/>
          <w:lang w:bidi="fa-IR"/>
        </w:rPr>
        <w:t>گرم</w:t>
      </w:r>
      <w:r w:rsidRPr="00CC0598">
        <w:rPr>
          <w:rFonts w:ascii="Times New Roman" w:hAnsi="Times New Roman" w:cs="B Lotus"/>
          <w:color w:val="000000"/>
          <w:sz w:val="24"/>
          <w:szCs w:val="28"/>
          <w:rtl/>
          <w:lang w:bidi="fa-IR"/>
        </w:rPr>
        <w:t xml:space="preserve"> در ل</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تر</w:t>
      </w:r>
    </w:p>
    <w:p w14:paraId="3380178B"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color w:val="000000"/>
          <w:sz w:val="24"/>
          <w:szCs w:val="28"/>
          <w:lang w:bidi="fa-IR"/>
        </w:rPr>
        <w:t xml:space="preserve"> </w:t>
      </w:r>
      <w:proofErr w:type="gramStart"/>
      <w:r w:rsidRPr="00CC0598">
        <w:rPr>
          <w:rFonts w:ascii="Times New Roman" w:hAnsi="Times New Roman" w:cs="B Lotus"/>
          <w:color w:val="000000"/>
          <w:sz w:val="24"/>
          <w:szCs w:val="28"/>
          <w:lang w:bidi="fa-IR"/>
        </w:rPr>
        <w:t>:W</w:t>
      </w:r>
      <w:proofErr w:type="gramEnd"/>
      <w:r w:rsidRPr="00CC0598">
        <w:rPr>
          <w:rFonts w:ascii="Times New Roman" w:hAnsi="Times New Roman" w:cs="B Lotus" w:hint="eastAsia"/>
          <w:color w:val="000000"/>
          <w:sz w:val="24"/>
          <w:szCs w:val="28"/>
          <w:rtl/>
          <w:lang w:bidi="fa-IR"/>
        </w:rPr>
        <w:t>وزن</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نمونه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گ</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اه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بر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حسب</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گرم</w:t>
      </w:r>
      <w:r w:rsidRPr="00CC0598">
        <w:rPr>
          <w:rFonts w:ascii="Times New Roman" w:hAnsi="Times New Roman" w:cs="B Lotus" w:hint="cs"/>
          <w:color w:val="000000"/>
          <w:sz w:val="24"/>
          <w:szCs w:val="28"/>
          <w:rtl/>
          <w:lang w:bidi="fa-IR"/>
        </w:rPr>
        <w:t xml:space="preserve"> </w:t>
      </w:r>
    </w:p>
    <w:p w14:paraId="5413EBF6"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color w:val="000000"/>
          <w:sz w:val="24"/>
          <w:szCs w:val="28"/>
          <w:lang w:bidi="fa-IR"/>
        </w:rPr>
        <w:t xml:space="preserve"> </w:t>
      </w:r>
      <w:proofErr w:type="gramStart"/>
      <w:r w:rsidRPr="00CC0598">
        <w:rPr>
          <w:rFonts w:ascii="Times New Roman" w:hAnsi="Times New Roman" w:cs="B Lotus"/>
          <w:color w:val="000000"/>
          <w:sz w:val="24"/>
          <w:szCs w:val="28"/>
          <w:lang w:bidi="fa-IR"/>
        </w:rPr>
        <w:t>:V</w:t>
      </w:r>
      <w:proofErr w:type="gramEnd"/>
      <w:r w:rsidRPr="00CC0598">
        <w:rPr>
          <w:rFonts w:ascii="Times New Roman" w:hAnsi="Times New Roman" w:cs="B Lotus" w:hint="eastAsia"/>
          <w:color w:val="000000"/>
          <w:sz w:val="24"/>
          <w:szCs w:val="28"/>
          <w:rtl/>
          <w:lang w:bidi="fa-IR"/>
        </w:rPr>
        <w:t>حجم</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عصاره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حاصل</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از</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هضم</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بر</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حسب</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م</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ل</w:t>
      </w:r>
      <w:r w:rsidRPr="00CC0598">
        <w:rPr>
          <w:rFonts w:ascii="Times New Roman" w:hAnsi="Times New Roman" w:cs="B Lotus" w:hint="cs"/>
          <w:color w:val="000000"/>
          <w:sz w:val="24"/>
          <w:szCs w:val="28"/>
          <w:rtl/>
          <w:lang w:bidi="fa-IR"/>
        </w:rPr>
        <w:t>ی</w:t>
      </w:r>
      <w:r w:rsidRPr="00CC0598">
        <w:rPr>
          <w:rFonts w:ascii="Times New Roman" w:hAnsi="Times New Roman" w:cs="B Lotus"/>
          <w:color w:val="000000"/>
          <w:sz w:val="24"/>
          <w:szCs w:val="28"/>
          <w:rtl/>
          <w:lang w:bidi="fa-IR"/>
        </w:rPr>
        <w:softHyphen/>
      </w:r>
      <w:r w:rsidRPr="00CC0598">
        <w:rPr>
          <w:rFonts w:ascii="Times New Roman" w:hAnsi="Times New Roman" w:cs="B Lotus" w:hint="eastAsia"/>
          <w:color w:val="000000"/>
          <w:sz w:val="24"/>
          <w:szCs w:val="28"/>
          <w:rtl/>
          <w:lang w:bidi="fa-IR"/>
        </w:rPr>
        <w:t>ل</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تر</w:t>
      </w:r>
      <w:r w:rsidRPr="00CC0598">
        <w:rPr>
          <w:rFonts w:ascii="Times New Roman" w:hAnsi="Times New Roman" w:cs="B Lotus"/>
          <w:color w:val="000000"/>
          <w:sz w:val="24"/>
          <w:szCs w:val="28"/>
          <w:rtl/>
          <w:lang w:bidi="fa-IR"/>
        </w:rPr>
        <w:t xml:space="preserve"> </w:t>
      </w:r>
    </w:p>
    <w:p w14:paraId="1B502C9D" w14:textId="77777777" w:rsidR="00A614F8" w:rsidRPr="00CC0598" w:rsidRDefault="00A614F8" w:rsidP="00A614F8">
      <w:pPr>
        <w:bidi/>
        <w:spacing w:line="360" w:lineRule="auto"/>
        <w:jc w:val="both"/>
        <w:rPr>
          <w:rFonts w:ascii="Times New Roman" w:hAnsi="Times New Roman" w:cs="B Lotus"/>
          <w:color w:val="000000"/>
          <w:sz w:val="24"/>
          <w:szCs w:val="28"/>
          <w:lang w:bidi="fa-IR"/>
        </w:rPr>
      </w:pPr>
      <w:r w:rsidRPr="00CC0598">
        <w:rPr>
          <w:rFonts w:ascii="Times New Roman" w:hAnsi="Times New Roman" w:cs="B Lotus"/>
          <w:color w:val="000000"/>
          <w:sz w:val="24"/>
          <w:szCs w:val="28"/>
          <w:lang w:bidi="fa-IR"/>
        </w:rPr>
        <w:t xml:space="preserve"> :C</w:t>
      </w:r>
      <w:r w:rsidRPr="00CC0598">
        <w:rPr>
          <w:rFonts w:ascii="Times New Roman" w:hAnsi="Times New Roman" w:cs="B Lotus" w:hint="eastAsia"/>
          <w:color w:val="000000"/>
          <w:sz w:val="24"/>
          <w:szCs w:val="28"/>
          <w:rtl/>
          <w:lang w:bidi="fa-IR"/>
        </w:rPr>
        <w:t>رقت</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نمونه</w:t>
      </w:r>
      <w:r w:rsidRPr="00CC0598">
        <w:rPr>
          <w:rFonts w:ascii="Times New Roman" w:hAnsi="Times New Roman" w:cs="B Lotus" w:hint="cs"/>
          <w:color w:val="000000"/>
          <w:sz w:val="24"/>
          <w:szCs w:val="28"/>
          <w:rtl/>
          <w:lang w:bidi="fa-IR"/>
        </w:rPr>
        <w:t xml:space="preserve"> </w:t>
      </w:r>
    </w:p>
    <w:p w14:paraId="6DCC3A41"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color w:val="000000"/>
          <w:sz w:val="24"/>
          <w:szCs w:val="28"/>
          <w:lang w:bidi="fa-IR"/>
        </w:rPr>
        <w:t xml:space="preserve"> :D.M</w:t>
      </w:r>
      <w:r w:rsidRPr="00CC0598">
        <w:rPr>
          <w:rFonts w:ascii="Times New Roman" w:hAnsi="Times New Roman" w:cs="B Lotus" w:hint="eastAsia"/>
          <w:color w:val="000000"/>
          <w:sz w:val="24"/>
          <w:szCs w:val="28"/>
          <w:rtl/>
          <w:lang w:bidi="fa-IR"/>
        </w:rPr>
        <w:t>درصد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ماده</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خشگ</w:t>
      </w:r>
      <w:r w:rsidRPr="00CC0598">
        <w:rPr>
          <w:rFonts w:ascii="Times New Roman" w:hAnsi="Times New Roman" w:cs="B Lotus"/>
          <w:color w:val="000000"/>
          <w:sz w:val="24"/>
          <w:szCs w:val="28"/>
          <w:rtl/>
          <w:lang w:bidi="fa-IR"/>
        </w:rPr>
        <w:t xml:space="preserve"> </w:t>
      </w:r>
      <w:r w:rsidRPr="00CC0598">
        <w:rPr>
          <w:rFonts w:ascii="Times New Roman" w:hAnsi="Times New Roman" w:cs="B Lotus" w:hint="eastAsia"/>
          <w:color w:val="000000"/>
          <w:sz w:val="24"/>
          <w:szCs w:val="28"/>
          <w:rtl/>
          <w:lang w:bidi="fa-IR"/>
        </w:rPr>
        <w:t>گ</w:t>
      </w:r>
      <w:r w:rsidRPr="00CC0598">
        <w:rPr>
          <w:rFonts w:ascii="Times New Roman" w:hAnsi="Times New Roman" w:cs="B Lotus" w:hint="cs"/>
          <w:color w:val="000000"/>
          <w:sz w:val="24"/>
          <w:szCs w:val="28"/>
          <w:rtl/>
          <w:lang w:bidi="fa-IR"/>
        </w:rPr>
        <w:t>ی</w:t>
      </w:r>
      <w:r w:rsidRPr="00CC0598">
        <w:rPr>
          <w:rFonts w:ascii="Times New Roman" w:hAnsi="Times New Roman" w:cs="B Lotus" w:hint="eastAsia"/>
          <w:color w:val="000000"/>
          <w:sz w:val="24"/>
          <w:szCs w:val="28"/>
          <w:rtl/>
          <w:lang w:bidi="fa-IR"/>
        </w:rPr>
        <w:t>ا</w:t>
      </w:r>
      <w:r w:rsidRPr="00CC0598">
        <w:rPr>
          <w:rFonts w:ascii="Times New Roman" w:hAnsi="Times New Roman" w:cs="B Lotus" w:hint="cs"/>
          <w:color w:val="000000"/>
          <w:sz w:val="24"/>
          <w:szCs w:val="28"/>
          <w:rtl/>
          <w:lang w:bidi="fa-IR"/>
        </w:rPr>
        <w:t>ه</w:t>
      </w:r>
    </w:p>
    <w:p w14:paraId="4EE3CACB" w14:textId="77777777" w:rsidR="00A614F8" w:rsidRPr="00CC0598" w:rsidRDefault="00A614F8" w:rsidP="00A614F8">
      <w:pPr>
        <w:bidi/>
        <w:spacing w:line="360" w:lineRule="auto"/>
        <w:jc w:val="both"/>
        <w:rPr>
          <w:rFonts w:ascii="Times New Roman" w:hAnsi="Times New Roman" w:cs="B Lotus"/>
          <w:b/>
          <w:bCs/>
          <w:color w:val="000000"/>
          <w:sz w:val="24"/>
          <w:szCs w:val="28"/>
          <w:rtl/>
          <w:lang w:bidi="fa-IR"/>
        </w:rPr>
      </w:pPr>
      <w:r w:rsidRPr="00CC0598">
        <w:rPr>
          <w:rFonts w:ascii="Times New Roman" w:hAnsi="Times New Roman" w:cs="B Lotus" w:hint="cs"/>
          <w:b/>
          <w:bCs/>
          <w:color w:val="000000"/>
          <w:sz w:val="24"/>
          <w:szCs w:val="28"/>
          <w:rtl/>
          <w:lang w:bidi="fa-IR"/>
        </w:rPr>
        <w:lastRenderedPageBreak/>
        <w:t>4-7-3- کلسیم</w:t>
      </w:r>
    </w:p>
    <w:p w14:paraId="13E7BF44"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اندازه گیری درصد کلسیم با استفاده از دستگاه جذب اتمی انجام شد. روش کار به این ترتیب صورت گرفت که یک میلی لیتر از عصاره نمونه ها و شاهد گرفته شد و به نسبت 9+1 با آب مقطر رقیق شد. سپس با میکرو پی پت 25/0 میلی لیتر از عصاره رقیق شده به لوله آزمایش منتقل شد و</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میزان 75/4 میلی لیتر از محلول نیترات لانتانوم حاوی یک گرم در لیتر لانتانوم،</w:t>
      </w:r>
      <w:r w:rsidR="00DA31B0"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 xml:space="preserve">به آن اضافه شد. از این عصاره برای اندازه گیری میزان جذب کلسیم ( در طول موج 7/422 نانو متر) استفاده و مقدار آن بر </w:t>
      </w:r>
      <w:r w:rsidRPr="00CC0598">
        <w:rPr>
          <w:rFonts w:ascii="Times New Roman" w:hAnsi="Times New Roman" w:cs="B Lotus" w:hint="cs"/>
          <w:color w:val="000000"/>
          <w:sz w:val="28"/>
          <w:szCs w:val="28"/>
          <w:rtl/>
          <w:lang w:bidi="fa-IR"/>
        </w:rPr>
        <w:t>حسب میلی گرم بر کیلو گرم بیان شد</w:t>
      </w:r>
      <w:r w:rsidRPr="00CC0598">
        <w:rPr>
          <w:rFonts w:ascii="Times New Roman" w:hAnsi="Times New Roman" w:cs="B Lotus" w:hint="cs"/>
          <w:color w:val="000000"/>
          <w:sz w:val="36"/>
          <w:szCs w:val="36"/>
          <w:rtl/>
          <w:lang w:bidi="fa-IR"/>
        </w:rPr>
        <w:t xml:space="preserve"> </w:t>
      </w:r>
      <w:r w:rsidRPr="00CC0598">
        <w:rPr>
          <w:rFonts w:ascii="Times New Roman" w:hAnsi="Times New Roman" w:cs="Times New Roman"/>
          <w:color w:val="000000"/>
          <w:sz w:val="24"/>
          <w:szCs w:val="24"/>
          <w:rtl/>
          <w:lang w:bidi="fa-IR"/>
        </w:rPr>
        <w:t>(1982</w:t>
      </w:r>
      <w:r w:rsidRPr="00CC0598">
        <w:rPr>
          <w:rFonts w:ascii="Times New Roman" w:hAnsi="Times New Roman" w:cs="Times New Roman"/>
          <w:color w:val="000000"/>
          <w:sz w:val="24"/>
          <w:szCs w:val="24"/>
          <w:lang w:bidi="fa-IR"/>
        </w:rPr>
        <w:t>Perkin</w:t>
      </w:r>
      <w:r w:rsidR="003A163F" w:rsidRPr="00CC0598">
        <w:rPr>
          <w:rFonts w:ascii="Times New Roman" w:hAnsi="Times New Roman" w:cs="Times New Roman"/>
          <w:color w:val="000000"/>
          <w:sz w:val="24"/>
          <w:szCs w:val="24"/>
          <w:lang w:bidi="fa-IR"/>
        </w:rPr>
        <w:t>,</w:t>
      </w:r>
      <w:r w:rsidRPr="00CC0598">
        <w:rPr>
          <w:rFonts w:ascii="Times New Roman" w:hAnsi="Times New Roman" w:cs="Times New Roman"/>
          <w:color w:val="000000"/>
          <w:sz w:val="24"/>
          <w:szCs w:val="24"/>
          <w:rtl/>
          <w:lang w:bidi="fa-IR"/>
        </w:rPr>
        <w:t>).</w:t>
      </w:r>
    </w:p>
    <w:p w14:paraId="3CA14E4C" w14:textId="77777777" w:rsidR="00A614F8" w:rsidRPr="00CC0598" w:rsidRDefault="00A614F8" w:rsidP="00A614F8">
      <w:pPr>
        <w:bidi/>
        <w:spacing w:line="360" w:lineRule="auto"/>
        <w:jc w:val="both"/>
        <w:rPr>
          <w:rFonts w:ascii="Times New Roman" w:hAnsi="Times New Roman" w:cs="B Lotus"/>
          <w:b/>
          <w:bCs/>
          <w:color w:val="000000"/>
          <w:sz w:val="24"/>
          <w:szCs w:val="28"/>
          <w:rtl/>
          <w:lang w:bidi="fa-IR"/>
        </w:rPr>
      </w:pPr>
      <w:r w:rsidRPr="00CC0598">
        <w:rPr>
          <w:rFonts w:ascii="Times New Roman" w:hAnsi="Times New Roman" w:cs="B Lotus" w:hint="cs"/>
          <w:b/>
          <w:bCs/>
          <w:color w:val="000000"/>
          <w:sz w:val="24"/>
          <w:szCs w:val="28"/>
          <w:rtl/>
          <w:lang w:bidi="fa-IR"/>
        </w:rPr>
        <w:t>5-7-3- آهن</w:t>
      </w:r>
    </w:p>
    <w:p w14:paraId="1345951A"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برای اندازه گیری عنصر آهن از روش جذب اتمی شعله ای و دستگاه فیلم اسپکترومتری اتمیک استفاده شد.</w:t>
      </w:r>
      <w:r w:rsidR="00DA31B0"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در این روش ابتدا دستگاه تنظیم و توسط استاندارد</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کالیبره شد سپس عصاره نمونه ها به کمک یک لوله ظریف پلاستیکی به داخل دستگاه مکیده شد که پس از وارد شدن، محلول به صورت پودر در آمده و به درون یک شعله پاشیده شد. نمونه استاندارد،</w:t>
      </w:r>
      <w:r w:rsidR="00DA31B0"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شاهد وعصاره با شعله آبی استلین-هوا ابری شده و سپس به صورت بخاری از اتم های تشکیل دهنده تبدیل می شود.</w:t>
      </w:r>
      <w:r w:rsidR="00DA31B0"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هر چه بخار ایجاد شده در شعله غلیظ</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 تر باشد میزان نور جذب شده توسط شعله بیش تر خواهد بود. دستگاه دارای یک منبع تولید کننده نور می باشد که این نور توسط لامپ های هالو کاتدی ممکن است تنها برای اندازه گیری یک عنصر به کار روند یا ممکن است چند منظوره باشند و برای چند عنصر استفاده شود. نور تولید شده توسط لامپ مستقیما از وسط شعله می گذرد و با اتم های عنصر مورد اندازه گیری بر خورد می کند. هنگام برخورد مقداری از آن جذب و مقداری از شعله گذشته و وارد دستگاه می شود. هر چه ابر ایجاد شده در شعله غلیظ تر</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و تعداد اتم های عنصر مورد اندازه گیری بیش تر باشد مقدار بیشتری از نور تولید شده توسط دستگاه جذی می شود. این دستگاه غلظت عصاره </w:t>
      </w:r>
      <w:r w:rsidRPr="00CC0598">
        <w:rPr>
          <w:rFonts w:ascii="Times New Roman" w:hAnsi="Times New Roman" w:cs="B Lotus" w:hint="cs"/>
          <w:color w:val="000000"/>
          <w:sz w:val="24"/>
          <w:szCs w:val="28"/>
          <w:rtl/>
          <w:lang w:bidi="fa-IR"/>
        </w:rPr>
        <w:lastRenderedPageBreak/>
        <w:t xml:space="preserve">را در حد </w:t>
      </w:r>
      <w:r w:rsidRPr="00CC0598">
        <w:rPr>
          <w:rFonts w:ascii="Times New Roman" w:hAnsi="Times New Roman" w:cs="B Lotus"/>
          <w:color w:val="000000"/>
          <w:sz w:val="24"/>
          <w:szCs w:val="28"/>
          <w:lang w:bidi="fa-IR"/>
        </w:rPr>
        <w:t xml:space="preserve">ppm </w:t>
      </w:r>
      <w:r w:rsidR="00DA31B0"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گزارش می دهد. میزان جذب آهن در طول موج3/248 نانو</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متر، توسط جذب اتمی مدل </w:t>
      </w:r>
      <w:r w:rsidRPr="00CC0598">
        <w:rPr>
          <w:rFonts w:ascii="Times New Roman" w:hAnsi="Times New Roman" w:cs="B Lotus"/>
          <w:color w:val="000000"/>
          <w:sz w:val="24"/>
          <w:szCs w:val="28"/>
          <w:lang w:bidi="fa-IR"/>
        </w:rPr>
        <w:t>CTA-2000 A.AS</w:t>
      </w:r>
      <w:r w:rsidRPr="00CC0598">
        <w:rPr>
          <w:rFonts w:ascii="Times New Roman" w:hAnsi="Times New Roman" w:cs="B Lotus" w:hint="cs"/>
          <w:color w:val="000000"/>
          <w:sz w:val="24"/>
          <w:szCs w:val="28"/>
          <w:rtl/>
          <w:lang w:bidi="fa-IR"/>
        </w:rPr>
        <w:t xml:space="preserve"> قرائت و غلظت عناصر در نمونه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 محاسبه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و بر حسب میلی گرم در کیلو گرم ماده خشک بیان شد (1982</w:t>
      </w:r>
      <w:r w:rsidRPr="00CC0598">
        <w:rPr>
          <w:rFonts w:ascii="Times New Roman" w:hAnsi="Times New Roman" w:cs="B Lotus"/>
          <w:color w:val="000000"/>
          <w:sz w:val="24"/>
          <w:szCs w:val="28"/>
          <w:lang w:bidi="fa-IR"/>
        </w:rPr>
        <w:t xml:space="preserve"> </w:t>
      </w:r>
      <w:r w:rsidRPr="00CC0598">
        <w:rPr>
          <w:rFonts w:ascii="Times New Roman" w:hAnsi="Times New Roman" w:cs="B Lotus" w:hint="cs"/>
          <w:color w:val="000000"/>
          <w:sz w:val="24"/>
          <w:szCs w:val="28"/>
          <w:rtl/>
          <w:lang w:bidi="fa-IR"/>
        </w:rPr>
        <w:t>،</w:t>
      </w:r>
      <w:r w:rsidR="009308A9">
        <w:rPr>
          <w:rFonts w:ascii="Times New Roman" w:hAnsi="Times New Roman" w:cs="B Lotus"/>
          <w:color w:val="000000"/>
          <w:sz w:val="24"/>
          <w:szCs w:val="28"/>
          <w:lang w:bidi="fa-IR"/>
        </w:rPr>
        <w:t>.</w:t>
      </w:r>
      <w:r w:rsidRPr="00CC0598">
        <w:rPr>
          <w:rFonts w:ascii="Times New Roman" w:hAnsi="Times New Roman" w:cs="B Lotus"/>
          <w:color w:val="000000"/>
          <w:sz w:val="24"/>
          <w:szCs w:val="28"/>
          <w:lang w:bidi="fa-IR"/>
        </w:rPr>
        <w:t xml:space="preserve"> (Perkin</w:t>
      </w:r>
    </w:p>
    <w:p w14:paraId="6F75B19A" w14:textId="77777777" w:rsidR="00A614F8" w:rsidRPr="00CC0598" w:rsidRDefault="00284CDD" w:rsidP="00284CDD">
      <w:pPr>
        <w:bidi/>
        <w:spacing w:line="360" w:lineRule="auto"/>
        <w:jc w:val="both"/>
        <w:rPr>
          <w:rFonts w:ascii="Times New Roman" w:hAnsi="Times New Roman" w:cs="B Lotus"/>
          <w:b/>
          <w:bCs/>
          <w:color w:val="000000"/>
          <w:sz w:val="24"/>
          <w:szCs w:val="28"/>
          <w:rtl/>
          <w:lang w:bidi="fa-IR"/>
        </w:rPr>
      </w:pPr>
      <w:r w:rsidRPr="00CC0598">
        <w:rPr>
          <w:rFonts w:ascii="Times New Roman" w:hAnsi="Times New Roman" w:cs="B Lotus" w:hint="cs"/>
          <w:b/>
          <w:bCs/>
          <w:color w:val="000000"/>
          <w:sz w:val="24"/>
          <w:szCs w:val="28"/>
          <w:rtl/>
          <w:lang w:bidi="fa-IR"/>
        </w:rPr>
        <w:t>8-3-</w:t>
      </w:r>
      <w:r w:rsidR="00A614F8" w:rsidRPr="00CC0598">
        <w:rPr>
          <w:rFonts w:ascii="Times New Roman" w:hAnsi="Times New Roman" w:cs="B Lotus" w:hint="cs"/>
          <w:b/>
          <w:bCs/>
          <w:color w:val="000000"/>
          <w:sz w:val="24"/>
          <w:szCs w:val="28"/>
          <w:rtl/>
          <w:lang w:bidi="fa-IR"/>
        </w:rPr>
        <w:t>مراحل اندازه گیری اسید های چرب</w:t>
      </w:r>
    </w:p>
    <w:p w14:paraId="112B52C4" w14:textId="77777777" w:rsidR="00BD15B1" w:rsidRPr="00CC0598" w:rsidRDefault="00BD15B1" w:rsidP="00DA786C">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ابتدا یگ گرم از نمونه را در ازت مایع می</w:t>
      </w:r>
      <w:r w:rsidR="008A7B9E"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کوبیم.</w:t>
      </w:r>
      <w:r w:rsidR="008A7B9E"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 xml:space="preserve">بعد مقدار </w:t>
      </w:r>
      <w:r w:rsidR="00DA786C" w:rsidRPr="00CC0598">
        <w:rPr>
          <w:rFonts w:ascii="Times New Roman" w:hAnsi="Times New Roman" w:cs="B Lotus" w:hint="cs"/>
          <w:color w:val="000000"/>
          <w:sz w:val="24"/>
          <w:szCs w:val="28"/>
          <w:rtl/>
          <w:lang w:bidi="fa-IR"/>
        </w:rPr>
        <w:t>5/0</w:t>
      </w:r>
      <w:r w:rsidRPr="00CC0598">
        <w:rPr>
          <w:rFonts w:ascii="Times New Roman" w:hAnsi="Times New Roman" w:cs="B Lotus" w:hint="cs"/>
          <w:color w:val="000000"/>
          <w:sz w:val="24"/>
          <w:szCs w:val="28"/>
          <w:rtl/>
          <w:lang w:bidi="fa-IR"/>
        </w:rPr>
        <w:t xml:space="preserve"> تا 1 گرم در لوله آزمایش وزن کزده و مقدار 15 سی سی از مخلوط دو حلال کلروفرم و متانل با نسبت 2:1 (10 سی سی کلرو فرم 5 سی سی متانل) به آن اضافه می</w:t>
      </w:r>
      <w:r w:rsidR="008A7B9E"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کنیم در لوله را بسته و مخلوط را</w:t>
      </w:r>
      <w:r w:rsidR="004F648A"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شیک ک</w:t>
      </w:r>
      <w:r w:rsidR="004F648A" w:rsidRPr="00CC0598">
        <w:rPr>
          <w:rFonts w:ascii="Times New Roman" w:hAnsi="Times New Roman" w:cs="B Lotus" w:hint="cs"/>
          <w:color w:val="000000"/>
          <w:sz w:val="24"/>
          <w:szCs w:val="28"/>
          <w:rtl/>
          <w:lang w:bidi="fa-IR"/>
        </w:rPr>
        <w:t>رده به مدت یک شب در یخچال قرار می</w:t>
      </w:r>
      <w:r w:rsidR="008A7B9E" w:rsidRPr="00CC0598">
        <w:rPr>
          <w:rFonts w:ascii="Times New Roman" w:hAnsi="Times New Roman" w:cs="B Lotus"/>
          <w:color w:val="000000"/>
          <w:sz w:val="24"/>
          <w:szCs w:val="28"/>
          <w:rtl/>
          <w:lang w:bidi="fa-IR"/>
        </w:rPr>
        <w:softHyphen/>
      </w:r>
      <w:r w:rsidR="004F648A" w:rsidRPr="00CC0598">
        <w:rPr>
          <w:rFonts w:ascii="Times New Roman" w:hAnsi="Times New Roman" w:cs="B Lotus" w:hint="cs"/>
          <w:color w:val="000000"/>
          <w:sz w:val="24"/>
          <w:szCs w:val="28"/>
          <w:rtl/>
          <w:lang w:bidi="fa-IR"/>
        </w:rPr>
        <w:t>دهیم بعد از گذشت زمان فو</w:t>
      </w:r>
      <w:r w:rsidR="008A7B9E" w:rsidRPr="00CC0598">
        <w:rPr>
          <w:rFonts w:ascii="Times New Roman" w:hAnsi="Times New Roman" w:cs="B Lotus" w:hint="cs"/>
          <w:color w:val="000000"/>
          <w:sz w:val="24"/>
          <w:szCs w:val="28"/>
          <w:rtl/>
          <w:lang w:bidi="fa-IR"/>
        </w:rPr>
        <w:t xml:space="preserve">ق </w:t>
      </w:r>
      <w:r w:rsidR="004F648A" w:rsidRPr="00CC0598">
        <w:rPr>
          <w:rFonts w:ascii="Times New Roman" w:hAnsi="Times New Roman" w:cs="B Lotus" w:hint="cs"/>
          <w:color w:val="000000"/>
          <w:sz w:val="24"/>
          <w:szCs w:val="28"/>
          <w:rtl/>
          <w:lang w:bidi="fa-IR"/>
        </w:rPr>
        <w:t>5 سی سی آب مقطر به لوله اضافه کرده و شیک می</w:t>
      </w:r>
      <w:r w:rsidR="008A7B9E" w:rsidRPr="00CC0598">
        <w:rPr>
          <w:rFonts w:ascii="Times New Roman" w:hAnsi="Times New Roman" w:cs="B Lotus"/>
          <w:color w:val="000000"/>
          <w:sz w:val="24"/>
          <w:szCs w:val="28"/>
          <w:rtl/>
          <w:lang w:bidi="fa-IR"/>
        </w:rPr>
        <w:softHyphen/>
      </w:r>
      <w:r w:rsidR="004F648A" w:rsidRPr="00CC0598">
        <w:rPr>
          <w:rFonts w:ascii="Times New Roman" w:hAnsi="Times New Roman" w:cs="B Lotus" w:hint="cs"/>
          <w:color w:val="000000"/>
          <w:sz w:val="24"/>
          <w:szCs w:val="28"/>
          <w:rtl/>
          <w:lang w:bidi="fa-IR"/>
        </w:rPr>
        <w:t>کنیم حال لوله را در رک قرار داده تا مخلوط سه فاز شود. سپس فاز بالایی را جدا کرده و دور می</w:t>
      </w:r>
      <w:r w:rsidR="008A7B9E" w:rsidRPr="00CC0598">
        <w:rPr>
          <w:rFonts w:ascii="Times New Roman" w:hAnsi="Times New Roman" w:cs="B Lotus"/>
          <w:color w:val="000000"/>
          <w:sz w:val="24"/>
          <w:szCs w:val="28"/>
          <w:rtl/>
          <w:lang w:bidi="fa-IR"/>
        </w:rPr>
        <w:softHyphen/>
      </w:r>
      <w:r w:rsidR="004F648A" w:rsidRPr="00CC0598">
        <w:rPr>
          <w:rFonts w:ascii="Times New Roman" w:hAnsi="Times New Roman" w:cs="B Lotus" w:hint="cs"/>
          <w:color w:val="000000"/>
          <w:sz w:val="24"/>
          <w:szCs w:val="28"/>
          <w:rtl/>
          <w:lang w:bidi="fa-IR"/>
        </w:rPr>
        <w:t>ریزیم باقی مانده را در قیف دکانتور</w:t>
      </w:r>
      <w:r w:rsidR="008A7B9E" w:rsidRPr="00CC0598">
        <w:rPr>
          <w:rFonts w:ascii="Times New Roman" w:hAnsi="Times New Roman" w:cs="B Lotus" w:hint="cs"/>
          <w:color w:val="000000"/>
          <w:sz w:val="24"/>
          <w:szCs w:val="28"/>
          <w:rtl/>
          <w:lang w:bidi="fa-IR"/>
        </w:rPr>
        <w:t xml:space="preserve"> </w:t>
      </w:r>
      <w:r w:rsidR="004F648A" w:rsidRPr="00CC0598">
        <w:rPr>
          <w:rFonts w:ascii="Times New Roman" w:hAnsi="Times New Roman" w:cs="B Lotus" w:hint="cs"/>
          <w:color w:val="000000"/>
          <w:sz w:val="24"/>
          <w:szCs w:val="28"/>
          <w:rtl/>
          <w:lang w:bidi="fa-IR"/>
        </w:rPr>
        <w:t>(قیف جدا</w:t>
      </w:r>
      <w:r w:rsidR="008A7B9E" w:rsidRPr="00CC0598">
        <w:rPr>
          <w:rFonts w:ascii="Times New Roman" w:hAnsi="Times New Roman" w:cs="B Lotus"/>
          <w:color w:val="000000"/>
          <w:sz w:val="24"/>
          <w:szCs w:val="28"/>
          <w:rtl/>
          <w:lang w:bidi="fa-IR"/>
        </w:rPr>
        <w:softHyphen/>
      </w:r>
      <w:r w:rsidR="004F648A" w:rsidRPr="00CC0598">
        <w:rPr>
          <w:rFonts w:ascii="Times New Roman" w:hAnsi="Times New Roman" w:cs="B Lotus" w:hint="cs"/>
          <w:color w:val="000000"/>
          <w:sz w:val="24"/>
          <w:szCs w:val="28"/>
          <w:rtl/>
          <w:lang w:bidi="fa-IR"/>
        </w:rPr>
        <w:t>کننده) زیخته و فاز زیرین را به لوله آزمایش تمیز انتقال داده و در زیر هود آزمایشگاهی حلال پرانی می</w:t>
      </w:r>
      <w:r w:rsidR="008A7B9E" w:rsidRPr="00CC0598">
        <w:rPr>
          <w:rFonts w:ascii="Times New Roman" w:hAnsi="Times New Roman" w:cs="B Lotus" w:hint="cs"/>
          <w:color w:val="000000"/>
          <w:sz w:val="24"/>
          <w:szCs w:val="28"/>
          <w:rtl/>
          <w:lang w:bidi="fa-IR"/>
        </w:rPr>
        <w:t>-</w:t>
      </w:r>
      <w:r w:rsidR="004F648A" w:rsidRPr="00CC0598">
        <w:rPr>
          <w:rFonts w:ascii="Times New Roman" w:hAnsi="Times New Roman" w:cs="B Lotus" w:hint="cs"/>
          <w:color w:val="000000"/>
          <w:sz w:val="24"/>
          <w:szCs w:val="28"/>
          <w:rtl/>
          <w:lang w:bidi="fa-IR"/>
        </w:rPr>
        <w:t>کنیم در نهایت روغن استخراج شده بدست می آید.</w:t>
      </w:r>
    </w:p>
    <w:p w14:paraId="4612D962"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 xml:space="preserve">مقدار 5 سی سی سود متانلی 2 درصد به چربی داخل لوله اضافه کرده در لوله </w:t>
      </w:r>
      <w:r w:rsidR="00B105E8" w:rsidRPr="00CC0598">
        <w:rPr>
          <w:rFonts w:ascii="Times New Roman" w:hAnsi="Times New Roman" w:cs="B Lotus" w:hint="cs"/>
          <w:color w:val="000000"/>
          <w:sz w:val="24"/>
          <w:szCs w:val="28"/>
          <w:rtl/>
          <w:lang w:bidi="fa-IR"/>
        </w:rPr>
        <w:t xml:space="preserve">بسته </w:t>
      </w:r>
      <w:r w:rsidRPr="00CC0598">
        <w:rPr>
          <w:rFonts w:ascii="Times New Roman" w:hAnsi="Times New Roman" w:cs="B Lotus" w:hint="cs"/>
          <w:color w:val="000000"/>
          <w:sz w:val="24"/>
          <w:szCs w:val="28"/>
          <w:rtl/>
          <w:lang w:bidi="fa-IR"/>
        </w:rPr>
        <w:t>و در داخل حمام آبجوش به مدت 10 دقیقه قرار</w:t>
      </w:r>
      <w:r w:rsidR="00B105E8" w:rsidRPr="00CC0598">
        <w:rPr>
          <w:rFonts w:ascii="Times New Roman" w:hAnsi="Times New Roman" w:cs="B Lotus" w:hint="cs"/>
          <w:color w:val="000000"/>
          <w:sz w:val="24"/>
          <w:szCs w:val="28"/>
          <w:rtl/>
          <w:lang w:bidi="fa-IR"/>
        </w:rPr>
        <w:t>داده می شود</w:t>
      </w:r>
      <w:r w:rsidR="00D5198F"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(برای تهیه سود متانلی 2 درصد</w:t>
      </w:r>
      <w:r w:rsidR="00B105E8" w:rsidRPr="00CC0598">
        <w:rPr>
          <w:rFonts w:ascii="Times New Roman" w:hAnsi="Times New Roman" w:cs="B Lotus" w:hint="cs"/>
          <w:color w:val="000000"/>
          <w:sz w:val="24"/>
          <w:szCs w:val="28"/>
          <w:rtl/>
          <w:lang w:bidi="fa-IR"/>
        </w:rPr>
        <w:t>؛</w:t>
      </w:r>
      <w:r w:rsidRPr="00CC0598">
        <w:rPr>
          <w:rFonts w:ascii="Times New Roman" w:hAnsi="Times New Roman" w:cs="B Lotus" w:hint="cs"/>
          <w:color w:val="000000"/>
          <w:sz w:val="24"/>
          <w:szCs w:val="28"/>
          <w:rtl/>
          <w:lang w:bidi="fa-IR"/>
        </w:rPr>
        <w:t xml:space="preserve"> مقدار 2 گرم سود را با متانل به حجم 100 سی سی </w:t>
      </w:r>
      <w:r w:rsidR="00B105E8" w:rsidRPr="00CC0598">
        <w:rPr>
          <w:rFonts w:ascii="Times New Roman" w:hAnsi="Times New Roman" w:cs="B Lotus" w:hint="cs"/>
          <w:color w:val="000000"/>
          <w:sz w:val="24"/>
          <w:szCs w:val="28"/>
          <w:rtl/>
          <w:lang w:bidi="fa-IR"/>
        </w:rPr>
        <w:t>رسانده می شود</w:t>
      </w:r>
      <w:r w:rsidRPr="00CC0598">
        <w:rPr>
          <w:rFonts w:ascii="Times New Roman" w:hAnsi="Times New Roman" w:cs="B Lotus" w:hint="cs"/>
          <w:color w:val="000000"/>
          <w:sz w:val="24"/>
          <w:szCs w:val="28"/>
          <w:rtl/>
          <w:lang w:bidi="fa-IR"/>
        </w:rPr>
        <w:t>).</w:t>
      </w:r>
    </w:p>
    <w:p w14:paraId="5C2A5692" w14:textId="77777777" w:rsidR="00A614F8" w:rsidRPr="00CC0598" w:rsidRDefault="00D5198F"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 xml:space="preserve">در صورت </w:t>
      </w:r>
      <w:r w:rsidR="00A614F8" w:rsidRPr="00CC0598">
        <w:rPr>
          <w:rFonts w:ascii="Times New Roman" w:hAnsi="Times New Roman" w:cs="B Lotus" w:hint="cs"/>
          <w:color w:val="000000"/>
          <w:sz w:val="24"/>
          <w:szCs w:val="28"/>
          <w:rtl/>
          <w:lang w:bidi="fa-IR"/>
        </w:rPr>
        <w:t xml:space="preserve">نیاز که غلظت اسید چرب اندازه گیری شود از روش اینترنال استاندارد در همین مرحله باید یک سی سی از محلول اینترنال استاندارد با غلظت 2 میلی گرم بر میلی لیتر به لوله آزمایش اضافه </w:t>
      </w:r>
      <w:r w:rsidRPr="00CC0598">
        <w:rPr>
          <w:rFonts w:ascii="Times New Roman" w:hAnsi="Times New Roman" w:cs="B Lotus" w:hint="cs"/>
          <w:color w:val="000000"/>
          <w:sz w:val="24"/>
          <w:szCs w:val="28"/>
          <w:rtl/>
          <w:lang w:bidi="fa-IR"/>
        </w:rPr>
        <w:t>می‌شد</w:t>
      </w:r>
      <w:r w:rsidR="00B105E8" w:rsidRPr="00CC0598">
        <w:rPr>
          <w:rFonts w:ascii="Times New Roman" w:hAnsi="Times New Roman" w:cs="B Lotus" w:hint="cs"/>
          <w:color w:val="000000"/>
          <w:sz w:val="24"/>
          <w:szCs w:val="28"/>
          <w:rtl/>
          <w:lang w:bidi="fa-IR"/>
        </w:rPr>
        <w:t xml:space="preserve"> </w:t>
      </w:r>
      <w:r w:rsidR="00A614F8" w:rsidRPr="00CC0598">
        <w:rPr>
          <w:rFonts w:ascii="Times New Roman" w:hAnsi="Times New Roman" w:cs="B Lotus" w:hint="cs"/>
          <w:color w:val="000000"/>
          <w:sz w:val="24"/>
          <w:szCs w:val="28"/>
          <w:rtl/>
          <w:lang w:bidi="fa-IR"/>
        </w:rPr>
        <w:t>( مقدار</w:t>
      </w:r>
      <w:r w:rsidR="00B105E8" w:rsidRPr="00CC0598">
        <w:rPr>
          <w:rFonts w:ascii="Times New Roman" w:hAnsi="Times New Roman" w:cs="B Lotus" w:hint="cs"/>
          <w:color w:val="000000"/>
          <w:sz w:val="24"/>
          <w:szCs w:val="28"/>
          <w:rtl/>
          <w:lang w:bidi="fa-IR"/>
        </w:rPr>
        <w:t xml:space="preserve"> 002/0 </w:t>
      </w:r>
      <w:r w:rsidR="00A614F8" w:rsidRPr="00CC0598">
        <w:rPr>
          <w:rFonts w:ascii="Times New Roman" w:hAnsi="Times New Roman" w:cs="B Lotus" w:hint="cs"/>
          <w:color w:val="000000"/>
          <w:sz w:val="24"/>
          <w:szCs w:val="28"/>
          <w:rtl/>
          <w:lang w:bidi="fa-IR"/>
        </w:rPr>
        <w:t>گرم از اینتر</w:t>
      </w:r>
      <w:r w:rsidR="00865E09" w:rsidRPr="00CC0598">
        <w:rPr>
          <w:rFonts w:ascii="Times New Roman" w:hAnsi="Times New Roman" w:cs="B Lotus"/>
          <w:color w:val="000000"/>
          <w:sz w:val="24"/>
          <w:szCs w:val="28"/>
          <w:rtl/>
          <w:lang w:bidi="fa-IR"/>
        </w:rPr>
        <w:softHyphen/>
      </w:r>
      <w:r w:rsidR="00A614F8" w:rsidRPr="00CC0598">
        <w:rPr>
          <w:rFonts w:ascii="Times New Roman" w:hAnsi="Times New Roman" w:cs="B Lotus" w:hint="cs"/>
          <w:color w:val="000000"/>
          <w:sz w:val="24"/>
          <w:szCs w:val="28"/>
          <w:rtl/>
          <w:lang w:bidi="fa-IR"/>
        </w:rPr>
        <w:t>نال استاندارد مورد نظر به حجم یک میلی لیتر حلال هگزان نرمال).</w:t>
      </w:r>
    </w:p>
    <w:p w14:paraId="5F48144D"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lastRenderedPageBreak/>
        <w:t xml:space="preserve"> بعد از گذشت زمان فوق لوله را از حمام آبجوش به آرامی خارج کرده و اجازه </w:t>
      </w:r>
      <w:r w:rsidR="00B105E8" w:rsidRPr="00CC0598">
        <w:rPr>
          <w:rFonts w:ascii="Times New Roman" w:hAnsi="Times New Roman" w:cs="B Lotus" w:hint="cs"/>
          <w:color w:val="000000"/>
          <w:sz w:val="24"/>
          <w:szCs w:val="28"/>
          <w:rtl/>
          <w:lang w:bidi="fa-IR"/>
        </w:rPr>
        <w:t xml:space="preserve">داده می‌شود </w:t>
      </w:r>
      <w:r w:rsidRPr="00CC0598">
        <w:rPr>
          <w:rFonts w:ascii="Times New Roman" w:hAnsi="Times New Roman" w:cs="B Lotus" w:hint="cs"/>
          <w:color w:val="000000"/>
          <w:sz w:val="24"/>
          <w:szCs w:val="28"/>
          <w:rtl/>
          <w:lang w:bidi="fa-IR"/>
        </w:rPr>
        <w:t>خنک شود بعد در لوله را باز کرده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و مقدار 2.</w:t>
      </w:r>
      <w:r w:rsidR="00B105E8" w:rsidRPr="00CC0598">
        <w:rPr>
          <w:rFonts w:ascii="Times New Roman" w:hAnsi="Times New Roman" w:cs="B Lotus" w:hint="cs"/>
          <w:color w:val="000000"/>
          <w:sz w:val="24"/>
          <w:szCs w:val="28"/>
          <w:rtl/>
          <w:lang w:bidi="fa-IR"/>
        </w:rPr>
        <w:t xml:space="preserve">175175/2 </w:t>
      </w:r>
      <w:r w:rsidRPr="00CC0598">
        <w:rPr>
          <w:rFonts w:ascii="Times New Roman" w:hAnsi="Times New Roman" w:cs="B Lotus" w:hint="cs"/>
          <w:color w:val="000000"/>
          <w:sz w:val="24"/>
          <w:szCs w:val="28"/>
          <w:rtl/>
          <w:lang w:bidi="fa-IR"/>
        </w:rPr>
        <w:t>سی سی محلول برن تری فلورید متانل 20 درصد</w:t>
      </w:r>
      <w:r w:rsidR="00B105E8"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w:t>
      </w:r>
      <w:r w:rsidRPr="00CC0598">
        <w:rPr>
          <w:rFonts w:ascii="Times New Roman" w:hAnsi="Times New Roman" w:cs="B Lotus"/>
          <w:color w:val="000000"/>
          <w:sz w:val="24"/>
          <w:szCs w:val="28"/>
          <w:lang w:bidi="fa-IR"/>
        </w:rPr>
        <w:t>BF3 20%</w:t>
      </w:r>
      <w:r w:rsidRPr="00CC0598">
        <w:rPr>
          <w:rFonts w:ascii="Times New Roman" w:hAnsi="Times New Roman" w:cs="B Lotus" w:hint="cs"/>
          <w:color w:val="000000"/>
          <w:sz w:val="24"/>
          <w:szCs w:val="28"/>
          <w:rtl/>
          <w:lang w:bidi="fa-IR"/>
        </w:rPr>
        <w:t>) به آن اضافه کرده و بعد از بستن در لوله</w:t>
      </w:r>
      <w:r w:rsidR="00B105E8" w:rsidRPr="00CC0598">
        <w:rPr>
          <w:rFonts w:ascii="Times New Roman" w:hAnsi="Times New Roman" w:cs="B Lotus" w:hint="cs"/>
          <w:color w:val="000000"/>
          <w:sz w:val="24"/>
          <w:szCs w:val="28"/>
          <w:rtl/>
          <w:lang w:bidi="fa-IR"/>
        </w:rPr>
        <w:t>،</w:t>
      </w:r>
      <w:r w:rsidR="00D5198F"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 xml:space="preserve">داخل حمام آب جوش به مدت 3 دقیقه قرار می </w:t>
      </w:r>
      <w:r w:rsidR="00B105E8" w:rsidRPr="00CC0598">
        <w:rPr>
          <w:rFonts w:ascii="Times New Roman" w:hAnsi="Times New Roman" w:cs="B Lotus" w:hint="cs"/>
          <w:color w:val="000000"/>
          <w:sz w:val="24"/>
          <w:szCs w:val="28"/>
          <w:rtl/>
          <w:lang w:bidi="fa-IR"/>
        </w:rPr>
        <w:t>گیرد</w:t>
      </w:r>
      <w:r w:rsidRPr="00CC0598">
        <w:rPr>
          <w:rFonts w:ascii="Times New Roman" w:hAnsi="Times New Roman" w:cs="B Lotus" w:hint="cs"/>
          <w:color w:val="000000"/>
          <w:sz w:val="24"/>
          <w:szCs w:val="28"/>
          <w:rtl/>
          <w:lang w:bidi="fa-IR"/>
        </w:rPr>
        <w:t>.</w:t>
      </w:r>
    </w:p>
    <w:p w14:paraId="6B3FB213" w14:textId="77777777" w:rsidR="00A614F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 xml:space="preserve"> بعد از گذشت زمان فوق و در آوردن لوله و خنک شدن مقدار یک سی سی هگزان نرمال به لوله اضافه کرده </w:t>
      </w:r>
      <w:r w:rsidR="00B105E8" w:rsidRPr="00CC0598">
        <w:rPr>
          <w:rFonts w:ascii="Times New Roman" w:hAnsi="Times New Roman" w:cs="B Lotus" w:hint="cs"/>
          <w:color w:val="000000"/>
          <w:sz w:val="24"/>
          <w:szCs w:val="28"/>
          <w:rtl/>
          <w:lang w:bidi="fa-IR"/>
        </w:rPr>
        <w:t>و به خوبی تکان داده می شود</w:t>
      </w:r>
      <w:r w:rsidRPr="00CC0598">
        <w:rPr>
          <w:rFonts w:ascii="Times New Roman" w:hAnsi="Times New Roman" w:cs="B Lotus" w:hint="cs"/>
          <w:color w:val="000000"/>
          <w:sz w:val="24"/>
          <w:szCs w:val="28"/>
          <w:rtl/>
          <w:lang w:bidi="fa-IR"/>
        </w:rPr>
        <w:t>.</w:t>
      </w:r>
    </w:p>
    <w:p w14:paraId="059F7685" w14:textId="77777777" w:rsidR="00A614F8" w:rsidRPr="00CC0598" w:rsidRDefault="00A614F8" w:rsidP="00384D60">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حال مقدار یک سی سی محلول نمک اشباء</w:t>
      </w:r>
      <w:r w:rsidR="00B105E8"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 xml:space="preserve">( 30 گرم </w:t>
      </w:r>
      <w:r w:rsidR="00384D60" w:rsidRPr="00CC0598">
        <w:rPr>
          <w:rFonts w:ascii="Times New Roman" w:hAnsi="Times New Roman" w:cs="B Lotus"/>
          <w:color w:val="000000"/>
          <w:sz w:val="24"/>
          <w:szCs w:val="28"/>
          <w:lang w:bidi="fa-IR"/>
        </w:rPr>
        <w:t>Na</w:t>
      </w:r>
      <w:r w:rsidR="00384D60">
        <w:rPr>
          <w:rFonts w:ascii="Times New Roman" w:hAnsi="Times New Roman" w:cs="B Lotus"/>
          <w:color w:val="000000"/>
          <w:sz w:val="24"/>
          <w:szCs w:val="28"/>
          <w:lang w:bidi="fa-IR"/>
        </w:rPr>
        <w:t>C</w:t>
      </w:r>
      <w:r w:rsidR="00384D60" w:rsidRPr="00CC0598">
        <w:rPr>
          <w:rFonts w:ascii="Times New Roman" w:hAnsi="Times New Roman" w:cs="B Lotus"/>
          <w:color w:val="000000"/>
          <w:sz w:val="24"/>
          <w:szCs w:val="28"/>
          <w:lang w:bidi="fa-IR"/>
        </w:rPr>
        <w:t>l</w:t>
      </w:r>
      <w:r w:rsidR="00384D60" w:rsidRPr="00CC0598">
        <w:rPr>
          <w:rFonts w:ascii="Times New Roman" w:hAnsi="Times New Roman" w:cs="B Lotus" w:hint="cs"/>
          <w:color w:val="000000"/>
          <w:sz w:val="24"/>
          <w:szCs w:val="28"/>
          <w:rtl/>
          <w:lang w:bidi="fa-IR"/>
        </w:rPr>
        <w:t xml:space="preserve"> </w:t>
      </w:r>
      <w:r w:rsidR="00B105E8" w:rsidRPr="00CC0598">
        <w:rPr>
          <w:rFonts w:ascii="Times New Roman" w:hAnsi="Times New Roman" w:cs="B Lotus" w:hint="cs"/>
          <w:color w:val="000000"/>
          <w:sz w:val="24"/>
          <w:szCs w:val="28"/>
          <w:rtl/>
          <w:lang w:bidi="fa-IR"/>
        </w:rPr>
        <w:t xml:space="preserve">که </w:t>
      </w:r>
      <w:r w:rsidRPr="00CC0598">
        <w:rPr>
          <w:rFonts w:ascii="Times New Roman" w:hAnsi="Times New Roman" w:cs="B Lotus" w:hint="cs"/>
          <w:color w:val="000000"/>
          <w:sz w:val="24"/>
          <w:szCs w:val="28"/>
          <w:rtl/>
          <w:lang w:bidi="fa-IR"/>
        </w:rPr>
        <w:t xml:space="preserve">با آب مقطر به حجم 100 سی سی </w:t>
      </w:r>
      <w:r w:rsidR="00B105E8" w:rsidRPr="00CC0598">
        <w:rPr>
          <w:rFonts w:ascii="Times New Roman" w:hAnsi="Times New Roman" w:cs="B Lotus" w:hint="cs"/>
          <w:color w:val="000000"/>
          <w:sz w:val="24"/>
          <w:szCs w:val="28"/>
          <w:rtl/>
          <w:lang w:bidi="fa-IR"/>
        </w:rPr>
        <w:t>رسانده شده است</w:t>
      </w:r>
      <w:r w:rsidRPr="00CC0598">
        <w:rPr>
          <w:rFonts w:ascii="Times New Roman" w:hAnsi="Times New Roman" w:cs="B Lotus" w:hint="cs"/>
          <w:color w:val="000000"/>
          <w:sz w:val="24"/>
          <w:szCs w:val="28"/>
          <w:rtl/>
          <w:lang w:bidi="fa-IR"/>
        </w:rPr>
        <w:t xml:space="preserve">) به آن اضافه کرده </w:t>
      </w:r>
      <w:r w:rsidR="00B105E8" w:rsidRPr="00CC0598">
        <w:rPr>
          <w:rFonts w:ascii="Times New Roman" w:hAnsi="Times New Roman" w:cs="B Lotus" w:hint="cs"/>
          <w:color w:val="000000"/>
          <w:sz w:val="24"/>
          <w:szCs w:val="28"/>
          <w:rtl/>
          <w:lang w:bidi="fa-IR"/>
        </w:rPr>
        <w:t xml:space="preserve"> و </w:t>
      </w:r>
      <w:r w:rsidRPr="00CC0598">
        <w:rPr>
          <w:rFonts w:ascii="Times New Roman" w:hAnsi="Times New Roman" w:cs="B Lotus" w:hint="cs"/>
          <w:color w:val="000000"/>
          <w:sz w:val="24"/>
          <w:szCs w:val="28"/>
          <w:rtl/>
          <w:lang w:bidi="fa-IR"/>
        </w:rPr>
        <w:t xml:space="preserve">شیک می </w:t>
      </w:r>
      <w:r w:rsidR="00B105E8" w:rsidRPr="00CC0598">
        <w:rPr>
          <w:rFonts w:ascii="Times New Roman" w:hAnsi="Times New Roman" w:cs="B Lotus" w:hint="cs"/>
          <w:color w:val="000000"/>
          <w:sz w:val="24"/>
          <w:szCs w:val="28"/>
          <w:rtl/>
          <w:lang w:bidi="fa-IR"/>
        </w:rPr>
        <w:t>شود</w:t>
      </w:r>
      <w:r w:rsidRPr="00CC0598">
        <w:rPr>
          <w:rFonts w:ascii="Times New Roman" w:hAnsi="Times New Roman" w:cs="B Lotus" w:hint="cs"/>
          <w:color w:val="000000"/>
          <w:sz w:val="24"/>
          <w:szCs w:val="28"/>
          <w:rtl/>
          <w:lang w:bidi="fa-IR"/>
        </w:rPr>
        <w:t>.</w:t>
      </w:r>
    </w:p>
    <w:p w14:paraId="51928A48" w14:textId="77777777" w:rsidR="00A614F8" w:rsidRPr="00CC0598" w:rsidRDefault="00A614F8" w:rsidP="00284CDD">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 xml:space="preserve">لوله را در رک گذاشته تا محلول داخل آن دو فاز شود. فاز بالایی را با دقت جدا کرده بصورتی که از فاز پایین هیچ مقدار برداشته نشود. حال محلول بدست آمده را به یک فالکون </w:t>
      </w:r>
      <w:r w:rsidR="00284CDD" w:rsidRPr="00CC0598">
        <w:rPr>
          <w:rFonts w:ascii="Times New Roman" w:hAnsi="Times New Roman" w:cs="B Lotus" w:hint="cs"/>
          <w:color w:val="000000"/>
          <w:sz w:val="24"/>
          <w:szCs w:val="28"/>
          <w:rtl/>
          <w:lang w:bidi="fa-IR"/>
        </w:rPr>
        <w:t>5/1</w:t>
      </w:r>
      <w:r w:rsidRPr="00CC0598">
        <w:rPr>
          <w:rFonts w:ascii="Times New Roman" w:hAnsi="Times New Roman" w:cs="B Lotus" w:hint="cs"/>
          <w:color w:val="000000"/>
          <w:sz w:val="24"/>
          <w:szCs w:val="28"/>
          <w:rtl/>
          <w:lang w:bidi="fa-IR"/>
        </w:rPr>
        <w:t xml:space="preserve"> سی سی انتقال داده</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 xml:space="preserve">و از این مقدار </w:t>
      </w:r>
      <w:r w:rsidR="00B105E8" w:rsidRPr="00CC0598">
        <w:rPr>
          <w:rFonts w:ascii="Times New Roman" w:hAnsi="Times New Roman" w:cs="B Lotus" w:hint="cs"/>
          <w:color w:val="000000"/>
          <w:sz w:val="24"/>
          <w:szCs w:val="28"/>
          <w:rtl/>
          <w:lang w:bidi="fa-IR"/>
        </w:rPr>
        <w:t xml:space="preserve">2/0 </w:t>
      </w:r>
      <w:r w:rsidRPr="00CC0598">
        <w:rPr>
          <w:rFonts w:ascii="Times New Roman" w:hAnsi="Times New Roman" w:cs="B Lotus" w:hint="cs"/>
          <w:color w:val="000000"/>
          <w:sz w:val="24"/>
          <w:szCs w:val="28"/>
          <w:rtl/>
          <w:lang w:bidi="fa-IR"/>
        </w:rPr>
        <w:t xml:space="preserve">میکرو لیتر به دستگاه </w:t>
      </w:r>
      <w:r w:rsidRPr="00CC0598">
        <w:rPr>
          <w:rFonts w:ascii="Times New Roman" w:hAnsi="Times New Roman" w:cs="B Lotus"/>
          <w:color w:val="000000"/>
          <w:sz w:val="24"/>
          <w:szCs w:val="28"/>
          <w:lang w:bidi="fa-IR"/>
        </w:rPr>
        <w:t>GC</w:t>
      </w:r>
      <w:r w:rsidRPr="00CC0598">
        <w:rPr>
          <w:rFonts w:ascii="Times New Roman" w:hAnsi="Times New Roman" w:cs="B Lotus" w:hint="cs"/>
          <w:color w:val="000000"/>
          <w:sz w:val="24"/>
          <w:szCs w:val="28"/>
          <w:rtl/>
          <w:lang w:bidi="fa-IR"/>
        </w:rPr>
        <w:t xml:space="preserve"> تزریق </w:t>
      </w:r>
      <w:r w:rsidR="00D5198F" w:rsidRPr="00CC0598">
        <w:rPr>
          <w:rFonts w:ascii="Times New Roman" w:hAnsi="Times New Roman" w:cs="B Lotus" w:hint="cs"/>
          <w:color w:val="000000"/>
          <w:sz w:val="24"/>
          <w:szCs w:val="28"/>
          <w:rtl/>
          <w:lang w:bidi="fa-IR"/>
        </w:rPr>
        <w:t>شد.</w:t>
      </w:r>
    </w:p>
    <w:p w14:paraId="7DCFCE4F" w14:textId="77777777" w:rsidR="00A614F8" w:rsidRPr="00CC0598" w:rsidRDefault="00A614F8" w:rsidP="00A614F8">
      <w:pPr>
        <w:bidi/>
        <w:spacing w:line="360" w:lineRule="auto"/>
        <w:jc w:val="both"/>
        <w:rPr>
          <w:rFonts w:ascii="Times New Roman" w:hAnsi="Times New Roman" w:cs="B Lotus"/>
          <w:b/>
          <w:bCs/>
          <w:color w:val="000000"/>
          <w:sz w:val="24"/>
          <w:szCs w:val="28"/>
          <w:rtl/>
          <w:lang w:bidi="fa-IR"/>
        </w:rPr>
      </w:pPr>
      <w:r w:rsidRPr="00CC0598">
        <w:rPr>
          <w:rFonts w:ascii="Times New Roman" w:hAnsi="Times New Roman" w:cs="B Lotus" w:hint="cs"/>
          <w:b/>
          <w:bCs/>
          <w:color w:val="000000"/>
          <w:sz w:val="24"/>
          <w:szCs w:val="28"/>
          <w:rtl/>
          <w:lang w:bidi="fa-IR"/>
        </w:rPr>
        <w:t>9-3- طرح آزمایشی مورد استفاده</w:t>
      </w:r>
    </w:p>
    <w:p w14:paraId="282AAAF5" w14:textId="77777777" w:rsidR="00B105E8" w:rsidRPr="00CC0598" w:rsidRDefault="00A614F8" w:rsidP="00A614F8">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آزمایش در قالب طرح بلوک</w:t>
      </w:r>
      <w:r w:rsidRPr="00CC0598">
        <w:rPr>
          <w:rFonts w:ascii="Times New Roman" w:hAnsi="Times New Roman" w:cs="B Lotus"/>
          <w:color w:val="000000"/>
          <w:sz w:val="24"/>
          <w:szCs w:val="28"/>
          <w:rtl/>
          <w:lang w:bidi="fa-IR"/>
        </w:rPr>
        <w:softHyphen/>
      </w:r>
      <w:r w:rsidRPr="00CC0598">
        <w:rPr>
          <w:rFonts w:ascii="Times New Roman" w:hAnsi="Times New Roman" w:cs="B Lotus" w:hint="cs"/>
          <w:color w:val="000000"/>
          <w:sz w:val="24"/>
          <w:szCs w:val="28"/>
          <w:rtl/>
          <w:lang w:bidi="fa-IR"/>
        </w:rPr>
        <w:t>های کامل تصادفی،</w:t>
      </w:r>
      <w:r w:rsidR="00A62E7C" w:rsidRPr="00CC0598">
        <w:rPr>
          <w:rFonts w:ascii="Times New Roman" w:hAnsi="Times New Roman" w:cs="B Lotus" w:hint="cs"/>
          <w:color w:val="000000"/>
          <w:sz w:val="24"/>
          <w:szCs w:val="28"/>
          <w:rtl/>
          <w:lang w:bidi="fa-IR"/>
        </w:rPr>
        <w:t xml:space="preserve"> </w:t>
      </w:r>
      <w:r w:rsidRPr="00CC0598">
        <w:rPr>
          <w:rFonts w:ascii="Times New Roman" w:hAnsi="Times New Roman" w:cs="B Lotus" w:hint="cs"/>
          <w:color w:val="000000"/>
          <w:sz w:val="24"/>
          <w:szCs w:val="28"/>
          <w:rtl/>
          <w:lang w:bidi="fa-IR"/>
        </w:rPr>
        <w:t>با سه تکرار</w:t>
      </w:r>
      <w:r w:rsidR="00B105E8" w:rsidRPr="00CC0598">
        <w:rPr>
          <w:rFonts w:ascii="Times New Roman" w:hAnsi="Times New Roman" w:cs="B Lotus" w:hint="cs"/>
          <w:color w:val="000000"/>
          <w:sz w:val="24"/>
          <w:szCs w:val="28"/>
          <w:rtl/>
          <w:lang w:bidi="fa-IR"/>
        </w:rPr>
        <w:t xml:space="preserve"> و 5 درخت در هر واحد آزمایشی</w:t>
      </w:r>
      <w:r w:rsidRPr="00CC0598">
        <w:rPr>
          <w:rFonts w:ascii="Times New Roman" w:hAnsi="Times New Roman" w:cs="B Lotus" w:hint="cs"/>
          <w:color w:val="000000"/>
          <w:sz w:val="24"/>
          <w:szCs w:val="28"/>
          <w:rtl/>
          <w:lang w:bidi="fa-IR"/>
        </w:rPr>
        <w:t xml:space="preserve"> اجرا شد</w:t>
      </w:r>
      <w:r w:rsidR="00B105E8" w:rsidRPr="00CC0598">
        <w:rPr>
          <w:rFonts w:ascii="Times New Roman" w:hAnsi="Times New Roman" w:cs="B Lotus" w:hint="cs"/>
          <w:color w:val="000000"/>
          <w:sz w:val="24"/>
          <w:szCs w:val="28"/>
          <w:rtl/>
          <w:lang w:bidi="fa-IR"/>
        </w:rPr>
        <w:t xml:space="preserve"> که اطلاعات مربوط به خصوصیات میوه و عملکرد بر روی تمامی درختان یاداشت برداری شد ولی اندازه گیری خصوصیات بیوشیمایی و عناصر غذایی فقط با سه تکرار و بدون خطای نمونه برداری انجام گردید</w:t>
      </w:r>
    </w:p>
    <w:p w14:paraId="07ED2F08" w14:textId="77777777" w:rsidR="00A614F8" w:rsidRPr="00CC0598" w:rsidRDefault="00A62E7C" w:rsidP="006A6AA2">
      <w:pPr>
        <w:bidi/>
        <w:spacing w:line="360" w:lineRule="auto"/>
        <w:jc w:val="both"/>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داده های به دست آمده ابتدا در نرم افزار اکسل (</w:t>
      </w:r>
      <w:r w:rsidRPr="00CC0598">
        <w:rPr>
          <w:rFonts w:ascii="Times New Roman" w:hAnsi="Times New Roman" w:cs="B Lotus"/>
          <w:color w:val="000000"/>
          <w:sz w:val="24"/>
          <w:szCs w:val="28"/>
          <w:lang w:bidi="fa-IR"/>
        </w:rPr>
        <w:t>Excel</w:t>
      </w:r>
      <w:r w:rsidRPr="00CC0598">
        <w:rPr>
          <w:rFonts w:ascii="Times New Roman" w:hAnsi="Times New Roman" w:cs="B Lotus" w:hint="cs"/>
          <w:color w:val="000000"/>
          <w:sz w:val="24"/>
          <w:szCs w:val="28"/>
          <w:rtl/>
          <w:lang w:bidi="fa-IR"/>
        </w:rPr>
        <w:t xml:space="preserve">) مرتب شد. </w:t>
      </w:r>
      <w:r w:rsidR="00A614F8" w:rsidRPr="00CC0598">
        <w:rPr>
          <w:rFonts w:ascii="Times New Roman" w:hAnsi="Times New Roman" w:cs="B Lotus" w:hint="cs"/>
          <w:color w:val="000000"/>
          <w:sz w:val="24"/>
          <w:szCs w:val="28"/>
          <w:rtl/>
          <w:lang w:bidi="fa-IR"/>
        </w:rPr>
        <w:t>تجزیه واریانس داده</w:t>
      </w:r>
      <w:r w:rsidR="00A614F8" w:rsidRPr="00CC0598">
        <w:rPr>
          <w:rFonts w:ascii="Times New Roman" w:hAnsi="Times New Roman" w:cs="B Lotus"/>
          <w:color w:val="000000"/>
          <w:sz w:val="24"/>
          <w:szCs w:val="28"/>
          <w:rtl/>
          <w:lang w:bidi="fa-IR"/>
        </w:rPr>
        <w:softHyphen/>
      </w:r>
      <w:r w:rsidR="00A614F8" w:rsidRPr="00CC0598">
        <w:rPr>
          <w:rFonts w:ascii="Times New Roman" w:hAnsi="Times New Roman" w:cs="B Lotus" w:hint="cs"/>
          <w:color w:val="000000"/>
          <w:sz w:val="24"/>
          <w:szCs w:val="28"/>
          <w:rtl/>
          <w:lang w:bidi="fa-IR"/>
        </w:rPr>
        <w:t>ها پس از کنترل مفروضات</w:t>
      </w:r>
      <w:r w:rsidR="00B105E8" w:rsidRPr="00CC0598">
        <w:rPr>
          <w:rFonts w:ascii="Times New Roman" w:hAnsi="Times New Roman" w:cs="B Lotus" w:hint="cs"/>
          <w:color w:val="000000"/>
          <w:sz w:val="24"/>
          <w:szCs w:val="28"/>
          <w:rtl/>
          <w:lang w:bidi="fa-IR"/>
        </w:rPr>
        <w:t xml:space="preserve"> </w:t>
      </w:r>
      <w:r w:rsidR="00A614F8" w:rsidRPr="00CC0598">
        <w:rPr>
          <w:rFonts w:ascii="Times New Roman" w:hAnsi="Times New Roman" w:cs="B Lotus" w:hint="cs"/>
          <w:color w:val="000000"/>
          <w:sz w:val="24"/>
          <w:szCs w:val="28"/>
          <w:rtl/>
          <w:lang w:bidi="fa-IR"/>
        </w:rPr>
        <w:t xml:space="preserve">(شامل نرمال بودن خطای آزمایشی) با استفاده از  نرم افزار آماری </w:t>
      </w:r>
      <w:r w:rsidR="006A6AA2" w:rsidRPr="006A6AA2">
        <w:rPr>
          <w:rFonts w:ascii="Times New Roman" w:hAnsi="Times New Roman" w:cs="B Lotus"/>
          <w:color w:val="000000"/>
          <w:sz w:val="24"/>
          <w:szCs w:val="28"/>
          <w:lang w:bidi="fa-IR"/>
        </w:rPr>
        <w:t>SAS 9.0</w:t>
      </w:r>
      <w:r w:rsidR="006A6AA2">
        <w:rPr>
          <w:rFonts w:ascii="Times New Roman" w:hAnsi="Times New Roman" w:cs="B Lotus" w:hint="cs"/>
          <w:color w:val="000000"/>
          <w:sz w:val="24"/>
          <w:szCs w:val="28"/>
          <w:rtl/>
          <w:lang w:bidi="fa-IR"/>
        </w:rPr>
        <w:t xml:space="preserve"> </w:t>
      </w:r>
      <w:r w:rsidR="00A614F8" w:rsidRPr="00CC0598">
        <w:rPr>
          <w:rFonts w:ascii="Times New Roman" w:hAnsi="Times New Roman" w:cs="B Lotus" w:hint="cs"/>
          <w:color w:val="000000"/>
          <w:sz w:val="24"/>
          <w:szCs w:val="28"/>
          <w:rtl/>
          <w:lang w:bidi="fa-IR"/>
        </w:rPr>
        <w:t>انجام شده و مقایسه بین میانگین</w:t>
      </w:r>
      <w:r w:rsidR="00A614F8" w:rsidRPr="00CC0598">
        <w:rPr>
          <w:rFonts w:ascii="Times New Roman" w:hAnsi="Times New Roman" w:cs="B Lotus"/>
          <w:color w:val="000000"/>
          <w:sz w:val="24"/>
          <w:szCs w:val="28"/>
          <w:rtl/>
          <w:lang w:bidi="fa-IR"/>
        </w:rPr>
        <w:softHyphen/>
      </w:r>
      <w:r w:rsidR="00A614F8" w:rsidRPr="00CC0598">
        <w:rPr>
          <w:rFonts w:ascii="Times New Roman" w:hAnsi="Times New Roman" w:cs="B Lotus" w:hint="cs"/>
          <w:color w:val="000000"/>
          <w:sz w:val="24"/>
          <w:szCs w:val="28"/>
          <w:rtl/>
          <w:lang w:bidi="fa-IR"/>
        </w:rPr>
        <w:t>ها با استفاده از آزمون دانکن در سطح احتمال 5 درصد انجام گرفت.</w:t>
      </w:r>
      <w:r w:rsidR="00B105E8" w:rsidRPr="00CC0598">
        <w:rPr>
          <w:rFonts w:ascii="Times New Roman" w:hAnsi="Times New Roman" w:cs="B Lotus" w:hint="cs"/>
          <w:color w:val="000000"/>
          <w:sz w:val="24"/>
          <w:szCs w:val="28"/>
          <w:rtl/>
          <w:lang w:bidi="fa-IR"/>
        </w:rPr>
        <w:t xml:space="preserve"> </w:t>
      </w:r>
      <w:r w:rsidR="00A614F8" w:rsidRPr="00CC0598">
        <w:rPr>
          <w:rFonts w:ascii="Times New Roman" w:hAnsi="Times New Roman" w:cs="B Lotus" w:hint="cs"/>
          <w:color w:val="000000"/>
          <w:sz w:val="24"/>
          <w:szCs w:val="28"/>
          <w:rtl/>
          <w:lang w:bidi="fa-IR"/>
        </w:rPr>
        <w:t>نمودار</w:t>
      </w:r>
      <w:r w:rsidR="00A614F8" w:rsidRPr="00CC0598">
        <w:rPr>
          <w:rFonts w:ascii="Times New Roman" w:hAnsi="Times New Roman" w:cs="B Lotus"/>
          <w:color w:val="000000"/>
          <w:sz w:val="24"/>
          <w:szCs w:val="28"/>
          <w:rtl/>
          <w:lang w:bidi="fa-IR"/>
        </w:rPr>
        <w:softHyphen/>
      </w:r>
      <w:r w:rsidR="00A614F8" w:rsidRPr="00CC0598">
        <w:rPr>
          <w:rFonts w:ascii="Times New Roman" w:hAnsi="Times New Roman" w:cs="B Lotus" w:hint="cs"/>
          <w:color w:val="000000"/>
          <w:sz w:val="24"/>
          <w:szCs w:val="28"/>
          <w:rtl/>
          <w:lang w:bidi="fa-IR"/>
        </w:rPr>
        <w:t xml:space="preserve">ها با استفاده از نرم افزار </w:t>
      </w:r>
      <w:r w:rsidR="00A614F8" w:rsidRPr="00CC0598">
        <w:rPr>
          <w:rFonts w:ascii="Times New Roman" w:hAnsi="Times New Roman" w:cs="B Lotus"/>
          <w:color w:val="000000"/>
          <w:sz w:val="24"/>
          <w:szCs w:val="28"/>
          <w:lang w:bidi="fa-IR"/>
        </w:rPr>
        <w:t>Excel</w:t>
      </w:r>
      <w:r w:rsidR="00A614F8" w:rsidRPr="00CC0598">
        <w:rPr>
          <w:rFonts w:ascii="Times New Roman" w:hAnsi="Times New Roman" w:cs="B Lotus" w:hint="cs"/>
          <w:color w:val="000000"/>
          <w:sz w:val="24"/>
          <w:szCs w:val="28"/>
          <w:rtl/>
          <w:lang w:bidi="fa-IR"/>
        </w:rPr>
        <w:t xml:space="preserve"> رسم شدند.</w:t>
      </w:r>
    </w:p>
    <w:p w14:paraId="3131F7F6" w14:textId="77777777" w:rsidR="00B105E8" w:rsidRPr="00CC0598" w:rsidRDefault="00B105E8" w:rsidP="00B105E8">
      <w:pPr>
        <w:bidi/>
        <w:spacing w:line="360" w:lineRule="auto"/>
        <w:rPr>
          <w:rFonts w:ascii="Times New Roman" w:hAnsi="Times New Roman" w:cs="B Lotus"/>
          <w:color w:val="000000"/>
          <w:sz w:val="24"/>
          <w:szCs w:val="28"/>
          <w:rtl/>
          <w:lang w:bidi="fa-IR"/>
        </w:rPr>
        <w:sectPr w:rsidR="00B105E8" w:rsidRPr="00CC0598" w:rsidSect="005A54D4">
          <w:headerReference w:type="default" r:id="rId34"/>
          <w:footerReference w:type="default" r:id="rId35"/>
          <w:footnotePr>
            <w:numRestart w:val="eachPage"/>
          </w:footnotePr>
          <w:pgSz w:w="12240" w:h="15840"/>
          <w:pgMar w:top="1440" w:right="1152" w:bottom="1440" w:left="1152" w:header="720" w:footer="720" w:gutter="0"/>
          <w:pgNumType w:start="28"/>
          <w:cols w:space="720"/>
          <w:docGrid w:linePitch="360"/>
        </w:sectPr>
      </w:pPr>
    </w:p>
    <w:p w14:paraId="650258BB" w14:textId="77777777" w:rsidR="00125E29" w:rsidRPr="00CC0598" w:rsidRDefault="00125E29" w:rsidP="00125E29">
      <w:pPr>
        <w:bidi/>
        <w:spacing w:line="360" w:lineRule="auto"/>
        <w:jc w:val="both"/>
        <w:rPr>
          <w:rFonts w:ascii="Times New Roman" w:hAnsi="Times New Roman" w:cs="B Lotus"/>
          <w:color w:val="000000"/>
          <w:sz w:val="24"/>
          <w:szCs w:val="28"/>
          <w:rtl/>
          <w:lang w:bidi="fa-IR"/>
        </w:rPr>
      </w:pPr>
    </w:p>
    <w:p w14:paraId="2612D8E6" w14:textId="4BB754ED" w:rsidR="00125E29" w:rsidRPr="00CC0598" w:rsidRDefault="00560359" w:rsidP="00125E29">
      <w:pPr>
        <w:bidi/>
        <w:spacing w:line="360" w:lineRule="auto"/>
        <w:jc w:val="both"/>
        <w:rPr>
          <w:rFonts w:ascii="Times New Roman" w:hAnsi="Times New Roman" w:cs="B Lotus"/>
          <w:color w:val="000000"/>
          <w:sz w:val="24"/>
          <w:szCs w:val="28"/>
          <w:rtl/>
          <w:lang w:bidi="fa-IR"/>
        </w:rPr>
      </w:pPr>
      <w:r>
        <w:rPr>
          <w:noProof/>
        </w:rPr>
        <mc:AlternateContent>
          <mc:Choice Requires="wps">
            <w:drawing>
              <wp:anchor distT="0" distB="0" distL="114300" distR="114300" simplePos="0" relativeHeight="251655680" behindDoc="0" locked="0" layoutInCell="1" allowOverlap="1" wp14:anchorId="06312A5B" wp14:editId="35CE704F">
                <wp:simplePos x="0" y="0"/>
                <wp:positionH relativeFrom="column">
                  <wp:posOffset>815340</wp:posOffset>
                </wp:positionH>
                <wp:positionV relativeFrom="paragraph">
                  <wp:posOffset>281305</wp:posOffset>
                </wp:positionV>
                <wp:extent cx="4564380" cy="4572000"/>
                <wp:effectExtent l="0" t="0" r="7620" b="0"/>
                <wp:wrapNone/>
                <wp:docPr id="1655997830" name="Vertical Scroll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64380" cy="4572000"/>
                        </a:xfrm>
                        <a:prstGeom prst="verticalScroll">
                          <a:avLst/>
                        </a:prstGeom>
                        <a:solidFill>
                          <a:sysClr val="window" lastClr="FFFFFF"/>
                        </a:solidFill>
                        <a:ln w="12700" cap="flat" cmpd="sng" algn="ctr">
                          <a:solidFill>
                            <a:sysClr val="windowText" lastClr="000000"/>
                          </a:solidFill>
                          <a:prstDash val="solid"/>
                          <a:miter lim="800000"/>
                        </a:ln>
                        <a:effectLst/>
                      </wps:spPr>
                      <wps:txbx>
                        <w:txbxContent>
                          <w:p w14:paraId="16795271" w14:textId="77777777" w:rsidR="00FB484E" w:rsidRPr="00CC0598" w:rsidRDefault="00FB484E" w:rsidP="00384D60">
                            <w:pPr>
                              <w:jc w:val="center"/>
                              <w:rPr>
                                <w:rFonts w:cs="B Lotus"/>
                                <w:b/>
                                <w:bCs/>
                                <w:color w:val="000000"/>
                                <w:sz w:val="160"/>
                                <w:szCs w:val="96"/>
                                <w:rtl/>
                                <w:lang w:bidi="fa-IR"/>
                              </w:rPr>
                            </w:pPr>
                            <w:r w:rsidRPr="00CC0598">
                              <w:rPr>
                                <w:rFonts w:cs="B Lotus" w:hint="cs"/>
                                <w:b/>
                                <w:bCs/>
                                <w:color w:val="000000"/>
                                <w:sz w:val="160"/>
                                <w:szCs w:val="96"/>
                                <w:rtl/>
                                <w:lang w:bidi="fa-IR"/>
                              </w:rPr>
                              <w:t>فصل چهارم</w:t>
                            </w:r>
                          </w:p>
                          <w:p w14:paraId="475C87A7" w14:textId="77777777" w:rsidR="00FB484E" w:rsidRPr="00CC0598" w:rsidRDefault="00FB484E" w:rsidP="00125E29">
                            <w:pPr>
                              <w:jc w:val="center"/>
                              <w:rPr>
                                <w:rFonts w:cs="B Lotus"/>
                                <w:b/>
                                <w:bCs/>
                                <w:color w:val="000000"/>
                                <w:sz w:val="160"/>
                                <w:szCs w:val="96"/>
                                <w:lang w:bidi="fa-IR"/>
                              </w:rPr>
                            </w:pPr>
                            <w:r w:rsidRPr="00CC0598">
                              <w:rPr>
                                <w:rFonts w:cs="B Lotus" w:hint="cs"/>
                                <w:b/>
                                <w:bCs/>
                                <w:color w:val="000000"/>
                                <w:sz w:val="160"/>
                                <w:szCs w:val="96"/>
                                <w:rtl/>
                                <w:lang w:bidi="fa-IR"/>
                              </w:rPr>
                              <w:t>نتایج و بحث</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312A5B" id="Vertical Scroll 9" o:spid="_x0000_s1029" type="#_x0000_t97" style="position:absolute;left:0;text-align:left;margin-left:64.2pt;margin-top:22.15pt;width:359.4pt;height:5in;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" fillcolor="window" strokecolor="windowText" strokeweight="1pt">
                <v:stroke joinstyle="miter"/>
                <v:path arrowok="t"/>
                <v:textbox>
                  <w:txbxContent>
                    <w:p w14:paraId="16795271" w14:textId="77777777" w:rsidR="00FB484E" w:rsidRPr="00CC0598" w:rsidRDefault="00FB484E" w:rsidP="00384D60">
                      <w:pPr>
                        <w:jc w:val="center"/>
                        <w:rPr>
                          <w:rFonts w:cs="B Lotus"/>
                          <w:b/>
                          <w:bCs/>
                          <w:color w:val="000000"/>
                          <w:sz w:val="160"/>
                          <w:szCs w:val="96"/>
                          <w:rtl/>
                          <w:lang w:bidi="fa-IR"/>
                        </w:rPr>
                      </w:pPr>
                      <w:r w:rsidRPr="00CC0598">
                        <w:rPr>
                          <w:rFonts w:cs="B Lotus" w:hint="cs"/>
                          <w:b/>
                          <w:bCs/>
                          <w:color w:val="000000"/>
                          <w:sz w:val="160"/>
                          <w:szCs w:val="96"/>
                          <w:rtl/>
                          <w:lang w:bidi="fa-IR"/>
                        </w:rPr>
                        <w:t>فصل چهارم</w:t>
                      </w:r>
                    </w:p>
                    <w:p w14:paraId="475C87A7" w14:textId="77777777" w:rsidR="00FB484E" w:rsidRPr="00CC0598" w:rsidRDefault="00FB484E" w:rsidP="00125E29">
                      <w:pPr>
                        <w:jc w:val="center"/>
                        <w:rPr>
                          <w:rFonts w:cs="B Lotus"/>
                          <w:b/>
                          <w:bCs/>
                          <w:color w:val="000000"/>
                          <w:sz w:val="160"/>
                          <w:szCs w:val="96"/>
                          <w:lang w:bidi="fa-IR"/>
                        </w:rPr>
                      </w:pPr>
                      <w:r w:rsidRPr="00CC0598">
                        <w:rPr>
                          <w:rFonts w:cs="B Lotus" w:hint="cs"/>
                          <w:b/>
                          <w:bCs/>
                          <w:color w:val="000000"/>
                          <w:sz w:val="160"/>
                          <w:szCs w:val="96"/>
                          <w:rtl/>
                          <w:lang w:bidi="fa-IR"/>
                        </w:rPr>
                        <w:t>نتایج و بحث</w:t>
                      </w:r>
                    </w:p>
                  </w:txbxContent>
                </v:textbox>
              </v:shape>
            </w:pict>
          </mc:Fallback>
        </mc:AlternateContent>
      </w:r>
    </w:p>
    <w:p w14:paraId="3C17B6AA" w14:textId="77777777" w:rsidR="00125E29" w:rsidRPr="00CC0598" w:rsidRDefault="00125E29" w:rsidP="00125E29">
      <w:pPr>
        <w:bidi/>
        <w:spacing w:line="360" w:lineRule="auto"/>
        <w:jc w:val="both"/>
        <w:rPr>
          <w:rFonts w:ascii="Times New Roman" w:hAnsi="Times New Roman" w:cs="B Lotus"/>
          <w:color w:val="000000"/>
          <w:sz w:val="24"/>
          <w:szCs w:val="28"/>
          <w:rtl/>
          <w:lang w:bidi="fa-IR"/>
        </w:rPr>
      </w:pPr>
    </w:p>
    <w:p w14:paraId="74C759B1" w14:textId="77777777" w:rsidR="00125E29" w:rsidRPr="00CC0598" w:rsidRDefault="00125E29" w:rsidP="00125E29">
      <w:pPr>
        <w:bidi/>
        <w:rPr>
          <w:rFonts w:ascii="Times New Roman" w:hAnsi="Times New Roman" w:cs="B Lotus"/>
          <w:color w:val="000000"/>
          <w:sz w:val="24"/>
          <w:szCs w:val="28"/>
          <w:rtl/>
          <w:lang w:bidi="fa-IR"/>
        </w:rPr>
      </w:pPr>
    </w:p>
    <w:p w14:paraId="1EC8D583" w14:textId="77777777" w:rsidR="004758CE" w:rsidRPr="00CC0598" w:rsidRDefault="004758CE" w:rsidP="004758CE">
      <w:pPr>
        <w:bidi/>
        <w:rPr>
          <w:rFonts w:ascii="Times New Roman" w:hAnsi="Times New Roman" w:cs="B Lotus"/>
          <w:color w:val="000000"/>
          <w:sz w:val="24"/>
          <w:szCs w:val="28"/>
          <w:rtl/>
          <w:lang w:bidi="fa-IR"/>
        </w:rPr>
      </w:pPr>
    </w:p>
    <w:p w14:paraId="19B3BFF5" w14:textId="77777777" w:rsidR="004758CE" w:rsidRPr="00CC0598" w:rsidRDefault="004758CE" w:rsidP="004758CE">
      <w:pPr>
        <w:bidi/>
        <w:rPr>
          <w:rFonts w:ascii="Times New Roman" w:hAnsi="Times New Roman" w:cs="B Lotus"/>
          <w:color w:val="000000"/>
          <w:sz w:val="24"/>
          <w:szCs w:val="28"/>
          <w:rtl/>
          <w:lang w:bidi="fa-IR"/>
        </w:rPr>
      </w:pPr>
    </w:p>
    <w:p w14:paraId="1FD7EAC7" w14:textId="77777777" w:rsidR="004758CE" w:rsidRPr="00CC0598" w:rsidRDefault="004758CE" w:rsidP="004758CE">
      <w:pPr>
        <w:bidi/>
        <w:rPr>
          <w:rFonts w:ascii="Times New Roman" w:hAnsi="Times New Roman" w:cs="B Lotus"/>
          <w:color w:val="000000"/>
          <w:sz w:val="24"/>
          <w:szCs w:val="28"/>
          <w:rtl/>
          <w:lang w:bidi="fa-IR"/>
        </w:rPr>
      </w:pPr>
    </w:p>
    <w:p w14:paraId="3956A6CA" w14:textId="77777777" w:rsidR="00125E29" w:rsidRPr="00CC0598" w:rsidRDefault="00125E29" w:rsidP="00125E29">
      <w:pPr>
        <w:bidi/>
        <w:rPr>
          <w:rFonts w:ascii="Times New Roman" w:hAnsi="Times New Roman" w:cs="B Lotus"/>
          <w:color w:val="000000"/>
          <w:sz w:val="24"/>
          <w:szCs w:val="28"/>
          <w:rtl/>
          <w:lang w:bidi="fa-IR"/>
        </w:rPr>
      </w:pPr>
    </w:p>
    <w:p w14:paraId="4C496CB2" w14:textId="77777777" w:rsidR="00125E29" w:rsidRPr="00CC0598" w:rsidRDefault="00125E29" w:rsidP="00125E29">
      <w:pPr>
        <w:bidi/>
        <w:rPr>
          <w:rFonts w:ascii="Times New Roman" w:hAnsi="Times New Roman" w:cs="B Lotus"/>
          <w:color w:val="000000"/>
          <w:sz w:val="24"/>
          <w:szCs w:val="28"/>
          <w:rtl/>
          <w:lang w:bidi="fa-IR"/>
        </w:rPr>
      </w:pPr>
    </w:p>
    <w:p w14:paraId="37DBD649" w14:textId="77777777" w:rsidR="00125E29" w:rsidRPr="00CC0598" w:rsidRDefault="00125E29" w:rsidP="00125E29">
      <w:pPr>
        <w:bidi/>
        <w:rPr>
          <w:rFonts w:ascii="Times New Roman" w:hAnsi="Times New Roman" w:cs="B Lotus"/>
          <w:color w:val="000000"/>
          <w:sz w:val="24"/>
          <w:szCs w:val="28"/>
          <w:lang w:bidi="fa-IR"/>
        </w:rPr>
      </w:pPr>
    </w:p>
    <w:p w14:paraId="07B87E66" w14:textId="77777777" w:rsidR="00125E29" w:rsidRPr="00CC0598" w:rsidRDefault="00125E29" w:rsidP="00125E29">
      <w:pPr>
        <w:bidi/>
        <w:rPr>
          <w:rFonts w:ascii="Times New Roman" w:hAnsi="Times New Roman" w:cs="B Lotus"/>
          <w:color w:val="000000"/>
          <w:sz w:val="24"/>
          <w:szCs w:val="28"/>
          <w:rtl/>
          <w:lang w:bidi="fa-IR"/>
        </w:rPr>
      </w:pPr>
    </w:p>
    <w:p w14:paraId="4BD5B44B" w14:textId="77777777" w:rsidR="00125E29" w:rsidRPr="00CC0598" w:rsidRDefault="00125E29" w:rsidP="00125E29">
      <w:pPr>
        <w:bidi/>
        <w:rPr>
          <w:rFonts w:ascii="Times New Roman" w:hAnsi="Times New Roman" w:cs="B Lotus"/>
          <w:color w:val="000000"/>
          <w:sz w:val="24"/>
          <w:szCs w:val="28"/>
          <w:rtl/>
          <w:lang w:bidi="fa-IR"/>
        </w:rPr>
      </w:pPr>
    </w:p>
    <w:p w14:paraId="607285A6" w14:textId="77777777" w:rsidR="00125E29" w:rsidRPr="00CC0598" w:rsidRDefault="00125E29" w:rsidP="00125E29">
      <w:pPr>
        <w:bidi/>
        <w:rPr>
          <w:rFonts w:ascii="Times New Roman" w:hAnsi="Times New Roman" w:cs="B Lotus"/>
          <w:color w:val="000000"/>
          <w:sz w:val="24"/>
          <w:szCs w:val="28"/>
          <w:rtl/>
          <w:lang w:bidi="fa-IR"/>
        </w:rPr>
      </w:pPr>
    </w:p>
    <w:p w14:paraId="247E1A6E" w14:textId="77777777" w:rsidR="0037360C" w:rsidRPr="00CC0598" w:rsidRDefault="0037360C" w:rsidP="00125E29">
      <w:pPr>
        <w:bidi/>
        <w:rPr>
          <w:rFonts w:ascii="Times New Roman" w:hAnsi="Times New Roman" w:cs="B Lotus"/>
          <w:color w:val="000000"/>
          <w:sz w:val="24"/>
          <w:szCs w:val="28"/>
          <w:rtl/>
          <w:lang w:bidi="fa-IR"/>
        </w:rPr>
        <w:sectPr w:rsidR="0037360C" w:rsidRPr="00CC0598" w:rsidSect="00DF617D">
          <w:headerReference w:type="default" r:id="rId36"/>
          <w:footerReference w:type="default" r:id="rId37"/>
          <w:pgSz w:w="12240" w:h="15840"/>
          <w:pgMar w:top="1440" w:right="1152" w:bottom="1440" w:left="1152" w:header="720" w:footer="720" w:gutter="0"/>
          <w:pgNumType w:start="28"/>
          <w:cols w:space="720"/>
          <w:docGrid w:linePitch="360"/>
        </w:sectPr>
      </w:pPr>
    </w:p>
    <w:p w14:paraId="14C8C1BC" w14:textId="77777777" w:rsidR="00AF6BCA" w:rsidRDefault="0061467B" w:rsidP="00A33595">
      <w:pPr>
        <w:bidi/>
        <w:spacing w:line="360" w:lineRule="auto"/>
        <w:jc w:val="both"/>
        <w:rPr>
          <w:rFonts w:ascii="Times New Roman" w:hAnsi="Times New Roman" w:cs="B Lotus"/>
          <w:b/>
          <w:bCs/>
          <w:color w:val="000000"/>
          <w:sz w:val="24"/>
          <w:szCs w:val="28"/>
          <w:rtl/>
          <w:lang w:bidi="fa-IR"/>
        </w:rPr>
      </w:pPr>
      <w:r>
        <w:rPr>
          <w:rFonts w:ascii="Times New Roman" w:hAnsi="Times New Roman" w:cs="B Lotus" w:hint="cs"/>
          <w:b/>
          <w:bCs/>
          <w:color w:val="000000"/>
          <w:sz w:val="24"/>
          <w:szCs w:val="28"/>
          <w:rtl/>
          <w:lang w:bidi="fa-IR"/>
        </w:rPr>
        <w:lastRenderedPageBreak/>
        <w:t>1</w:t>
      </w:r>
      <w:r w:rsidR="00A33595">
        <w:rPr>
          <w:rFonts w:ascii="Times New Roman" w:hAnsi="Times New Roman" w:cs="B Lotus" w:hint="cs"/>
          <w:b/>
          <w:bCs/>
          <w:color w:val="000000"/>
          <w:sz w:val="24"/>
          <w:szCs w:val="28"/>
          <w:rtl/>
          <w:lang w:bidi="fa-IR"/>
        </w:rPr>
        <w:t>-</w:t>
      </w:r>
      <w:r>
        <w:rPr>
          <w:rFonts w:ascii="Times New Roman" w:hAnsi="Times New Roman" w:cs="B Lotus" w:hint="cs"/>
          <w:b/>
          <w:bCs/>
          <w:color w:val="000000"/>
          <w:sz w:val="24"/>
          <w:szCs w:val="28"/>
          <w:rtl/>
          <w:lang w:bidi="fa-IR"/>
        </w:rPr>
        <w:t>4</w:t>
      </w:r>
      <w:r w:rsidR="00A33595">
        <w:rPr>
          <w:rFonts w:ascii="Times New Roman" w:hAnsi="Times New Roman" w:cs="B Lotus" w:hint="cs"/>
          <w:b/>
          <w:bCs/>
          <w:color w:val="000000"/>
          <w:sz w:val="24"/>
          <w:szCs w:val="28"/>
          <w:rtl/>
          <w:lang w:bidi="fa-IR"/>
        </w:rPr>
        <w:t>-</w:t>
      </w:r>
      <w:r w:rsidR="00AF6BCA">
        <w:rPr>
          <w:rFonts w:ascii="Times New Roman" w:hAnsi="Times New Roman" w:cs="B Lotus" w:hint="cs"/>
          <w:b/>
          <w:bCs/>
          <w:color w:val="000000"/>
          <w:sz w:val="24"/>
          <w:szCs w:val="28"/>
          <w:rtl/>
          <w:lang w:bidi="fa-IR"/>
        </w:rPr>
        <w:t xml:space="preserve"> تیمارها بر روی غلظت عناصر برگ و میوه</w:t>
      </w:r>
    </w:p>
    <w:p w14:paraId="74BCFF9E" w14:textId="77777777" w:rsidR="00A20691" w:rsidRDefault="00A20691" w:rsidP="00A20691">
      <w:pPr>
        <w:bidi/>
        <w:spacing w:line="360" w:lineRule="auto"/>
        <w:jc w:val="both"/>
        <w:rPr>
          <w:rFonts w:ascii="Times New Roman" w:hAnsi="Times New Roman" w:cs="B Lotus"/>
          <w:b/>
          <w:bCs/>
          <w:color w:val="000000"/>
          <w:sz w:val="24"/>
          <w:szCs w:val="28"/>
          <w:rtl/>
          <w:lang w:bidi="fa-IR"/>
        </w:rPr>
      </w:pPr>
      <w:r>
        <w:rPr>
          <w:rFonts w:ascii="Times New Roman" w:hAnsi="Times New Roman" w:cs="B Lotus" w:hint="cs"/>
          <w:b/>
          <w:bCs/>
          <w:color w:val="000000"/>
          <w:sz w:val="24"/>
          <w:szCs w:val="28"/>
          <w:rtl/>
          <w:lang w:bidi="fa-IR"/>
        </w:rPr>
        <w:t>1-1-4- عناصر مختلف در برگ</w:t>
      </w:r>
    </w:p>
    <w:p w14:paraId="11A744B1" w14:textId="77777777" w:rsidR="00FA38F0" w:rsidRDefault="00FA38F0" w:rsidP="00BD374B">
      <w:pPr>
        <w:bidi/>
        <w:spacing w:line="360" w:lineRule="auto"/>
        <w:jc w:val="both"/>
        <w:rPr>
          <w:rFonts w:cs="B Lotus"/>
          <w:color w:val="000000"/>
          <w:sz w:val="28"/>
          <w:szCs w:val="28"/>
          <w:rtl/>
        </w:rPr>
      </w:pPr>
      <w:r w:rsidRPr="00160D6A">
        <w:rPr>
          <w:rFonts w:cs="B Lotus"/>
          <w:color w:val="000000"/>
          <w:sz w:val="28"/>
          <w:szCs w:val="28"/>
          <w:rtl/>
        </w:rPr>
        <w:t xml:space="preserve">نتایج حاصل از </w:t>
      </w:r>
      <w:r w:rsidRPr="00160D6A">
        <w:rPr>
          <w:rFonts w:cs="B Lotus" w:hint="cs"/>
          <w:color w:val="000000"/>
          <w:sz w:val="28"/>
          <w:szCs w:val="28"/>
          <w:rtl/>
        </w:rPr>
        <w:t>تجزیه واریانس</w:t>
      </w:r>
      <w:r w:rsidRPr="00160D6A">
        <w:rPr>
          <w:rFonts w:cs="B Lotus"/>
          <w:color w:val="000000"/>
          <w:sz w:val="28"/>
          <w:szCs w:val="28"/>
          <w:rtl/>
        </w:rPr>
        <w:t xml:space="preserve"> نشان داد، اثر </w:t>
      </w:r>
      <w:r w:rsidRPr="00160D6A">
        <w:rPr>
          <w:rFonts w:cs="B Lotus" w:hint="cs"/>
          <w:color w:val="000000"/>
          <w:sz w:val="28"/>
          <w:szCs w:val="28"/>
          <w:rtl/>
        </w:rPr>
        <w:t xml:space="preserve">تیمار تیوسولفات کلسیم، تیوسولفات پتاسیم و تیمارترکیبی تیوسولفات کلسیم و پتاسیم </w:t>
      </w:r>
      <w:r w:rsidRPr="00160D6A">
        <w:rPr>
          <w:rFonts w:cs="B Lotus"/>
          <w:color w:val="000000"/>
          <w:sz w:val="28"/>
          <w:szCs w:val="28"/>
          <w:rtl/>
        </w:rPr>
        <w:t xml:space="preserve">در سطح احتمال </w:t>
      </w:r>
      <w:r>
        <w:rPr>
          <w:rFonts w:cs="B Lotus" w:hint="cs"/>
          <w:color w:val="000000"/>
          <w:sz w:val="28"/>
          <w:szCs w:val="28"/>
          <w:rtl/>
        </w:rPr>
        <w:t xml:space="preserve">یک </w:t>
      </w:r>
      <w:r w:rsidRPr="00160D6A">
        <w:rPr>
          <w:rFonts w:cs="B Lotus"/>
          <w:color w:val="000000"/>
          <w:sz w:val="28"/>
          <w:szCs w:val="28"/>
          <w:rtl/>
        </w:rPr>
        <w:t>درصد (</w:t>
      </w:r>
      <w:r>
        <w:rPr>
          <w:rFonts w:cs="B Lotus" w:hint="cs"/>
          <w:color w:val="000000"/>
          <w:sz w:val="28"/>
          <w:szCs w:val="28"/>
          <w:rtl/>
        </w:rPr>
        <w:t>1</w:t>
      </w:r>
      <w:r w:rsidRPr="00D210C7">
        <w:rPr>
          <w:rFonts w:ascii="Times New Roman" w:hAnsi="Times New Roman" w:cs="Times New Roman"/>
          <w:color w:val="000000"/>
          <w:sz w:val="24"/>
          <w:szCs w:val="24"/>
        </w:rPr>
        <w:t>%</w:t>
      </w:r>
      <w:r w:rsidRPr="00D210C7">
        <w:rPr>
          <w:rFonts w:ascii="Times New Roman" w:hAnsi="Times New Roman" w:cs="Times New Roman"/>
          <w:color w:val="000000"/>
          <w:sz w:val="24"/>
          <w:szCs w:val="24"/>
          <w:rtl/>
        </w:rPr>
        <w:t>≥</w:t>
      </w:r>
      <w:r w:rsidRPr="00D210C7">
        <w:rPr>
          <w:rFonts w:ascii="Times New Roman" w:hAnsi="Times New Roman" w:cs="Times New Roman"/>
          <w:color w:val="000000"/>
          <w:sz w:val="24"/>
          <w:szCs w:val="24"/>
        </w:rPr>
        <w:t>P</w:t>
      </w:r>
      <w:r w:rsidRPr="00160D6A">
        <w:rPr>
          <w:rFonts w:cs="B Lotus"/>
          <w:color w:val="000000"/>
          <w:sz w:val="28"/>
          <w:szCs w:val="28"/>
          <w:rtl/>
        </w:rPr>
        <w:t>)</w:t>
      </w:r>
      <w:r w:rsidRPr="00160D6A">
        <w:rPr>
          <w:rFonts w:cs="B Lotus" w:hint="cs"/>
          <w:color w:val="000000"/>
          <w:sz w:val="28"/>
          <w:szCs w:val="28"/>
          <w:rtl/>
        </w:rPr>
        <w:t xml:space="preserve"> </w:t>
      </w:r>
      <w:r w:rsidRPr="00160D6A">
        <w:rPr>
          <w:rFonts w:cs="B Lotus"/>
          <w:color w:val="000000"/>
          <w:sz w:val="28"/>
          <w:szCs w:val="28"/>
          <w:rtl/>
        </w:rPr>
        <w:t>بر</w:t>
      </w:r>
      <w:r w:rsidRPr="00160D6A">
        <w:rPr>
          <w:rFonts w:cs="B Lotus" w:hint="cs"/>
          <w:color w:val="000000"/>
          <w:sz w:val="28"/>
          <w:szCs w:val="28"/>
          <w:rtl/>
        </w:rPr>
        <w:t xml:space="preserve"> میزان </w:t>
      </w:r>
      <w:r>
        <w:rPr>
          <w:rFonts w:cs="B Lotus" w:hint="cs"/>
          <w:color w:val="000000"/>
          <w:sz w:val="28"/>
          <w:szCs w:val="28"/>
          <w:rtl/>
        </w:rPr>
        <w:t xml:space="preserve">نیتروژن، فسفر، آهن، روی، مس، منگنز و بور برگ </w:t>
      </w:r>
      <w:r w:rsidRPr="00160D6A">
        <w:rPr>
          <w:rFonts w:cs="B Lotus" w:hint="cs"/>
          <w:color w:val="000000"/>
          <w:sz w:val="28"/>
          <w:szCs w:val="28"/>
          <w:rtl/>
        </w:rPr>
        <w:t>گردو</w:t>
      </w:r>
      <w:r w:rsidRPr="00160D6A">
        <w:rPr>
          <w:rFonts w:cs="B Lotus"/>
          <w:color w:val="000000"/>
          <w:sz w:val="28"/>
          <w:szCs w:val="28"/>
          <w:rtl/>
        </w:rPr>
        <w:t xml:space="preserve"> معنی</w:t>
      </w:r>
      <w:r w:rsidRPr="00160D6A">
        <w:rPr>
          <w:rFonts w:cs="B Lotus" w:hint="cs"/>
          <w:color w:val="000000"/>
          <w:sz w:val="28"/>
          <w:szCs w:val="28"/>
          <w:rtl/>
        </w:rPr>
        <w:t>‌</w:t>
      </w:r>
      <w:r w:rsidRPr="00160D6A">
        <w:rPr>
          <w:rFonts w:cs="B Lotus"/>
          <w:color w:val="000000"/>
          <w:sz w:val="28"/>
          <w:szCs w:val="28"/>
          <w:rtl/>
        </w:rPr>
        <w:t>دار بود (جدول</w:t>
      </w:r>
      <w:r w:rsidRPr="00160D6A">
        <w:rPr>
          <w:rFonts w:cs="B Lotus" w:hint="cs"/>
          <w:color w:val="000000"/>
          <w:sz w:val="28"/>
          <w:szCs w:val="28"/>
          <w:rtl/>
        </w:rPr>
        <w:t>4-1</w:t>
      </w:r>
      <w:r w:rsidRPr="00160D6A">
        <w:rPr>
          <w:rFonts w:cs="B Lotus"/>
          <w:color w:val="000000"/>
          <w:sz w:val="28"/>
          <w:szCs w:val="28"/>
          <w:rtl/>
        </w:rPr>
        <w:t xml:space="preserve">). نتایج حاصل از </w:t>
      </w:r>
      <w:r w:rsidRPr="00160D6A">
        <w:rPr>
          <w:rFonts w:cs="B Lotus" w:hint="cs"/>
          <w:color w:val="000000"/>
          <w:sz w:val="28"/>
          <w:szCs w:val="28"/>
          <w:rtl/>
        </w:rPr>
        <w:t>تجزیه واریانس</w:t>
      </w:r>
      <w:r w:rsidRPr="00160D6A">
        <w:rPr>
          <w:rFonts w:cs="B Lotus"/>
          <w:color w:val="000000"/>
          <w:sz w:val="28"/>
          <w:szCs w:val="28"/>
          <w:rtl/>
        </w:rPr>
        <w:t xml:space="preserve"> نشان داد، اثر </w:t>
      </w:r>
      <w:r w:rsidRPr="00160D6A">
        <w:rPr>
          <w:rFonts w:cs="B Lotus" w:hint="cs"/>
          <w:color w:val="000000"/>
          <w:sz w:val="28"/>
          <w:szCs w:val="28"/>
          <w:rtl/>
        </w:rPr>
        <w:t xml:space="preserve">تیمار تیوسولفات کلسیم، تیوسولفات پتاسیم و تیمارترکیبی تیوسولفات کلسیم و پتاسیم </w:t>
      </w:r>
      <w:r w:rsidRPr="00160D6A">
        <w:rPr>
          <w:rFonts w:cs="B Lotus"/>
          <w:color w:val="000000"/>
          <w:sz w:val="28"/>
          <w:szCs w:val="28"/>
          <w:rtl/>
        </w:rPr>
        <w:t xml:space="preserve">در سطح احتمال </w:t>
      </w:r>
      <w:r>
        <w:rPr>
          <w:rFonts w:cs="B Lotus" w:hint="cs"/>
          <w:color w:val="000000"/>
          <w:sz w:val="28"/>
          <w:szCs w:val="28"/>
          <w:rtl/>
        </w:rPr>
        <w:t xml:space="preserve">پنج </w:t>
      </w:r>
      <w:r w:rsidRPr="00160D6A">
        <w:rPr>
          <w:rFonts w:cs="B Lotus"/>
          <w:color w:val="000000"/>
          <w:sz w:val="28"/>
          <w:szCs w:val="28"/>
          <w:rtl/>
        </w:rPr>
        <w:t>درصد (</w:t>
      </w:r>
      <w:r>
        <w:rPr>
          <w:rFonts w:cs="B Lotus" w:hint="cs"/>
          <w:color w:val="000000"/>
          <w:sz w:val="28"/>
          <w:szCs w:val="28"/>
          <w:rtl/>
        </w:rPr>
        <w:t xml:space="preserve">5 </w:t>
      </w:r>
      <w:r w:rsidRPr="00D210C7">
        <w:rPr>
          <w:rFonts w:ascii="Times New Roman" w:hAnsi="Times New Roman" w:cs="Times New Roman"/>
          <w:color w:val="000000"/>
          <w:sz w:val="24"/>
          <w:szCs w:val="24"/>
        </w:rPr>
        <w:t>%</w:t>
      </w:r>
      <w:r w:rsidR="00610CFC" w:rsidRPr="00D210C7">
        <w:rPr>
          <w:rFonts w:ascii="Times New Roman" w:hAnsi="Times New Roman" w:cs="Times New Roman"/>
          <w:color w:val="000000"/>
          <w:sz w:val="24"/>
          <w:szCs w:val="24"/>
          <w:rtl/>
        </w:rPr>
        <w:t>≥</w:t>
      </w:r>
      <w:r w:rsidRPr="00D210C7">
        <w:rPr>
          <w:rFonts w:ascii="Times New Roman" w:hAnsi="Times New Roman" w:cs="Times New Roman"/>
          <w:color w:val="000000"/>
          <w:sz w:val="24"/>
          <w:szCs w:val="24"/>
        </w:rPr>
        <w:t>P</w:t>
      </w:r>
      <w:r w:rsidRPr="00160D6A">
        <w:rPr>
          <w:rFonts w:cs="B Lotus"/>
          <w:color w:val="000000"/>
          <w:sz w:val="28"/>
          <w:szCs w:val="28"/>
          <w:rtl/>
        </w:rPr>
        <w:t>)</w:t>
      </w:r>
      <w:r w:rsidRPr="00160D6A">
        <w:rPr>
          <w:rFonts w:cs="B Lotus" w:hint="cs"/>
          <w:color w:val="000000"/>
          <w:sz w:val="28"/>
          <w:szCs w:val="28"/>
          <w:rtl/>
        </w:rPr>
        <w:t xml:space="preserve"> </w:t>
      </w:r>
      <w:r w:rsidRPr="00160D6A">
        <w:rPr>
          <w:rFonts w:cs="B Lotus"/>
          <w:color w:val="000000"/>
          <w:sz w:val="28"/>
          <w:szCs w:val="28"/>
          <w:rtl/>
        </w:rPr>
        <w:t>بر</w:t>
      </w:r>
      <w:r w:rsidRPr="00160D6A">
        <w:rPr>
          <w:rFonts w:cs="B Lotus" w:hint="cs"/>
          <w:color w:val="000000"/>
          <w:sz w:val="28"/>
          <w:szCs w:val="28"/>
          <w:rtl/>
        </w:rPr>
        <w:t xml:space="preserve"> میزان </w:t>
      </w:r>
      <w:r>
        <w:rPr>
          <w:rFonts w:cs="B Lotus" w:hint="cs"/>
          <w:color w:val="000000"/>
          <w:sz w:val="28"/>
          <w:szCs w:val="28"/>
          <w:rtl/>
        </w:rPr>
        <w:t xml:space="preserve">پتاسیم برگ </w:t>
      </w:r>
      <w:r w:rsidRPr="00160D6A">
        <w:rPr>
          <w:rFonts w:cs="B Lotus" w:hint="cs"/>
          <w:color w:val="000000"/>
          <w:sz w:val="28"/>
          <w:szCs w:val="28"/>
          <w:rtl/>
        </w:rPr>
        <w:t>گردو</w:t>
      </w:r>
      <w:r w:rsidRPr="00160D6A">
        <w:rPr>
          <w:rFonts w:cs="B Lotus"/>
          <w:color w:val="000000"/>
          <w:sz w:val="28"/>
          <w:szCs w:val="28"/>
          <w:rtl/>
        </w:rPr>
        <w:t xml:space="preserve"> معنی</w:t>
      </w:r>
      <w:r w:rsidRPr="00160D6A">
        <w:rPr>
          <w:rFonts w:cs="B Lotus" w:hint="cs"/>
          <w:color w:val="000000"/>
          <w:sz w:val="28"/>
          <w:szCs w:val="28"/>
          <w:rtl/>
        </w:rPr>
        <w:t>‌</w:t>
      </w:r>
      <w:r w:rsidRPr="00160D6A">
        <w:rPr>
          <w:rFonts w:cs="B Lotus"/>
          <w:color w:val="000000"/>
          <w:sz w:val="28"/>
          <w:szCs w:val="28"/>
          <w:rtl/>
        </w:rPr>
        <w:t>دار بود</w:t>
      </w:r>
      <w:r>
        <w:rPr>
          <w:rFonts w:cs="B Lotus" w:hint="cs"/>
          <w:color w:val="000000"/>
          <w:sz w:val="28"/>
          <w:szCs w:val="28"/>
          <w:rtl/>
        </w:rPr>
        <w:t xml:space="preserve"> ولی </w:t>
      </w:r>
      <w:r w:rsidRPr="00160D6A">
        <w:rPr>
          <w:rFonts w:cs="B Lotus"/>
          <w:color w:val="000000"/>
          <w:sz w:val="28"/>
          <w:szCs w:val="28"/>
          <w:rtl/>
        </w:rPr>
        <w:t xml:space="preserve">اثر </w:t>
      </w:r>
      <w:r w:rsidRPr="00160D6A">
        <w:rPr>
          <w:rFonts w:cs="B Lotus" w:hint="cs"/>
          <w:color w:val="000000"/>
          <w:sz w:val="28"/>
          <w:szCs w:val="28"/>
          <w:rtl/>
        </w:rPr>
        <w:t>تیمار</w:t>
      </w:r>
      <w:r>
        <w:rPr>
          <w:rFonts w:cs="B Lotus" w:hint="cs"/>
          <w:color w:val="000000"/>
          <w:sz w:val="28"/>
          <w:szCs w:val="28"/>
          <w:rtl/>
        </w:rPr>
        <w:t>ها</w:t>
      </w:r>
      <w:r w:rsidRPr="00160D6A">
        <w:rPr>
          <w:rFonts w:cs="B Lotus" w:hint="cs"/>
          <w:color w:val="000000"/>
          <w:sz w:val="28"/>
          <w:szCs w:val="28"/>
          <w:rtl/>
        </w:rPr>
        <w:t xml:space="preserve"> </w:t>
      </w:r>
      <w:r w:rsidRPr="00160D6A">
        <w:rPr>
          <w:rFonts w:cs="B Lotus"/>
          <w:color w:val="000000"/>
          <w:sz w:val="28"/>
          <w:szCs w:val="28"/>
          <w:rtl/>
        </w:rPr>
        <w:t>بر</w:t>
      </w:r>
      <w:r w:rsidRPr="00160D6A">
        <w:rPr>
          <w:rFonts w:cs="B Lotus" w:hint="cs"/>
          <w:color w:val="000000"/>
          <w:sz w:val="28"/>
          <w:szCs w:val="28"/>
          <w:rtl/>
        </w:rPr>
        <w:t xml:space="preserve"> میزان </w:t>
      </w:r>
      <w:r>
        <w:rPr>
          <w:rFonts w:cs="B Lotus" w:hint="cs"/>
          <w:color w:val="000000"/>
          <w:sz w:val="28"/>
          <w:szCs w:val="28"/>
          <w:rtl/>
        </w:rPr>
        <w:t xml:space="preserve">منیزیم برگ </w:t>
      </w:r>
      <w:r w:rsidRPr="00160D6A">
        <w:rPr>
          <w:rFonts w:cs="B Lotus" w:hint="cs"/>
          <w:color w:val="000000"/>
          <w:sz w:val="28"/>
          <w:szCs w:val="28"/>
          <w:rtl/>
        </w:rPr>
        <w:t>گردو</w:t>
      </w:r>
      <w:r w:rsidRPr="00160D6A">
        <w:rPr>
          <w:rFonts w:cs="B Lotus"/>
          <w:color w:val="000000"/>
          <w:sz w:val="28"/>
          <w:szCs w:val="28"/>
          <w:rtl/>
        </w:rPr>
        <w:t xml:space="preserve"> معنی</w:t>
      </w:r>
      <w:r w:rsidRPr="00160D6A">
        <w:rPr>
          <w:rFonts w:cs="B Lotus" w:hint="cs"/>
          <w:color w:val="000000"/>
          <w:sz w:val="28"/>
          <w:szCs w:val="28"/>
          <w:rtl/>
        </w:rPr>
        <w:t>‌</w:t>
      </w:r>
      <w:r w:rsidRPr="00160D6A">
        <w:rPr>
          <w:rFonts w:cs="B Lotus"/>
          <w:color w:val="000000"/>
          <w:sz w:val="28"/>
          <w:szCs w:val="28"/>
          <w:rtl/>
        </w:rPr>
        <w:t xml:space="preserve">دار </w:t>
      </w:r>
      <w:r>
        <w:rPr>
          <w:rFonts w:cs="B Lotus" w:hint="cs"/>
          <w:color w:val="000000"/>
          <w:sz w:val="28"/>
          <w:szCs w:val="28"/>
          <w:rtl/>
        </w:rPr>
        <w:t>ن</w:t>
      </w:r>
      <w:r w:rsidRPr="00160D6A">
        <w:rPr>
          <w:rFonts w:cs="B Lotus"/>
          <w:color w:val="000000"/>
          <w:sz w:val="28"/>
          <w:szCs w:val="28"/>
          <w:rtl/>
        </w:rPr>
        <w:t>بود (جدو</w:t>
      </w:r>
      <w:r>
        <w:rPr>
          <w:rFonts w:cs="B Lotus" w:hint="cs"/>
          <w:color w:val="000000"/>
          <w:sz w:val="28"/>
          <w:szCs w:val="28"/>
          <w:rtl/>
        </w:rPr>
        <w:t xml:space="preserve">ل </w:t>
      </w:r>
      <w:r w:rsidRPr="00160D6A">
        <w:rPr>
          <w:rFonts w:cs="B Lotus" w:hint="cs"/>
          <w:color w:val="000000"/>
          <w:sz w:val="28"/>
          <w:szCs w:val="28"/>
          <w:rtl/>
        </w:rPr>
        <w:t>4-1</w:t>
      </w:r>
      <w:r w:rsidRPr="00160D6A">
        <w:rPr>
          <w:rFonts w:cs="B Lotus"/>
          <w:color w:val="000000"/>
          <w:sz w:val="28"/>
          <w:szCs w:val="28"/>
          <w:rtl/>
        </w:rPr>
        <w:t xml:space="preserve">). </w:t>
      </w:r>
    </w:p>
    <w:p w14:paraId="5902EA2E" w14:textId="77777777" w:rsidR="00FA38F0" w:rsidRDefault="00FA38F0" w:rsidP="00A33595">
      <w:pPr>
        <w:bidi/>
        <w:spacing w:line="360" w:lineRule="auto"/>
        <w:ind w:firstLine="284"/>
        <w:jc w:val="both"/>
        <w:rPr>
          <w:rFonts w:ascii="Times New Roman" w:hAnsi="Times New Roman" w:cs="B Lotus"/>
          <w:color w:val="000000"/>
          <w:sz w:val="28"/>
          <w:szCs w:val="28"/>
          <w:rtl/>
          <w:lang w:bidi="fa-IR"/>
        </w:rPr>
      </w:pPr>
      <w:r w:rsidRPr="00271429">
        <w:rPr>
          <w:rFonts w:ascii="Times New Roman" w:hAnsi="Times New Roman" w:cs="B Lotus" w:hint="cs"/>
          <w:color w:val="000000"/>
          <w:sz w:val="28"/>
          <w:szCs w:val="28"/>
          <w:rtl/>
          <w:lang w:bidi="fa-IR"/>
        </w:rPr>
        <w:t>جدول 4-</w:t>
      </w:r>
      <w:r w:rsidR="00A33595">
        <w:rPr>
          <w:rFonts w:ascii="Times New Roman" w:hAnsi="Times New Roman" w:cs="B Lotus" w:hint="cs"/>
          <w:color w:val="000000"/>
          <w:sz w:val="28"/>
          <w:szCs w:val="28"/>
          <w:rtl/>
          <w:lang w:bidi="fa-IR"/>
        </w:rPr>
        <w:t>1</w:t>
      </w:r>
      <w:r w:rsidRPr="00271429">
        <w:rPr>
          <w:rFonts w:ascii="Times New Roman" w:hAnsi="Times New Roman" w:cs="B Lotus" w:hint="cs"/>
          <w:color w:val="000000"/>
          <w:sz w:val="28"/>
          <w:szCs w:val="28"/>
          <w:rtl/>
          <w:lang w:bidi="fa-IR"/>
        </w:rPr>
        <w:t>- نتایج تجزیه واریانس</w:t>
      </w:r>
      <w:r w:rsidRPr="00271429">
        <w:rPr>
          <w:rFonts w:ascii="Times New Roman" w:hAnsi="Times New Roman" w:cs="B Lotus"/>
          <w:color w:val="000000"/>
          <w:sz w:val="28"/>
          <w:szCs w:val="28"/>
          <w:rtl/>
          <w:lang w:bidi="fa-IR"/>
        </w:rPr>
        <w:t xml:space="preserve"> اثر </w:t>
      </w:r>
      <w:r w:rsidRPr="00271429">
        <w:rPr>
          <w:rFonts w:ascii="Times New Roman" w:hAnsi="Times New Roman" w:cs="B Lotus" w:hint="cs"/>
          <w:color w:val="000000"/>
          <w:sz w:val="28"/>
          <w:szCs w:val="28"/>
          <w:rtl/>
          <w:lang w:bidi="fa-IR"/>
        </w:rPr>
        <w:t>تیمار تیوسولفات کلسیم، تیوسولفات پتاسیم و ترکیب تیوسولفات کلسیم و پتاسیم</w:t>
      </w:r>
      <w:r w:rsidRPr="00271429">
        <w:rPr>
          <w:rFonts w:ascii="Times New Roman" w:hAnsi="Times New Roman" w:cs="B Lotus"/>
          <w:color w:val="000000"/>
          <w:sz w:val="28"/>
          <w:szCs w:val="28"/>
          <w:rtl/>
          <w:lang w:bidi="fa-IR"/>
        </w:rPr>
        <w:t xml:space="preserve"> بر برخ</w:t>
      </w:r>
      <w:r w:rsidRPr="00271429">
        <w:rPr>
          <w:rFonts w:ascii="Times New Roman" w:hAnsi="Times New Roman" w:cs="B Lotus" w:hint="cs"/>
          <w:color w:val="000000"/>
          <w:sz w:val="28"/>
          <w:szCs w:val="28"/>
          <w:rtl/>
          <w:lang w:bidi="fa-IR"/>
        </w:rPr>
        <w:t>ی</w:t>
      </w:r>
      <w:r w:rsidRPr="00271429">
        <w:rPr>
          <w:rFonts w:ascii="Times New Roman" w:hAnsi="Times New Roman" w:cs="B Lotus"/>
          <w:color w:val="000000"/>
          <w:sz w:val="28"/>
          <w:szCs w:val="28"/>
          <w:rtl/>
          <w:lang w:bidi="fa-IR"/>
        </w:rPr>
        <w:t xml:space="preserve"> </w:t>
      </w:r>
      <w:r>
        <w:rPr>
          <w:rFonts w:ascii="Times New Roman" w:hAnsi="Times New Roman" w:cs="B Lotus" w:hint="cs"/>
          <w:color w:val="000000"/>
          <w:sz w:val="28"/>
          <w:szCs w:val="28"/>
          <w:rtl/>
          <w:lang w:bidi="fa-IR"/>
        </w:rPr>
        <w:t>عناصر برگ</w:t>
      </w:r>
      <w:r w:rsidRPr="00271429">
        <w:rPr>
          <w:rFonts w:ascii="Times New Roman" w:hAnsi="Times New Roman" w:cs="B Lotus" w:hint="cs"/>
          <w:color w:val="000000"/>
          <w:sz w:val="28"/>
          <w:szCs w:val="28"/>
          <w:rtl/>
          <w:lang w:bidi="fa-IR"/>
        </w:rPr>
        <w:t xml:space="preserve"> گردو رقم چندلر</w:t>
      </w:r>
    </w:p>
    <w:tbl>
      <w:tblPr>
        <w:bidiVisual/>
        <w:tblW w:w="10740" w:type="dxa"/>
        <w:tblInd w:w="-8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0"/>
        <w:gridCol w:w="83"/>
        <w:gridCol w:w="1177"/>
        <w:gridCol w:w="1440"/>
        <w:gridCol w:w="1440"/>
        <w:gridCol w:w="2038"/>
        <w:gridCol w:w="32"/>
        <w:gridCol w:w="960"/>
        <w:gridCol w:w="30"/>
        <w:gridCol w:w="1530"/>
      </w:tblGrid>
      <w:tr w:rsidR="00E231DC" w:rsidRPr="00CC0598" w14:paraId="7CC5AEB9" w14:textId="77777777" w:rsidTr="003022E4">
        <w:trPr>
          <w:trHeight w:val="737"/>
        </w:trPr>
        <w:tc>
          <w:tcPr>
            <w:tcW w:w="2093" w:type="dxa"/>
            <w:gridSpan w:val="2"/>
            <w:tcBorders>
              <w:left w:val="nil"/>
              <w:bottom w:val="single" w:sz="4" w:space="0" w:color="auto"/>
              <w:right w:val="nil"/>
            </w:tcBorders>
            <w:shd w:val="clear" w:color="auto" w:fill="auto"/>
          </w:tcPr>
          <w:p w14:paraId="5FDEC32C" w14:textId="77777777" w:rsidR="00DA786C" w:rsidRPr="00CC0598" w:rsidRDefault="00DA786C" w:rsidP="003F055D">
            <w:pPr>
              <w:bidi/>
              <w:spacing w:after="0" w:line="360" w:lineRule="auto"/>
              <w:jc w:val="center"/>
              <w:rPr>
                <w:rFonts w:ascii="Times New Roman" w:hAnsi="Times New Roman" w:cs="B Lotus"/>
                <w:color w:val="000000"/>
                <w:sz w:val="24"/>
                <w:szCs w:val="28"/>
                <w:rtl/>
                <w:lang w:bidi="fa-IR"/>
              </w:rPr>
            </w:pPr>
          </w:p>
        </w:tc>
        <w:tc>
          <w:tcPr>
            <w:tcW w:w="6095" w:type="dxa"/>
            <w:gridSpan w:val="4"/>
            <w:tcBorders>
              <w:left w:val="nil"/>
              <w:bottom w:val="single" w:sz="4" w:space="0" w:color="auto"/>
              <w:right w:val="nil"/>
            </w:tcBorders>
            <w:shd w:val="clear" w:color="auto" w:fill="auto"/>
          </w:tcPr>
          <w:p w14:paraId="7FF24E5D" w14:textId="77777777" w:rsidR="00DA786C" w:rsidRPr="00CC0598" w:rsidRDefault="00DA786C" w:rsidP="003F055D">
            <w:pPr>
              <w:bidi/>
              <w:spacing w:line="360" w:lineRule="auto"/>
              <w:jc w:val="center"/>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میانگین مربعات</w:t>
            </w:r>
          </w:p>
        </w:tc>
        <w:tc>
          <w:tcPr>
            <w:tcW w:w="992" w:type="dxa"/>
            <w:gridSpan w:val="2"/>
            <w:tcBorders>
              <w:left w:val="nil"/>
              <w:bottom w:val="single" w:sz="4" w:space="0" w:color="auto"/>
              <w:right w:val="nil"/>
            </w:tcBorders>
          </w:tcPr>
          <w:p w14:paraId="0DB54EC2" w14:textId="77777777" w:rsidR="00DA786C" w:rsidRPr="00CC0598" w:rsidRDefault="00DA786C" w:rsidP="003F055D">
            <w:pPr>
              <w:bidi/>
              <w:spacing w:line="360" w:lineRule="auto"/>
              <w:jc w:val="center"/>
              <w:rPr>
                <w:rFonts w:ascii="Times New Roman" w:hAnsi="Times New Roman" w:cs="B Lotus"/>
                <w:color w:val="000000"/>
                <w:sz w:val="24"/>
                <w:szCs w:val="28"/>
                <w:rtl/>
                <w:lang w:bidi="fa-IR"/>
              </w:rPr>
            </w:pPr>
          </w:p>
        </w:tc>
        <w:tc>
          <w:tcPr>
            <w:tcW w:w="1560" w:type="dxa"/>
            <w:gridSpan w:val="2"/>
            <w:tcBorders>
              <w:left w:val="nil"/>
              <w:bottom w:val="single" w:sz="4" w:space="0" w:color="auto"/>
              <w:right w:val="nil"/>
            </w:tcBorders>
          </w:tcPr>
          <w:p w14:paraId="7F9B1D73" w14:textId="77777777" w:rsidR="00DA786C" w:rsidRPr="00CC0598" w:rsidRDefault="00DA786C" w:rsidP="003F055D">
            <w:pPr>
              <w:bidi/>
              <w:spacing w:line="360" w:lineRule="auto"/>
              <w:jc w:val="center"/>
              <w:rPr>
                <w:rFonts w:ascii="Times New Roman" w:hAnsi="Times New Roman" w:cs="B Lotus"/>
                <w:color w:val="000000"/>
                <w:sz w:val="24"/>
                <w:szCs w:val="28"/>
                <w:rtl/>
                <w:lang w:bidi="fa-IR"/>
              </w:rPr>
            </w:pPr>
          </w:p>
        </w:tc>
      </w:tr>
      <w:tr w:rsidR="00DA786C" w:rsidRPr="00CC0598" w14:paraId="63E2A86B" w14:textId="77777777" w:rsidTr="003F055D">
        <w:trPr>
          <w:trHeight w:val="863"/>
        </w:trPr>
        <w:tc>
          <w:tcPr>
            <w:tcW w:w="2010" w:type="dxa"/>
            <w:tcBorders>
              <w:left w:val="nil"/>
              <w:bottom w:val="single" w:sz="4" w:space="0" w:color="auto"/>
              <w:right w:val="nil"/>
            </w:tcBorders>
            <w:shd w:val="clear" w:color="auto" w:fill="auto"/>
          </w:tcPr>
          <w:p w14:paraId="46CCE96A" w14:textId="77777777" w:rsidR="00DA786C" w:rsidRPr="00CC0598" w:rsidRDefault="00DA786C" w:rsidP="003F055D">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منابع تغییرات</w:t>
            </w:r>
          </w:p>
        </w:tc>
        <w:tc>
          <w:tcPr>
            <w:tcW w:w="1260" w:type="dxa"/>
            <w:gridSpan w:val="2"/>
            <w:tcBorders>
              <w:left w:val="nil"/>
              <w:bottom w:val="single" w:sz="4" w:space="0" w:color="auto"/>
              <w:right w:val="nil"/>
            </w:tcBorders>
            <w:shd w:val="clear" w:color="auto" w:fill="auto"/>
          </w:tcPr>
          <w:p w14:paraId="3E236B3D" w14:textId="77777777" w:rsidR="00DA786C" w:rsidRPr="00CC0598" w:rsidRDefault="00DA786C" w:rsidP="003F055D">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درجه آزادی</w:t>
            </w:r>
          </w:p>
        </w:tc>
        <w:tc>
          <w:tcPr>
            <w:tcW w:w="1440" w:type="dxa"/>
            <w:tcBorders>
              <w:left w:val="nil"/>
              <w:bottom w:val="single" w:sz="4" w:space="0" w:color="auto"/>
              <w:right w:val="nil"/>
            </w:tcBorders>
            <w:shd w:val="clear" w:color="auto" w:fill="auto"/>
          </w:tcPr>
          <w:p w14:paraId="6FD5D3EE" w14:textId="77777777" w:rsidR="00DA786C" w:rsidRPr="00CC0598" w:rsidRDefault="00DA786C" w:rsidP="003F055D">
            <w:pPr>
              <w:bidi/>
              <w:spacing w:line="360" w:lineRule="auto"/>
              <w:jc w:val="center"/>
              <w:rPr>
                <w:rFonts w:ascii="Times New Roman" w:hAnsi="Times New Roman" w:cs="B Lotus"/>
                <w:color w:val="000000"/>
                <w:lang w:bidi="fa-IR"/>
              </w:rPr>
            </w:pPr>
            <w:r w:rsidRPr="00CC0598">
              <w:rPr>
                <w:rFonts w:ascii="Times New Roman" w:hAnsi="Times New Roman" w:cs="B Lotus" w:hint="cs"/>
                <w:color w:val="000000"/>
                <w:rtl/>
                <w:lang w:bidi="fa-IR"/>
              </w:rPr>
              <w:t>نیتروژن</w:t>
            </w:r>
          </w:p>
        </w:tc>
        <w:tc>
          <w:tcPr>
            <w:tcW w:w="1440" w:type="dxa"/>
            <w:tcBorders>
              <w:left w:val="nil"/>
              <w:bottom w:val="single" w:sz="4" w:space="0" w:color="auto"/>
              <w:right w:val="nil"/>
            </w:tcBorders>
            <w:shd w:val="clear" w:color="auto" w:fill="auto"/>
          </w:tcPr>
          <w:p w14:paraId="79304A51" w14:textId="77777777" w:rsidR="00DA786C" w:rsidRPr="00CC0598" w:rsidRDefault="00DA786C" w:rsidP="003F055D">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فسفر</w:t>
            </w:r>
          </w:p>
        </w:tc>
        <w:tc>
          <w:tcPr>
            <w:tcW w:w="2070" w:type="dxa"/>
            <w:gridSpan w:val="2"/>
            <w:tcBorders>
              <w:left w:val="nil"/>
              <w:bottom w:val="single" w:sz="4" w:space="0" w:color="auto"/>
              <w:right w:val="nil"/>
            </w:tcBorders>
            <w:shd w:val="clear" w:color="auto" w:fill="auto"/>
          </w:tcPr>
          <w:p w14:paraId="4CA0052E" w14:textId="77777777" w:rsidR="00DA786C" w:rsidRPr="00CC0598" w:rsidRDefault="00DA786C" w:rsidP="003F055D">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پتاسیم</w:t>
            </w:r>
          </w:p>
        </w:tc>
        <w:tc>
          <w:tcPr>
            <w:tcW w:w="990" w:type="dxa"/>
            <w:gridSpan w:val="2"/>
            <w:tcBorders>
              <w:left w:val="nil"/>
              <w:bottom w:val="single" w:sz="4" w:space="0" w:color="auto"/>
              <w:right w:val="nil"/>
            </w:tcBorders>
          </w:tcPr>
          <w:p w14:paraId="31F38403" w14:textId="77777777" w:rsidR="00DA786C" w:rsidRPr="00CC0598" w:rsidRDefault="00DA786C" w:rsidP="003F055D">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منیزیم</w:t>
            </w:r>
          </w:p>
        </w:tc>
        <w:tc>
          <w:tcPr>
            <w:tcW w:w="1530" w:type="dxa"/>
            <w:tcBorders>
              <w:left w:val="nil"/>
              <w:bottom w:val="single" w:sz="4" w:space="0" w:color="auto"/>
              <w:right w:val="nil"/>
            </w:tcBorders>
          </w:tcPr>
          <w:p w14:paraId="661C39CF" w14:textId="77777777" w:rsidR="00DA786C" w:rsidRPr="00CC0598" w:rsidRDefault="00DA786C" w:rsidP="003F055D">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آهن</w:t>
            </w:r>
          </w:p>
        </w:tc>
      </w:tr>
      <w:tr w:rsidR="00DA786C" w:rsidRPr="00CC0598" w14:paraId="7CA077B8" w14:textId="77777777" w:rsidTr="003F055D">
        <w:trPr>
          <w:trHeight w:val="528"/>
        </w:trPr>
        <w:tc>
          <w:tcPr>
            <w:tcW w:w="2010" w:type="dxa"/>
            <w:tcBorders>
              <w:left w:val="nil"/>
              <w:bottom w:val="nil"/>
              <w:right w:val="nil"/>
            </w:tcBorders>
            <w:shd w:val="clear" w:color="auto" w:fill="auto"/>
          </w:tcPr>
          <w:p w14:paraId="0963F222" w14:textId="77777777" w:rsidR="00DA786C" w:rsidRPr="00CC0598" w:rsidRDefault="00DA786C" w:rsidP="003F055D">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بلوک</w:t>
            </w:r>
          </w:p>
        </w:tc>
        <w:tc>
          <w:tcPr>
            <w:tcW w:w="1260" w:type="dxa"/>
            <w:gridSpan w:val="2"/>
            <w:tcBorders>
              <w:left w:val="nil"/>
              <w:bottom w:val="nil"/>
              <w:right w:val="nil"/>
            </w:tcBorders>
            <w:shd w:val="clear" w:color="auto" w:fill="auto"/>
          </w:tcPr>
          <w:p w14:paraId="5A4CACFC" w14:textId="77777777" w:rsidR="00DA786C" w:rsidRPr="00CC0598" w:rsidRDefault="00DA786C" w:rsidP="003F055D">
            <w:pPr>
              <w:bidi/>
              <w:spacing w:line="360" w:lineRule="auto"/>
              <w:jc w:val="both"/>
              <w:rPr>
                <w:rFonts w:ascii="Times New Roman" w:hAnsi="Times New Roman" w:cs="B Lotus"/>
                <w:color w:val="000000"/>
                <w:sz w:val="24"/>
                <w:szCs w:val="24"/>
                <w:rtl/>
                <w:lang w:bidi="fa-IR"/>
              </w:rPr>
            </w:pPr>
            <w:r w:rsidRPr="00CC0598">
              <w:rPr>
                <w:rFonts w:ascii="Times New Roman" w:hAnsi="Times New Roman" w:cs="B Lotus" w:hint="cs"/>
                <w:color w:val="000000"/>
                <w:sz w:val="24"/>
                <w:szCs w:val="24"/>
                <w:rtl/>
                <w:lang w:bidi="fa-IR"/>
              </w:rPr>
              <w:t>2</w:t>
            </w:r>
          </w:p>
        </w:tc>
        <w:tc>
          <w:tcPr>
            <w:tcW w:w="1440" w:type="dxa"/>
            <w:tcBorders>
              <w:left w:val="nil"/>
              <w:bottom w:val="nil"/>
              <w:right w:val="nil"/>
            </w:tcBorders>
            <w:shd w:val="clear" w:color="auto" w:fill="auto"/>
          </w:tcPr>
          <w:p w14:paraId="4A9526F3" w14:textId="77777777" w:rsidR="00DA786C" w:rsidRPr="006C6B95" w:rsidRDefault="00DA786C" w:rsidP="003F055D">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016/0</w:t>
            </w:r>
          </w:p>
        </w:tc>
        <w:tc>
          <w:tcPr>
            <w:tcW w:w="1440" w:type="dxa"/>
            <w:tcBorders>
              <w:left w:val="nil"/>
              <w:bottom w:val="nil"/>
              <w:right w:val="nil"/>
            </w:tcBorders>
            <w:shd w:val="clear" w:color="auto" w:fill="auto"/>
          </w:tcPr>
          <w:p w14:paraId="5704053A" w14:textId="77777777" w:rsidR="00DA786C" w:rsidRPr="006C6B95" w:rsidRDefault="00DA786C" w:rsidP="003F055D">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001/0</w:t>
            </w:r>
          </w:p>
        </w:tc>
        <w:tc>
          <w:tcPr>
            <w:tcW w:w="2070" w:type="dxa"/>
            <w:gridSpan w:val="2"/>
            <w:tcBorders>
              <w:left w:val="nil"/>
              <w:bottom w:val="nil"/>
              <w:right w:val="nil"/>
            </w:tcBorders>
            <w:shd w:val="clear" w:color="auto" w:fill="auto"/>
          </w:tcPr>
          <w:p w14:paraId="504970D0" w14:textId="77777777" w:rsidR="00DA786C" w:rsidRPr="006C6B95" w:rsidRDefault="00DA786C" w:rsidP="003F055D">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019/0</w:t>
            </w:r>
          </w:p>
        </w:tc>
        <w:tc>
          <w:tcPr>
            <w:tcW w:w="990" w:type="dxa"/>
            <w:gridSpan w:val="2"/>
            <w:tcBorders>
              <w:left w:val="nil"/>
              <w:bottom w:val="nil"/>
              <w:right w:val="nil"/>
            </w:tcBorders>
          </w:tcPr>
          <w:p w14:paraId="2C79C73C" w14:textId="77777777" w:rsidR="00DA786C" w:rsidRPr="006C6B95" w:rsidRDefault="00DA786C" w:rsidP="003F055D">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001/0</w:t>
            </w:r>
          </w:p>
        </w:tc>
        <w:tc>
          <w:tcPr>
            <w:tcW w:w="1530" w:type="dxa"/>
            <w:tcBorders>
              <w:left w:val="nil"/>
              <w:bottom w:val="nil"/>
              <w:right w:val="nil"/>
            </w:tcBorders>
          </w:tcPr>
          <w:p w14:paraId="56DD234F" w14:textId="77777777" w:rsidR="00DA786C" w:rsidRPr="006C6B95" w:rsidRDefault="00DA786C" w:rsidP="003F055D">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8/20</w:t>
            </w:r>
          </w:p>
        </w:tc>
      </w:tr>
      <w:tr w:rsidR="00DA786C" w:rsidRPr="00CC0598" w14:paraId="5FCDB6DA" w14:textId="77777777" w:rsidTr="003F055D">
        <w:trPr>
          <w:trHeight w:val="539"/>
        </w:trPr>
        <w:tc>
          <w:tcPr>
            <w:tcW w:w="2010" w:type="dxa"/>
            <w:tcBorders>
              <w:top w:val="nil"/>
              <w:left w:val="nil"/>
              <w:bottom w:val="nil"/>
              <w:right w:val="nil"/>
            </w:tcBorders>
            <w:shd w:val="clear" w:color="auto" w:fill="auto"/>
          </w:tcPr>
          <w:p w14:paraId="331DCEDF" w14:textId="77777777" w:rsidR="00DA786C" w:rsidRPr="00CC0598" w:rsidRDefault="00DA786C" w:rsidP="003F055D">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تیمار</w:t>
            </w:r>
          </w:p>
        </w:tc>
        <w:tc>
          <w:tcPr>
            <w:tcW w:w="1260" w:type="dxa"/>
            <w:gridSpan w:val="2"/>
            <w:tcBorders>
              <w:top w:val="nil"/>
              <w:left w:val="nil"/>
              <w:bottom w:val="nil"/>
              <w:right w:val="nil"/>
            </w:tcBorders>
            <w:shd w:val="clear" w:color="auto" w:fill="auto"/>
          </w:tcPr>
          <w:p w14:paraId="199612C3" w14:textId="77777777" w:rsidR="00DA786C" w:rsidRPr="00CC0598" w:rsidRDefault="00DA786C" w:rsidP="003F055D">
            <w:pPr>
              <w:bidi/>
              <w:spacing w:line="360" w:lineRule="auto"/>
              <w:jc w:val="both"/>
              <w:rPr>
                <w:rFonts w:ascii="Times New Roman" w:hAnsi="Times New Roman" w:cs="B Lotus"/>
                <w:color w:val="000000"/>
                <w:sz w:val="24"/>
                <w:szCs w:val="24"/>
                <w:rtl/>
                <w:lang w:bidi="fa-IR"/>
              </w:rPr>
            </w:pPr>
            <w:r w:rsidRPr="00CC0598">
              <w:rPr>
                <w:rFonts w:ascii="Times New Roman" w:hAnsi="Times New Roman" w:cs="B Lotus" w:hint="cs"/>
                <w:color w:val="000000"/>
                <w:sz w:val="24"/>
                <w:szCs w:val="24"/>
                <w:rtl/>
                <w:lang w:bidi="fa-IR"/>
              </w:rPr>
              <w:t>3</w:t>
            </w:r>
          </w:p>
        </w:tc>
        <w:tc>
          <w:tcPr>
            <w:tcW w:w="1440" w:type="dxa"/>
            <w:tcBorders>
              <w:top w:val="nil"/>
              <w:left w:val="nil"/>
              <w:bottom w:val="nil"/>
              <w:right w:val="nil"/>
            </w:tcBorders>
            <w:shd w:val="clear" w:color="auto" w:fill="auto"/>
          </w:tcPr>
          <w:p w14:paraId="2D5A7CD6" w14:textId="77777777" w:rsidR="00DA786C" w:rsidRPr="006C6B95" w:rsidRDefault="00DA786C" w:rsidP="003F055D">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vertAlign w:val="superscript"/>
                <w:rtl/>
                <w:lang w:bidi="fa-IR"/>
              </w:rPr>
              <w:t>*</w:t>
            </w:r>
            <w:r w:rsidRPr="006C6B95">
              <w:rPr>
                <w:rFonts w:ascii="Times New Roman" w:eastAsia="SimSun" w:hAnsi="Times New Roman" w:cs="B Lotus" w:hint="cs"/>
                <w:color w:val="000000"/>
                <w:sz w:val="24"/>
                <w:szCs w:val="24"/>
                <w:vertAlign w:val="superscript"/>
                <w:rtl/>
                <w:lang w:bidi="fa-IR"/>
              </w:rPr>
              <w:t>*</w:t>
            </w:r>
            <w:r>
              <w:rPr>
                <w:rFonts w:ascii="Times New Roman" w:eastAsia="SimSun" w:hAnsi="Times New Roman" w:cs="B Lotus" w:hint="cs"/>
                <w:color w:val="000000"/>
                <w:sz w:val="24"/>
                <w:szCs w:val="24"/>
                <w:rtl/>
                <w:lang w:bidi="fa-IR"/>
              </w:rPr>
              <w:t>03/1</w:t>
            </w:r>
          </w:p>
        </w:tc>
        <w:tc>
          <w:tcPr>
            <w:tcW w:w="1440" w:type="dxa"/>
            <w:tcBorders>
              <w:top w:val="nil"/>
              <w:left w:val="nil"/>
              <w:bottom w:val="nil"/>
              <w:right w:val="nil"/>
            </w:tcBorders>
            <w:shd w:val="clear" w:color="auto" w:fill="auto"/>
          </w:tcPr>
          <w:p w14:paraId="0373E7DA" w14:textId="77777777" w:rsidR="00DA786C" w:rsidRPr="006C6B95" w:rsidRDefault="00DA786C" w:rsidP="003F055D">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vertAlign w:val="superscript"/>
                <w:rtl/>
                <w:lang w:bidi="fa-IR"/>
              </w:rPr>
              <w:t>**</w:t>
            </w:r>
            <w:r>
              <w:rPr>
                <w:rFonts w:ascii="Times New Roman" w:eastAsia="SimSun" w:hAnsi="Times New Roman" w:cs="B Lotus" w:hint="cs"/>
                <w:color w:val="000000"/>
                <w:sz w:val="24"/>
                <w:szCs w:val="24"/>
                <w:rtl/>
                <w:lang w:bidi="fa-IR"/>
              </w:rPr>
              <w:t>008/0</w:t>
            </w:r>
          </w:p>
        </w:tc>
        <w:tc>
          <w:tcPr>
            <w:tcW w:w="2070" w:type="dxa"/>
            <w:gridSpan w:val="2"/>
            <w:tcBorders>
              <w:top w:val="nil"/>
              <w:left w:val="nil"/>
              <w:bottom w:val="nil"/>
              <w:right w:val="nil"/>
            </w:tcBorders>
            <w:shd w:val="clear" w:color="auto" w:fill="auto"/>
          </w:tcPr>
          <w:p w14:paraId="10923BF6" w14:textId="77777777" w:rsidR="00DA786C" w:rsidRPr="006C6B95" w:rsidRDefault="00DA786C" w:rsidP="003F055D">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vertAlign w:val="superscript"/>
                <w:rtl/>
                <w:lang w:bidi="fa-IR"/>
              </w:rPr>
              <w:t>*</w:t>
            </w:r>
            <w:r>
              <w:rPr>
                <w:rFonts w:ascii="Times New Roman" w:eastAsia="SimSun" w:hAnsi="Times New Roman" w:cs="B Lotus" w:hint="cs"/>
                <w:color w:val="000000"/>
                <w:sz w:val="24"/>
                <w:szCs w:val="24"/>
                <w:rtl/>
                <w:lang w:bidi="fa-IR"/>
              </w:rPr>
              <w:t>108/0</w:t>
            </w:r>
          </w:p>
        </w:tc>
        <w:tc>
          <w:tcPr>
            <w:tcW w:w="990" w:type="dxa"/>
            <w:gridSpan w:val="2"/>
            <w:tcBorders>
              <w:top w:val="nil"/>
              <w:left w:val="nil"/>
              <w:bottom w:val="nil"/>
              <w:right w:val="nil"/>
            </w:tcBorders>
          </w:tcPr>
          <w:p w14:paraId="551314D2" w14:textId="77777777" w:rsidR="00DA786C" w:rsidRPr="006C6B95" w:rsidRDefault="00DA786C" w:rsidP="003F055D">
            <w:pPr>
              <w:autoSpaceDE w:val="0"/>
              <w:autoSpaceDN w:val="0"/>
              <w:bidi/>
              <w:adjustRightInd w:val="0"/>
              <w:spacing w:after="0" w:line="360" w:lineRule="auto"/>
              <w:jc w:val="center"/>
              <w:rPr>
                <w:rFonts w:ascii="Times New Roman" w:eastAsia="SimSun" w:hAnsi="Times New Roman" w:cs="B Lotus"/>
                <w:color w:val="000000"/>
                <w:sz w:val="24"/>
                <w:szCs w:val="24"/>
                <w:vertAlign w:val="superscript"/>
                <w:lang w:bidi="fa-IR"/>
              </w:rPr>
            </w:pPr>
            <w:r w:rsidRPr="006C6B95">
              <w:rPr>
                <w:rFonts w:ascii="Times New Roman" w:eastAsia="SimSun" w:hAnsi="Times New Roman" w:cs="B Lotus"/>
                <w:color w:val="000000"/>
                <w:sz w:val="24"/>
                <w:szCs w:val="24"/>
                <w:vertAlign w:val="superscript"/>
                <w:lang w:bidi="fa-IR"/>
              </w:rPr>
              <w:t>ns</w:t>
            </w:r>
            <w:r>
              <w:rPr>
                <w:rFonts w:ascii="Times New Roman" w:eastAsia="SimSun" w:hAnsi="Times New Roman" w:cs="B Lotus" w:hint="cs"/>
                <w:color w:val="000000"/>
                <w:sz w:val="24"/>
                <w:szCs w:val="24"/>
                <w:rtl/>
                <w:lang w:bidi="fa-IR"/>
              </w:rPr>
              <w:t>005/0</w:t>
            </w:r>
          </w:p>
        </w:tc>
        <w:tc>
          <w:tcPr>
            <w:tcW w:w="1530" w:type="dxa"/>
            <w:tcBorders>
              <w:top w:val="nil"/>
              <w:left w:val="nil"/>
              <w:bottom w:val="nil"/>
              <w:right w:val="nil"/>
            </w:tcBorders>
          </w:tcPr>
          <w:p w14:paraId="5812AEEE" w14:textId="77777777" w:rsidR="00DA786C" w:rsidRPr="006C6B95" w:rsidRDefault="00DA786C" w:rsidP="003F055D">
            <w:pPr>
              <w:autoSpaceDE w:val="0"/>
              <w:autoSpaceDN w:val="0"/>
              <w:bidi/>
              <w:adjustRightInd w:val="0"/>
              <w:spacing w:after="0" w:line="360" w:lineRule="auto"/>
              <w:jc w:val="center"/>
              <w:rPr>
                <w:rFonts w:ascii="Times New Roman" w:eastAsia="SimSun" w:hAnsi="Times New Roman" w:cs="B Lotus"/>
                <w:color w:val="000000"/>
                <w:sz w:val="24"/>
                <w:szCs w:val="24"/>
                <w:vertAlign w:val="superscript"/>
                <w:lang w:bidi="fa-IR"/>
              </w:rPr>
            </w:pPr>
            <w:r>
              <w:rPr>
                <w:rFonts w:ascii="Times New Roman" w:eastAsia="SimSun" w:hAnsi="Times New Roman" w:cs="B Lotus" w:hint="cs"/>
                <w:color w:val="000000"/>
                <w:sz w:val="24"/>
                <w:szCs w:val="24"/>
                <w:vertAlign w:val="superscript"/>
                <w:rtl/>
                <w:lang w:bidi="fa-IR"/>
              </w:rPr>
              <w:t>**</w:t>
            </w:r>
            <w:r>
              <w:rPr>
                <w:rFonts w:ascii="Times New Roman" w:eastAsia="SimSun" w:hAnsi="Times New Roman" w:cs="B Lotus" w:hint="cs"/>
                <w:color w:val="000000"/>
                <w:sz w:val="24"/>
                <w:szCs w:val="24"/>
                <w:rtl/>
                <w:lang w:bidi="fa-IR"/>
              </w:rPr>
              <w:t>2/1977</w:t>
            </w:r>
          </w:p>
        </w:tc>
      </w:tr>
      <w:tr w:rsidR="00DA786C" w:rsidRPr="00CC0598" w14:paraId="624EED56" w14:textId="77777777" w:rsidTr="003F055D">
        <w:trPr>
          <w:trHeight w:val="539"/>
        </w:trPr>
        <w:tc>
          <w:tcPr>
            <w:tcW w:w="2010" w:type="dxa"/>
            <w:tcBorders>
              <w:top w:val="nil"/>
              <w:left w:val="nil"/>
              <w:right w:val="nil"/>
            </w:tcBorders>
            <w:shd w:val="clear" w:color="auto" w:fill="auto"/>
          </w:tcPr>
          <w:p w14:paraId="71ECB397" w14:textId="77777777" w:rsidR="00DA786C" w:rsidRPr="00CC0598" w:rsidRDefault="00DA786C" w:rsidP="003F055D">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اشتباه آزمایشی</w:t>
            </w:r>
          </w:p>
        </w:tc>
        <w:tc>
          <w:tcPr>
            <w:tcW w:w="1260" w:type="dxa"/>
            <w:gridSpan w:val="2"/>
            <w:tcBorders>
              <w:top w:val="nil"/>
              <w:left w:val="nil"/>
              <w:right w:val="nil"/>
            </w:tcBorders>
            <w:shd w:val="clear" w:color="auto" w:fill="auto"/>
          </w:tcPr>
          <w:p w14:paraId="20B2A55D" w14:textId="77777777" w:rsidR="00DA786C" w:rsidRPr="00CC0598" w:rsidRDefault="00DA786C" w:rsidP="003F055D">
            <w:pPr>
              <w:bidi/>
              <w:spacing w:line="360" w:lineRule="auto"/>
              <w:jc w:val="both"/>
              <w:rPr>
                <w:rFonts w:ascii="Times New Roman" w:hAnsi="Times New Roman" w:cs="B Lotus"/>
                <w:color w:val="000000"/>
                <w:sz w:val="24"/>
                <w:szCs w:val="24"/>
                <w:rtl/>
                <w:lang w:bidi="fa-IR"/>
              </w:rPr>
            </w:pPr>
            <w:r w:rsidRPr="00CC0598">
              <w:rPr>
                <w:rFonts w:ascii="Times New Roman" w:hAnsi="Times New Roman" w:cs="B Lotus" w:hint="cs"/>
                <w:color w:val="000000"/>
                <w:sz w:val="24"/>
                <w:szCs w:val="24"/>
                <w:rtl/>
                <w:lang w:bidi="fa-IR"/>
              </w:rPr>
              <w:t>6</w:t>
            </w:r>
          </w:p>
        </w:tc>
        <w:tc>
          <w:tcPr>
            <w:tcW w:w="1440" w:type="dxa"/>
            <w:tcBorders>
              <w:top w:val="nil"/>
              <w:left w:val="nil"/>
              <w:right w:val="nil"/>
            </w:tcBorders>
            <w:shd w:val="clear" w:color="auto" w:fill="auto"/>
          </w:tcPr>
          <w:p w14:paraId="007E9DDB" w14:textId="77777777" w:rsidR="00DA786C" w:rsidRPr="006C6B95" w:rsidRDefault="00DA786C" w:rsidP="003F055D">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038/0</w:t>
            </w:r>
          </w:p>
        </w:tc>
        <w:tc>
          <w:tcPr>
            <w:tcW w:w="1440" w:type="dxa"/>
            <w:tcBorders>
              <w:top w:val="nil"/>
              <w:left w:val="nil"/>
              <w:right w:val="nil"/>
            </w:tcBorders>
            <w:shd w:val="clear" w:color="auto" w:fill="auto"/>
          </w:tcPr>
          <w:p w14:paraId="147A8F76" w14:textId="77777777" w:rsidR="00DA786C" w:rsidRPr="006C6B95" w:rsidRDefault="00DA786C" w:rsidP="003F055D">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001/0</w:t>
            </w:r>
          </w:p>
        </w:tc>
        <w:tc>
          <w:tcPr>
            <w:tcW w:w="2070" w:type="dxa"/>
            <w:gridSpan w:val="2"/>
            <w:tcBorders>
              <w:top w:val="nil"/>
              <w:left w:val="nil"/>
              <w:right w:val="nil"/>
            </w:tcBorders>
            <w:shd w:val="clear" w:color="auto" w:fill="auto"/>
          </w:tcPr>
          <w:p w14:paraId="3CDE5E7C" w14:textId="77777777" w:rsidR="00DA786C" w:rsidRPr="006C6B95" w:rsidRDefault="00DA786C" w:rsidP="003F055D">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021/0</w:t>
            </w:r>
          </w:p>
        </w:tc>
        <w:tc>
          <w:tcPr>
            <w:tcW w:w="990" w:type="dxa"/>
            <w:gridSpan w:val="2"/>
            <w:tcBorders>
              <w:top w:val="nil"/>
              <w:left w:val="nil"/>
              <w:right w:val="nil"/>
            </w:tcBorders>
          </w:tcPr>
          <w:p w14:paraId="39DB9E5D" w14:textId="77777777" w:rsidR="00DA786C" w:rsidRPr="006C6B95" w:rsidRDefault="00DA786C" w:rsidP="003F055D">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002/0</w:t>
            </w:r>
          </w:p>
        </w:tc>
        <w:tc>
          <w:tcPr>
            <w:tcW w:w="1530" w:type="dxa"/>
            <w:tcBorders>
              <w:top w:val="nil"/>
              <w:left w:val="nil"/>
              <w:right w:val="nil"/>
            </w:tcBorders>
          </w:tcPr>
          <w:p w14:paraId="395739BD" w14:textId="77777777" w:rsidR="00DA786C" w:rsidRPr="006C6B95" w:rsidRDefault="00DA786C" w:rsidP="003F055D">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02/35</w:t>
            </w:r>
          </w:p>
        </w:tc>
      </w:tr>
      <w:tr w:rsidR="00DA786C" w:rsidRPr="00CC0598" w14:paraId="3EC06A22" w14:textId="77777777" w:rsidTr="003F055D">
        <w:trPr>
          <w:trHeight w:val="528"/>
        </w:trPr>
        <w:tc>
          <w:tcPr>
            <w:tcW w:w="2010" w:type="dxa"/>
            <w:tcBorders>
              <w:left w:val="nil"/>
              <w:right w:val="nil"/>
            </w:tcBorders>
            <w:shd w:val="clear" w:color="auto" w:fill="auto"/>
          </w:tcPr>
          <w:p w14:paraId="08F3E8BE" w14:textId="77777777" w:rsidR="00DA786C" w:rsidRPr="00CC0598" w:rsidRDefault="00DA786C" w:rsidP="003F055D">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ضریب تغییرات %</w:t>
            </w:r>
          </w:p>
        </w:tc>
        <w:tc>
          <w:tcPr>
            <w:tcW w:w="1260" w:type="dxa"/>
            <w:gridSpan w:val="2"/>
            <w:tcBorders>
              <w:left w:val="nil"/>
              <w:right w:val="nil"/>
            </w:tcBorders>
            <w:shd w:val="clear" w:color="auto" w:fill="auto"/>
          </w:tcPr>
          <w:p w14:paraId="1034751A" w14:textId="77777777" w:rsidR="00DA786C" w:rsidRPr="00CC0598" w:rsidRDefault="00DA786C" w:rsidP="003F055D">
            <w:pPr>
              <w:bidi/>
              <w:spacing w:line="360" w:lineRule="auto"/>
              <w:jc w:val="both"/>
              <w:rPr>
                <w:rFonts w:ascii="Times New Roman" w:hAnsi="Times New Roman" w:cs="B Lotus"/>
                <w:color w:val="000000"/>
                <w:sz w:val="24"/>
                <w:szCs w:val="24"/>
                <w:rtl/>
                <w:lang w:bidi="fa-IR"/>
              </w:rPr>
            </w:pPr>
          </w:p>
        </w:tc>
        <w:tc>
          <w:tcPr>
            <w:tcW w:w="1440" w:type="dxa"/>
            <w:tcBorders>
              <w:left w:val="nil"/>
              <w:right w:val="nil"/>
            </w:tcBorders>
            <w:shd w:val="clear" w:color="auto" w:fill="auto"/>
          </w:tcPr>
          <w:p w14:paraId="477D2323" w14:textId="77777777" w:rsidR="00DA786C" w:rsidRPr="006C6B95" w:rsidRDefault="00DA786C" w:rsidP="003F055D">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7/1</w:t>
            </w:r>
          </w:p>
        </w:tc>
        <w:tc>
          <w:tcPr>
            <w:tcW w:w="1440" w:type="dxa"/>
            <w:tcBorders>
              <w:left w:val="nil"/>
              <w:right w:val="nil"/>
            </w:tcBorders>
            <w:shd w:val="clear" w:color="auto" w:fill="auto"/>
          </w:tcPr>
          <w:p w14:paraId="26B9D480" w14:textId="77777777" w:rsidR="00DA786C" w:rsidRPr="006C6B95" w:rsidRDefault="00DA786C" w:rsidP="003F055D">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5/1</w:t>
            </w:r>
          </w:p>
        </w:tc>
        <w:tc>
          <w:tcPr>
            <w:tcW w:w="2070" w:type="dxa"/>
            <w:gridSpan w:val="2"/>
            <w:tcBorders>
              <w:left w:val="nil"/>
              <w:right w:val="nil"/>
            </w:tcBorders>
            <w:shd w:val="clear" w:color="auto" w:fill="auto"/>
          </w:tcPr>
          <w:p w14:paraId="421A03B9" w14:textId="77777777" w:rsidR="00DA786C" w:rsidRPr="006C6B95" w:rsidRDefault="00DA786C" w:rsidP="003F055D">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1/1</w:t>
            </w:r>
          </w:p>
        </w:tc>
        <w:tc>
          <w:tcPr>
            <w:tcW w:w="990" w:type="dxa"/>
            <w:gridSpan w:val="2"/>
            <w:tcBorders>
              <w:left w:val="nil"/>
              <w:right w:val="nil"/>
            </w:tcBorders>
          </w:tcPr>
          <w:p w14:paraId="7B0DA626" w14:textId="77777777" w:rsidR="00DA786C" w:rsidRPr="006C6B95" w:rsidRDefault="00DA786C" w:rsidP="003F055D">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4/2</w:t>
            </w:r>
          </w:p>
        </w:tc>
        <w:tc>
          <w:tcPr>
            <w:tcW w:w="1530" w:type="dxa"/>
            <w:tcBorders>
              <w:left w:val="nil"/>
              <w:right w:val="nil"/>
            </w:tcBorders>
          </w:tcPr>
          <w:p w14:paraId="55ABE6C1" w14:textId="77777777" w:rsidR="00DA786C" w:rsidRPr="006C6B95" w:rsidRDefault="00DA786C" w:rsidP="003F055D">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6/2</w:t>
            </w:r>
          </w:p>
        </w:tc>
      </w:tr>
    </w:tbl>
    <w:p w14:paraId="76B46307" w14:textId="77777777" w:rsidR="00FA38F0" w:rsidRDefault="00FA38F0" w:rsidP="00FA38F0">
      <w:pPr>
        <w:bidi/>
        <w:spacing w:line="360" w:lineRule="auto"/>
        <w:ind w:firstLine="284"/>
        <w:jc w:val="both"/>
        <w:rPr>
          <w:rFonts w:ascii="Times New Roman" w:hAnsi="Times New Roman" w:cs="B Lotus"/>
          <w:color w:val="000000"/>
          <w:sz w:val="24"/>
          <w:szCs w:val="24"/>
          <w:rtl/>
          <w:lang w:bidi="fa-IR"/>
        </w:rPr>
      </w:pPr>
      <w:r w:rsidRPr="006C6B95">
        <w:rPr>
          <w:rFonts w:ascii="Times New Roman" w:hAnsi="Times New Roman" w:cs="B Lotus"/>
          <w:color w:val="000000"/>
          <w:sz w:val="24"/>
          <w:szCs w:val="24"/>
          <w:lang w:bidi="fa-IR"/>
        </w:rPr>
        <w:t>**</w:t>
      </w:r>
      <w:r w:rsidRPr="006C6B95">
        <w:rPr>
          <w:rFonts w:ascii="Times New Roman" w:hAnsi="Times New Roman" w:cs="B Lotus"/>
          <w:color w:val="000000"/>
          <w:sz w:val="24"/>
          <w:szCs w:val="24"/>
          <w:rtl/>
          <w:lang w:bidi="fa-IR"/>
        </w:rPr>
        <w:t xml:space="preserve">، </w:t>
      </w:r>
      <w:r w:rsidRPr="006C6B95">
        <w:rPr>
          <w:rFonts w:ascii="Times New Roman" w:hAnsi="Times New Roman" w:cs="B Lotus"/>
          <w:color w:val="000000"/>
          <w:sz w:val="24"/>
          <w:szCs w:val="24"/>
          <w:lang w:bidi="fa-IR"/>
        </w:rPr>
        <w:t>*</w:t>
      </w:r>
      <w:r w:rsidRPr="006C6B95">
        <w:rPr>
          <w:rFonts w:ascii="Times New Roman" w:hAnsi="Times New Roman" w:cs="B Lotus"/>
          <w:color w:val="000000"/>
          <w:sz w:val="24"/>
          <w:szCs w:val="24"/>
          <w:rtl/>
          <w:lang w:bidi="fa-IR"/>
        </w:rPr>
        <w:t>،</w:t>
      </w:r>
      <w:proofErr w:type="gramStart"/>
      <w:r w:rsidRPr="006C6B95">
        <w:rPr>
          <w:rFonts w:ascii="Times New Roman" w:hAnsi="Times New Roman" w:cs="B Lotus"/>
          <w:color w:val="000000"/>
          <w:sz w:val="24"/>
          <w:szCs w:val="24"/>
          <w:lang w:bidi="fa-IR"/>
        </w:rPr>
        <w:t xml:space="preserve">ns </w:t>
      </w:r>
      <w:r w:rsidRPr="006C6B95">
        <w:rPr>
          <w:rFonts w:ascii="Times New Roman" w:hAnsi="Times New Roman" w:cs="B Lotus" w:hint="cs"/>
          <w:color w:val="000000"/>
          <w:sz w:val="24"/>
          <w:szCs w:val="24"/>
          <w:rtl/>
          <w:lang w:bidi="fa-IR"/>
        </w:rPr>
        <w:t xml:space="preserve"> به</w:t>
      </w:r>
      <w:proofErr w:type="gramEnd"/>
      <w:r w:rsidRPr="006C6B95">
        <w:rPr>
          <w:rFonts w:ascii="Times New Roman" w:hAnsi="Times New Roman" w:cs="B Lotus"/>
          <w:color w:val="000000"/>
          <w:sz w:val="24"/>
          <w:szCs w:val="24"/>
          <w:rtl/>
          <w:lang w:bidi="fa-IR"/>
        </w:rPr>
        <w:t xml:space="preserve"> ترت</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ب</w:t>
      </w:r>
      <w:r w:rsidRPr="006C6B95">
        <w:rPr>
          <w:rFonts w:ascii="Times New Roman" w:hAnsi="Times New Roman" w:cs="B Lotus"/>
          <w:color w:val="000000"/>
          <w:sz w:val="24"/>
          <w:szCs w:val="24"/>
          <w:rtl/>
          <w:lang w:bidi="fa-IR"/>
        </w:rPr>
        <w:t xml:space="preserve"> معن</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دار</w:t>
      </w:r>
      <w:r w:rsidRPr="006C6B95">
        <w:rPr>
          <w:rFonts w:ascii="Times New Roman" w:hAnsi="Times New Roman" w:cs="B Lotus"/>
          <w:color w:val="000000"/>
          <w:sz w:val="24"/>
          <w:szCs w:val="24"/>
          <w:rtl/>
          <w:lang w:bidi="fa-IR"/>
        </w:rPr>
        <w:t xml:space="preserve"> در سطح احتمال 1 و 5 درصد و غ</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رمعن</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دار</w:t>
      </w:r>
      <w:r w:rsidRPr="006C6B95">
        <w:rPr>
          <w:rFonts w:ascii="Times New Roman" w:hAnsi="Times New Roman" w:cs="B Lotus"/>
          <w:color w:val="000000"/>
          <w:sz w:val="24"/>
          <w:szCs w:val="24"/>
          <w:rtl/>
          <w:lang w:bidi="fa-IR"/>
        </w:rPr>
        <w:t xml:space="preserve"> م</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باشد</w:t>
      </w:r>
      <w:r w:rsidRPr="006C6B95">
        <w:rPr>
          <w:rFonts w:ascii="Times New Roman" w:hAnsi="Times New Roman" w:cs="B Lotus" w:hint="cs"/>
          <w:color w:val="000000"/>
          <w:sz w:val="24"/>
          <w:szCs w:val="24"/>
          <w:rtl/>
          <w:lang w:bidi="fa-IR"/>
        </w:rPr>
        <w:t>.</w:t>
      </w:r>
    </w:p>
    <w:p w14:paraId="01480B18" w14:textId="77777777" w:rsidR="00FA38F0" w:rsidRDefault="00FA38F0" w:rsidP="00A33595">
      <w:pPr>
        <w:bidi/>
        <w:spacing w:line="360" w:lineRule="auto"/>
        <w:ind w:firstLine="284"/>
        <w:jc w:val="both"/>
        <w:rPr>
          <w:rFonts w:ascii="Times New Roman" w:hAnsi="Times New Roman" w:cs="B Lotus"/>
          <w:color w:val="000000"/>
          <w:sz w:val="28"/>
          <w:szCs w:val="28"/>
          <w:rtl/>
          <w:lang w:bidi="fa-IR"/>
        </w:rPr>
      </w:pPr>
      <w:r>
        <w:rPr>
          <w:rFonts w:ascii="Times New Roman" w:hAnsi="Times New Roman" w:cs="B Lotus" w:hint="cs"/>
          <w:color w:val="000000"/>
          <w:sz w:val="28"/>
          <w:szCs w:val="28"/>
          <w:rtl/>
          <w:lang w:bidi="fa-IR"/>
        </w:rPr>
        <w:lastRenderedPageBreak/>
        <w:t xml:space="preserve">ادامه </w:t>
      </w:r>
      <w:r w:rsidRPr="00271429">
        <w:rPr>
          <w:rFonts w:ascii="Times New Roman" w:hAnsi="Times New Roman" w:cs="B Lotus" w:hint="cs"/>
          <w:color w:val="000000"/>
          <w:sz w:val="28"/>
          <w:szCs w:val="28"/>
          <w:rtl/>
          <w:lang w:bidi="fa-IR"/>
        </w:rPr>
        <w:t>جدول 4-</w:t>
      </w:r>
      <w:r w:rsidR="00A33595">
        <w:rPr>
          <w:rFonts w:ascii="Times New Roman" w:hAnsi="Times New Roman" w:cs="B Lotus" w:hint="cs"/>
          <w:color w:val="000000"/>
          <w:sz w:val="28"/>
          <w:szCs w:val="28"/>
          <w:rtl/>
          <w:lang w:bidi="fa-IR"/>
        </w:rPr>
        <w:t>1-</w:t>
      </w:r>
      <w:r w:rsidRPr="00271429">
        <w:rPr>
          <w:rFonts w:ascii="Times New Roman" w:hAnsi="Times New Roman" w:cs="B Lotus" w:hint="cs"/>
          <w:color w:val="000000"/>
          <w:sz w:val="28"/>
          <w:szCs w:val="28"/>
          <w:rtl/>
          <w:lang w:bidi="fa-IR"/>
        </w:rPr>
        <w:t xml:space="preserve"> نتایج تجزیه واریانس</w:t>
      </w:r>
      <w:r w:rsidRPr="00271429">
        <w:rPr>
          <w:rFonts w:ascii="Times New Roman" w:hAnsi="Times New Roman" w:cs="B Lotus"/>
          <w:color w:val="000000"/>
          <w:sz w:val="28"/>
          <w:szCs w:val="28"/>
          <w:rtl/>
          <w:lang w:bidi="fa-IR"/>
        </w:rPr>
        <w:t xml:space="preserve"> اثر </w:t>
      </w:r>
      <w:r w:rsidRPr="00271429">
        <w:rPr>
          <w:rFonts w:ascii="Times New Roman" w:hAnsi="Times New Roman" w:cs="B Lotus" w:hint="cs"/>
          <w:color w:val="000000"/>
          <w:sz w:val="28"/>
          <w:szCs w:val="28"/>
          <w:rtl/>
          <w:lang w:bidi="fa-IR"/>
        </w:rPr>
        <w:t>تیمار تیوسولفات کلسیم، تیوسولفات پتاسیم و ترکیب تیوسولفات کلسیم و پتاسیم</w:t>
      </w:r>
      <w:r w:rsidRPr="00271429">
        <w:rPr>
          <w:rFonts w:ascii="Times New Roman" w:hAnsi="Times New Roman" w:cs="B Lotus"/>
          <w:color w:val="000000"/>
          <w:sz w:val="28"/>
          <w:szCs w:val="28"/>
          <w:rtl/>
          <w:lang w:bidi="fa-IR"/>
        </w:rPr>
        <w:t xml:space="preserve"> بر برخ</w:t>
      </w:r>
      <w:r w:rsidRPr="00271429">
        <w:rPr>
          <w:rFonts w:ascii="Times New Roman" w:hAnsi="Times New Roman" w:cs="B Lotus" w:hint="cs"/>
          <w:color w:val="000000"/>
          <w:sz w:val="28"/>
          <w:szCs w:val="28"/>
          <w:rtl/>
          <w:lang w:bidi="fa-IR"/>
        </w:rPr>
        <w:t>ی</w:t>
      </w:r>
      <w:r w:rsidRPr="00271429">
        <w:rPr>
          <w:rFonts w:ascii="Times New Roman" w:hAnsi="Times New Roman" w:cs="B Lotus"/>
          <w:color w:val="000000"/>
          <w:sz w:val="28"/>
          <w:szCs w:val="28"/>
          <w:rtl/>
          <w:lang w:bidi="fa-IR"/>
        </w:rPr>
        <w:t xml:space="preserve"> </w:t>
      </w:r>
      <w:r>
        <w:rPr>
          <w:rFonts w:ascii="Times New Roman" w:hAnsi="Times New Roman" w:cs="B Lotus" w:hint="cs"/>
          <w:color w:val="000000"/>
          <w:sz w:val="28"/>
          <w:szCs w:val="28"/>
          <w:rtl/>
          <w:lang w:bidi="fa-IR"/>
        </w:rPr>
        <w:t>عناصر برگ</w:t>
      </w:r>
      <w:r w:rsidRPr="00271429">
        <w:rPr>
          <w:rFonts w:ascii="Times New Roman" w:hAnsi="Times New Roman" w:cs="B Lotus" w:hint="cs"/>
          <w:color w:val="000000"/>
          <w:sz w:val="28"/>
          <w:szCs w:val="28"/>
          <w:rtl/>
          <w:lang w:bidi="fa-IR"/>
        </w:rPr>
        <w:t xml:space="preserve"> گردو رقم چندلر</w:t>
      </w:r>
    </w:p>
    <w:tbl>
      <w:tblPr>
        <w:bidiVisual/>
        <w:tblW w:w="10470" w:type="dxa"/>
        <w:tblInd w:w="-8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9"/>
        <w:gridCol w:w="331"/>
        <w:gridCol w:w="1260"/>
        <w:gridCol w:w="1440"/>
        <w:gridCol w:w="1440"/>
        <w:gridCol w:w="1980"/>
        <w:gridCol w:w="90"/>
        <w:gridCol w:w="1980"/>
        <w:gridCol w:w="180"/>
        <w:gridCol w:w="90"/>
      </w:tblGrid>
      <w:tr w:rsidR="00FA38F0" w:rsidRPr="00CC0598" w14:paraId="20756E4E" w14:textId="77777777" w:rsidTr="00FA38F0">
        <w:trPr>
          <w:trHeight w:val="737"/>
        </w:trPr>
        <w:tc>
          <w:tcPr>
            <w:tcW w:w="1679" w:type="dxa"/>
            <w:tcBorders>
              <w:left w:val="nil"/>
              <w:bottom w:val="single" w:sz="4" w:space="0" w:color="auto"/>
              <w:right w:val="nil"/>
            </w:tcBorders>
            <w:shd w:val="clear" w:color="auto" w:fill="auto"/>
          </w:tcPr>
          <w:p w14:paraId="43DE3B76" w14:textId="77777777" w:rsidR="00FA38F0" w:rsidRPr="00CC0598" w:rsidRDefault="00FA38F0" w:rsidP="00FA38F0">
            <w:pPr>
              <w:bidi/>
              <w:spacing w:after="0" w:line="360" w:lineRule="auto"/>
              <w:jc w:val="center"/>
              <w:rPr>
                <w:rFonts w:ascii="Times New Roman" w:hAnsi="Times New Roman" w:cs="B Lotus"/>
                <w:color w:val="000000"/>
                <w:sz w:val="24"/>
                <w:szCs w:val="28"/>
                <w:rtl/>
                <w:lang w:bidi="fa-IR"/>
              </w:rPr>
            </w:pPr>
          </w:p>
        </w:tc>
        <w:tc>
          <w:tcPr>
            <w:tcW w:w="6451" w:type="dxa"/>
            <w:gridSpan w:val="5"/>
            <w:tcBorders>
              <w:left w:val="nil"/>
              <w:bottom w:val="single" w:sz="4" w:space="0" w:color="auto"/>
              <w:right w:val="nil"/>
            </w:tcBorders>
            <w:shd w:val="clear" w:color="auto" w:fill="auto"/>
          </w:tcPr>
          <w:p w14:paraId="3F9BE9FF" w14:textId="77777777" w:rsidR="00FA38F0" w:rsidRPr="00CC0598" w:rsidRDefault="00FA38F0" w:rsidP="00FA38F0">
            <w:pPr>
              <w:bidi/>
              <w:spacing w:line="360" w:lineRule="auto"/>
              <w:jc w:val="center"/>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میانگین مربعات</w:t>
            </w:r>
          </w:p>
        </w:tc>
        <w:tc>
          <w:tcPr>
            <w:tcW w:w="2070" w:type="dxa"/>
            <w:gridSpan w:val="2"/>
            <w:tcBorders>
              <w:left w:val="nil"/>
              <w:bottom w:val="single" w:sz="4" w:space="0" w:color="auto"/>
              <w:right w:val="nil"/>
            </w:tcBorders>
          </w:tcPr>
          <w:p w14:paraId="5B6CAF8E" w14:textId="77777777" w:rsidR="00FA38F0" w:rsidRPr="00CC0598" w:rsidRDefault="00FA38F0" w:rsidP="00FA38F0">
            <w:pPr>
              <w:bidi/>
              <w:spacing w:line="360" w:lineRule="auto"/>
              <w:jc w:val="center"/>
              <w:rPr>
                <w:rFonts w:ascii="Times New Roman" w:hAnsi="Times New Roman" w:cs="B Lotus"/>
                <w:color w:val="000000"/>
                <w:sz w:val="24"/>
                <w:szCs w:val="28"/>
                <w:rtl/>
                <w:lang w:bidi="fa-IR"/>
              </w:rPr>
            </w:pPr>
          </w:p>
        </w:tc>
        <w:tc>
          <w:tcPr>
            <w:tcW w:w="270" w:type="dxa"/>
            <w:gridSpan w:val="2"/>
            <w:tcBorders>
              <w:left w:val="nil"/>
              <w:bottom w:val="single" w:sz="4" w:space="0" w:color="auto"/>
              <w:right w:val="nil"/>
            </w:tcBorders>
          </w:tcPr>
          <w:p w14:paraId="7397C535" w14:textId="77777777" w:rsidR="00FA38F0" w:rsidRPr="00CC0598" w:rsidRDefault="00FA38F0" w:rsidP="00FA38F0">
            <w:pPr>
              <w:bidi/>
              <w:spacing w:line="360" w:lineRule="auto"/>
              <w:jc w:val="center"/>
              <w:rPr>
                <w:rFonts w:ascii="Times New Roman" w:hAnsi="Times New Roman" w:cs="B Lotus"/>
                <w:color w:val="000000"/>
                <w:sz w:val="24"/>
                <w:szCs w:val="28"/>
                <w:rtl/>
                <w:lang w:bidi="fa-IR"/>
              </w:rPr>
            </w:pPr>
          </w:p>
        </w:tc>
      </w:tr>
      <w:tr w:rsidR="00FA38F0" w:rsidRPr="00CC0598" w14:paraId="5509A7DE" w14:textId="77777777" w:rsidTr="00FA38F0">
        <w:trPr>
          <w:gridAfter w:val="1"/>
          <w:wAfter w:w="90" w:type="dxa"/>
          <w:trHeight w:val="863"/>
        </w:trPr>
        <w:tc>
          <w:tcPr>
            <w:tcW w:w="2010" w:type="dxa"/>
            <w:gridSpan w:val="2"/>
            <w:tcBorders>
              <w:left w:val="nil"/>
              <w:bottom w:val="single" w:sz="4" w:space="0" w:color="auto"/>
              <w:right w:val="nil"/>
            </w:tcBorders>
            <w:shd w:val="clear" w:color="auto" w:fill="auto"/>
          </w:tcPr>
          <w:p w14:paraId="5415571D" w14:textId="77777777" w:rsidR="00FA38F0" w:rsidRPr="00CC0598" w:rsidRDefault="00FA38F0" w:rsidP="00FA38F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منابع تغییرات</w:t>
            </w:r>
          </w:p>
        </w:tc>
        <w:tc>
          <w:tcPr>
            <w:tcW w:w="1260" w:type="dxa"/>
            <w:tcBorders>
              <w:left w:val="nil"/>
              <w:bottom w:val="single" w:sz="4" w:space="0" w:color="auto"/>
              <w:right w:val="nil"/>
            </w:tcBorders>
            <w:shd w:val="clear" w:color="auto" w:fill="auto"/>
          </w:tcPr>
          <w:p w14:paraId="51BBD6E4" w14:textId="77777777" w:rsidR="00FA38F0" w:rsidRPr="00CC0598" w:rsidRDefault="00FA38F0" w:rsidP="00FA38F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درجه آزادی</w:t>
            </w:r>
          </w:p>
        </w:tc>
        <w:tc>
          <w:tcPr>
            <w:tcW w:w="1440" w:type="dxa"/>
            <w:tcBorders>
              <w:left w:val="nil"/>
              <w:bottom w:val="single" w:sz="4" w:space="0" w:color="auto"/>
              <w:right w:val="nil"/>
            </w:tcBorders>
            <w:shd w:val="clear" w:color="auto" w:fill="auto"/>
          </w:tcPr>
          <w:p w14:paraId="2E2FBD20" w14:textId="77777777" w:rsidR="00FA38F0" w:rsidRPr="00CC0598" w:rsidRDefault="00FA38F0" w:rsidP="00FA38F0">
            <w:pPr>
              <w:bidi/>
              <w:spacing w:line="360" w:lineRule="auto"/>
              <w:jc w:val="center"/>
              <w:rPr>
                <w:rFonts w:ascii="Times New Roman" w:hAnsi="Times New Roman" w:cs="B Lotus"/>
                <w:color w:val="000000"/>
                <w:lang w:bidi="fa-IR"/>
              </w:rPr>
            </w:pPr>
            <w:r w:rsidRPr="00CC0598">
              <w:rPr>
                <w:rFonts w:ascii="Times New Roman" w:hAnsi="Times New Roman" w:cs="B Lotus" w:hint="cs"/>
                <w:color w:val="000000"/>
                <w:rtl/>
                <w:lang w:bidi="fa-IR"/>
              </w:rPr>
              <w:t>روی</w:t>
            </w:r>
          </w:p>
        </w:tc>
        <w:tc>
          <w:tcPr>
            <w:tcW w:w="1440" w:type="dxa"/>
            <w:tcBorders>
              <w:left w:val="nil"/>
              <w:bottom w:val="single" w:sz="4" w:space="0" w:color="auto"/>
              <w:right w:val="nil"/>
            </w:tcBorders>
            <w:shd w:val="clear" w:color="auto" w:fill="auto"/>
          </w:tcPr>
          <w:p w14:paraId="7877355C" w14:textId="77777777" w:rsidR="00FA38F0" w:rsidRPr="00CC0598" w:rsidRDefault="00FA38F0" w:rsidP="00FA38F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مس</w:t>
            </w:r>
          </w:p>
        </w:tc>
        <w:tc>
          <w:tcPr>
            <w:tcW w:w="2070" w:type="dxa"/>
            <w:gridSpan w:val="2"/>
            <w:tcBorders>
              <w:left w:val="nil"/>
              <w:bottom w:val="single" w:sz="4" w:space="0" w:color="auto"/>
              <w:right w:val="nil"/>
            </w:tcBorders>
            <w:shd w:val="clear" w:color="auto" w:fill="auto"/>
          </w:tcPr>
          <w:p w14:paraId="1047083B" w14:textId="77777777" w:rsidR="00FA38F0" w:rsidRPr="00CC0598" w:rsidRDefault="00FA38F0" w:rsidP="00FA38F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منگنز</w:t>
            </w:r>
          </w:p>
        </w:tc>
        <w:tc>
          <w:tcPr>
            <w:tcW w:w="2160" w:type="dxa"/>
            <w:gridSpan w:val="2"/>
            <w:tcBorders>
              <w:left w:val="nil"/>
              <w:bottom w:val="single" w:sz="4" w:space="0" w:color="auto"/>
              <w:right w:val="nil"/>
            </w:tcBorders>
          </w:tcPr>
          <w:p w14:paraId="10137203" w14:textId="77777777" w:rsidR="00FA38F0" w:rsidRPr="00CC0598" w:rsidRDefault="00FA38F0" w:rsidP="00FA38F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بور</w:t>
            </w:r>
          </w:p>
        </w:tc>
      </w:tr>
      <w:tr w:rsidR="00FA38F0" w:rsidRPr="00CC0598" w14:paraId="556DAF2A" w14:textId="77777777" w:rsidTr="00FA38F0">
        <w:trPr>
          <w:gridAfter w:val="1"/>
          <w:wAfter w:w="90" w:type="dxa"/>
          <w:trHeight w:val="528"/>
        </w:trPr>
        <w:tc>
          <w:tcPr>
            <w:tcW w:w="2010" w:type="dxa"/>
            <w:gridSpan w:val="2"/>
            <w:tcBorders>
              <w:left w:val="nil"/>
              <w:bottom w:val="nil"/>
              <w:right w:val="nil"/>
            </w:tcBorders>
            <w:shd w:val="clear" w:color="auto" w:fill="auto"/>
          </w:tcPr>
          <w:p w14:paraId="6E79D420" w14:textId="77777777" w:rsidR="00FA38F0" w:rsidRPr="00CC0598" w:rsidRDefault="00FA38F0" w:rsidP="00FA38F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بلوک</w:t>
            </w:r>
          </w:p>
        </w:tc>
        <w:tc>
          <w:tcPr>
            <w:tcW w:w="1260" w:type="dxa"/>
            <w:tcBorders>
              <w:left w:val="nil"/>
              <w:bottom w:val="nil"/>
              <w:right w:val="nil"/>
            </w:tcBorders>
            <w:shd w:val="clear" w:color="auto" w:fill="auto"/>
          </w:tcPr>
          <w:p w14:paraId="52CBBFB8" w14:textId="77777777" w:rsidR="00FA38F0" w:rsidRPr="00CC0598" w:rsidRDefault="00FA38F0" w:rsidP="00FA38F0">
            <w:pPr>
              <w:bidi/>
              <w:spacing w:line="360" w:lineRule="auto"/>
              <w:jc w:val="both"/>
              <w:rPr>
                <w:rFonts w:ascii="Times New Roman" w:hAnsi="Times New Roman" w:cs="B Lotus"/>
                <w:color w:val="000000"/>
                <w:sz w:val="24"/>
                <w:szCs w:val="24"/>
                <w:rtl/>
                <w:lang w:bidi="fa-IR"/>
              </w:rPr>
            </w:pPr>
            <w:r w:rsidRPr="00CC0598">
              <w:rPr>
                <w:rFonts w:ascii="Times New Roman" w:hAnsi="Times New Roman" w:cs="B Lotus" w:hint="cs"/>
                <w:color w:val="000000"/>
                <w:sz w:val="24"/>
                <w:szCs w:val="24"/>
                <w:rtl/>
                <w:lang w:bidi="fa-IR"/>
              </w:rPr>
              <w:t>2</w:t>
            </w:r>
          </w:p>
        </w:tc>
        <w:tc>
          <w:tcPr>
            <w:tcW w:w="1440" w:type="dxa"/>
            <w:tcBorders>
              <w:left w:val="nil"/>
              <w:bottom w:val="nil"/>
              <w:right w:val="nil"/>
            </w:tcBorders>
            <w:shd w:val="clear" w:color="auto" w:fill="auto"/>
          </w:tcPr>
          <w:p w14:paraId="6D86C57D" w14:textId="77777777" w:rsidR="00FA38F0" w:rsidRPr="006C6B95" w:rsidRDefault="00FA38F0" w:rsidP="00FA38F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7/2</w:t>
            </w:r>
          </w:p>
        </w:tc>
        <w:tc>
          <w:tcPr>
            <w:tcW w:w="1440" w:type="dxa"/>
            <w:tcBorders>
              <w:left w:val="nil"/>
              <w:bottom w:val="nil"/>
              <w:right w:val="nil"/>
            </w:tcBorders>
            <w:shd w:val="clear" w:color="auto" w:fill="auto"/>
          </w:tcPr>
          <w:p w14:paraId="66534FD5" w14:textId="77777777" w:rsidR="00FA38F0" w:rsidRPr="006C6B95" w:rsidRDefault="00FA38F0" w:rsidP="00FA38F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01/13</w:t>
            </w:r>
          </w:p>
        </w:tc>
        <w:tc>
          <w:tcPr>
            <w:tcW w:w="2070" w:type="dxa"/>
            <w:gridSpan w:val="2"/>
            <w:tcBorders>
              <w:left w:val="nil"/>
              <w:bottom w:val="nil"/>
              <w:right w:val="nil"/>
            </w:tcBorders>
            <w:shd w:val="clear" w:color="auto" w:fill="auto"/>
          </w:tcPr>
          <w:p w14:paraId="252A8F4C" w14:textId="77777777" w:rsidR="00FA38F0" w:rsidRPr="006C6B95" w:rsidRDefault="00FA38F0" w:rsidP="00FA38F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3/41</w:t>
            </w:r>
          </w:p>
        </w:tc>
        <w:tc>
          <w:tcPr>
            <w:tcW w:w="2160" w:type="dxa"/>
            <w:gridSpan w:val="2"/>
            <w:tcBorders>
              <w:left w:val="nil"/>
              <w:bottom w:val="nil"/>
              <w:right w:val="nil"/>
            </w:tcBorders>
          </w:tcPr>
          <w:p w14:paraId="6CC8262E" w14:textId="77777777" w:rsidR="00FA38F0" w:rsidRPr="006C6B95" w:rsidRDefault="00FA38F0" w:rsidP="00FA38F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2/66</w:t>
            </w:r>
          </w:p>
        </w:tc>
      </w:tr>
      <w:tr w:rsidR="00FA38F0" w:rsidRPr="00CC0598" w14:paraId="68C0A4A3" w14:textId="77777777" w:rsidTr="00FA38F0">
        <w:trPr>
          <w:gridAfter w:val="1"/>
          <w:wAfter w:w="90" w:type="dxa"/>
          <w:trHeight w:val="539"/>
        </w:trPr>
        <w:tc>
          <w:tcPr>
            <w:tcW w:w="2010" w:type="dxa"/>
            <w:gridSpan w:val="2"/>
            <w:tcBorders>
              <w:top w:val="nil"/>
              <w:left w:val="nil"/>
              <w:bottom w:val="nil"/>
              <w:right w:val="nil"/>
            </w:tcBorders>
            <w:shd w:val="clear" w:color="auto" w:fill="auto"/>
          </w:tcPr>
          <w:p w14:paraId="6BE5D338" w14:textId="77777777" w:rsidR="00FA38F0" w:rsidRPr="00CC0598" w:rsidRDefault="00FA38F0" w:rsidP="00FA38F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تیمار</w:t>
            </w:r>
          </w:p>
        </w:tc>
        <w:tc>
          <w:tcPr>
            <w:tcW w:w="1260" w:type="dxa"/>
            <w:tcBorders>
              <w:top w:val="nil"/>
              <w:left w:val="nil"/>
              <w:bottom w:val="nil"/>
              <w:right w:val="nil"/>
            </w:tcBorders>
            <w:shd w:val="clear" w:color="auto" w:fill="auto"/>
          </w:tcPr>
          <w:p w14:paraId="6AE4F9F0" w14:textId="77777777" w:rsidR="00FA38F0" w:rsidRPr="00CC0598" w:rsidRDefault="00FA38F0" w:rsidP="00FA38F0">
            <w:pPr>
              <w:bidi/>
              <w:spacing w:line="360" w:lineRule="auto"/>
              <w:jc w:val="both"/>
              <w:rPr>
                <w:rFonts w:ascii="Times New Roman" w:hAnsi="Times New Roman" w:cs="B Lotus"/>
                <w:color w:val="000000"/>
                <w:sz w:val="24"/>
                <w:szCs w:val="24"/>
                <w:rtl/>
                <w:lang w:bidi="fa-IR"/>
              </w:rPr>
            </w:pPr>
            <w:r w:rsidRPr="00CC0598">
              <w:rPr>
                <w:rFonts w:ascii="Times New Roman" w:hAnsi="Times New Roman" w:cs="B Lotus" w:hint="cs"/>
                <w:color w:val="000000"/>
                <w:sz w:val="24"/>
                <w:szCs w:val="24"/>
                <w:rtl/>
                <w:lang w:bidi="fa-IR"/>
              </w:rPr>
              <w:t>3</w:t>
            </w:r>
          </w:p>
        </w:tc>
        <w:tc>
          <w:tcPr>
            <w:tcW w:w="1440" w:type="dxa"/>
            <w:tcBorders>
              <w:top w:val="nil"/>
              <w:left w:val="nil"/>
              <w:bottom w:val="nil"/>
              <w:right w:val="nil"/>
            </w:tcBorders>
            <w:shd w:val="clear" w:color="auto" w:fill="auto"/>
          </w:tcPr>
          <w:p w14:paraId="6D5549EC" w14:textId="77777777" w:rsidR="00FA38F0" w:rsidRPr="006C6B95" w:rsidRDefault="00FA38F0" w:rsidP="00FA38F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vertAlign w:val="superscript"/>
                <w:rtl/>
                <w:lang w:bidi="fa-IR"/>
              </w:rPr>
              <w:t>**</w:t>
            </w:r>
            <w:r>
              <w:rPr>
                <w:rFonts w:ascii="Times New Roman" w:eastAsia="SimSun" w:hAnsi="Times New Roman" w:cs="B Lotus" w:hint="cs"/>
                <w:color w:val="000000"/>
                <w:sz w:val="24"/>
                <w:szCs w:val="24"/>
                <w:rtl/>
                <w:lang w:bidi="fa-IR"/>
              </w:rPr>
              <w:t>1/776</w:t>
            </w:r>
          </w:p>
        </w:tc>
        <w:tc>
          <w:tcPr>
            <w:tcW w:w="1440" w:type="dxa"/>
            <w:tcBorders>
              <w:top w:val="nil"/>
              <w:left w:val="nil"/>
              <w:bottom w:val="nil"/>
              <w:right w:val="nil"/>
            </w:tcBorders>
            <w:shd w:val="clear" w:color="auto" w:fill="auto"/>
          </w:tcPr>
          <w:p w14:paraId="7C01C590" w14:textId="77777777" w:rsidR="00FA38F0" w:rsidRPr="006C6B95" w:rsidRDefault="00FA38F0" w:rsidP="00FA38F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vertAlign w:val="superscript"/>
                <w:rtl/>
                <w:lang w:bidi="fa-IR"/>
              </w:rPr>
              <w:t>**</w:t>
            </w:r>
            <w:r w:rsidRPr="006C6B95">
              <w:rPr>
                <w:rFonts w:ascii="Times New Roman" w:eastAsia="SimSun" w:hAnsi="Times New Roman" w:cs="B Lotus" w:hint="cs"/>
                <w:color w:val="000000"/>
                <w:sz w:val="24"/>
                <w:szCs w:val="24"/>
                <w:rtl/>
                <w:lang w:bidi="fa-IR"/>
              </w:rPr>
              <w:t>5/</w:t>
            </w:r>
            <w:r>
              <w:rPr>
                <w:rFonts w:ascii="Times New Roman" w:eastAsia="SimSun" w:hAnsi="Times New Roman" w:cs="B Lotus" w:hint="cs"/>
                <w:color w:val="000000"/>
                <w:sz w:val="24"/>
                <w:szCs w:val="24"/>
                <w:rtl/>
                <w:lang w:bidi="fa-IR"/>
              </w:rPr>
              <w:t>610</w:t>
            </w:r>
          </w:p>
        </w:tc>
        <w:tc>
          <w:tcPr>
            <w:tcW w:w="2070" w:type="dxa"/>
            <w:gridSpan w:val="2"/>
            <w:tcBorders>
              <w:top w:val="nil"/>
              <w:left w:val="nil"/>
              <w:bottom w:val="nil"/>
              <w:right w:val="nil"/>
            </w:tcBorders>
            <w:shd w:val="clear" w:color="auto" w:fill="auto"/>
          </w:tcPr>
          <w:p w14:paraId="6B0515A1" w14:textId="77777777" w:rsidR="00FA38F0" w:rsidRPr="006C6B95" w:rsidRDefault="00FA38F0" w:rsidP="00FA38F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vertAlign w:val="superscript"/>
                <w:rtl/>
                <w:lang w:bidi="fa-IR"/>
              </w:rPr>
              <w:t>**</w:t>
            </w:r>
            <w:r>
              <w:rPr>
                <w:rFonts w:ascii="Times New Roman" w:eastAsia="SimSun" w:hAnsi="Times New Roman" w:cs="B Lotus" w:hint="cs"/>
                <w:color w:val="000000"/>
                <w:sz w:val="24"/>
                <w:szCs w:val="24"/>
                <w:rtl/>
                <w:lang w:bidi="fa-IR"/>
              </w:rPr>
              <w:t>8/5982</w:t>
            </w:r>
          </w:p>
        </w:tc>
        <w:tc>
          <w:tcPr>
            <w:tcW w:w="2160" w:type="dxa"/>
            <w:gridSpan w:val="2"/>
            <w:tcBorders>
              <w:top w:val="nil"/>
              <w:left w:val="nil"/>
              <w:bottom w:val="nil"/>
              <w:right w:val="nil"/>
            </w:tcBorders>
          </w:tcPr>
          <w:p w14:paraId="3D1BA61E" w14:textId="77777777" w:rsidR="00FA38F0" w:rsidRPr="006C6B95" w:rsidRDefault="00FA38F0" w:rsidP="00FA38F0">
            <w:pPr>
              <w:autoSpaceDE w:val="0"/>
              <w:autoSpaceDN w:val="0"/>
              <w:bidi/>
              <w:adjustRightInd w:val="0"/>
              <w:spacing w:after="0" w:line="360" w:lineRule="auto"/>
              <w:jc w:val="center"/>
              <w:rPr>
                <w:rFonts w:ascii="Times New Roman" w:eastAsia="SimSun" w:hAnsi="Times New Roman" w:cs="B Lotus"/>
                <w:color w:val="000000"/>
                <w:sz w:val="24"/>
                <w:szCs w:val="24"/>
                <w:vertAlign w:val="superscript"/>
                <w:lang w:bidi="fa-IR"/>
              </w:rPr>
            </w:pPr>
            <w:r>
              <w:rPr>
                <w:rFonts w:ascii="Times New Roman" w:eastAsia="SimSun" w:hAnsi="Times New Roman" w:cs="B Lotus" w:hint="cs"/>
                <w:color w:val="000000"/>
                <w:sz w:val="24"/>
                <w:szCs w:val="24"/>
                <w:vertAlign w:val="superscript"/>
                <w:rtl/>
                <w:lang w:bidi="fa-IR"/>
              </w:rPr>
              <w:t>**</w:t>
            </w:r>
            <w:r>
              <w:rPr>
                <w:rFonts w:ascii="Times New Roman" w:eastAsia="SimSun" w:hAnsi="Times New Roman" w:cs="B Lotus" w:hint="cs"/>
                <w:color w:val="000000"/>
                <w:sz w:val="24"/>
                <w:szCs w:val="24"/>
                <w:rtl/>
                <w:lang w:bidi="fa-IR"/>
              </w:rPr>
              <w:t>9/1297</w:t>
            </w:r>
          </w:p>
        </w:tc>
      </w:tr>
      <w:tr w:rsidR="00FA38F0" w:rsidRPr="00CC0598" w14:paraId="52FB4410" w14:textId="77777777" w:rsidTr="00FA38F0">
        <w:trPr>
          <w:gridAfter w:val="1"/>
          <w:wAfter w:w="90" w:type="dxa"/>
          <w:trHeight w:val="539"/>
        </w:trPr>
        <w:tc>
          <w:tcPr>
            <w:tcW w:w="2010" w:type="dxa"/>
            <w:gridSpan w:val="2"/>
            <w:tcBorders>
              <w:top w:val="nil"/>
              <w:left w:val="nil"/>
              <w:right w:val="nil"/>
            </w:tcBorders>
            <w:shd w:val="clear" w:color="auto" w:fill="auto"/>
          </w:tcPr>
          <w:p w14:paraId="4178F5F4" w14:textId="77777777" w:rsidR="00FA38F0" w:rsidRPr="00CC0598" w:rsidRDefault="00FA38F0" w:rsidP="00FA38F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اشتباه آزمایشی</w:t>
            </w:r>
          </w:p>
        </w:tc>
        <w:tc>
          <w:tcPr>
            <w:tcW w:w="1260" w:type="dxa"/>
            <w:tcBorders>
              <w:top w:val="nil"/>
              <w:left w:val="nil"/>
              <w:right w:val="nil"/>
            </w:tcBorders>
            <w:shd w:val="clear" w:color="auto" w:fill="auto"/>
          </w:tcPr>
          <w:p w14:paraId="58806B54" w14:textId="77777777" w:rsidR="00FA38F0" w:rsidRPr="00CC0598" w:rsidRDefault="00FA38F0" w:rsidP="00FA38F0">
            <w:pPr>
              <w:bidi/>
              <w:spacing w:line="360" w:lineRule="auto"/>
              <w:jc w:val="both"/>
              <w:rPr>
                <w:rFonts w:ascii="Times New Roman" w:hAnsi="Times New Roman" w:cs="B Lotus"/>
                <w:color w:val="000000"/>
                <w:sz w:val="24"/>
                <w:szCs w:val="24"/>
                <w:rtl/>
                <w:lang w:bidi="fa-IR"/>
              </w:rPr>
            </w:pPr>
            <w:r w:rsidRPr="00CC0598">
              <w:rPr>
                <w:rFonts w:ascii="Times New Roman" w:hAnsi="Times New Roman" w:cs="B Lotus" w:hint="cs"/>
                <w:color w:val="000000"/>
                <w:sz w:val="24"/>
                <w:szCs w:val="24"/>
                <w:rtl/>
                <w:lang w:bidi="fa-IR"/>
              </w:rPr>
              <w:t>6</w:t>
            </w:r>
          </w:p>
        </w:tc>
        <w:tc>
          <w:tcPr>
            <w:tcW w:w="1440" w:type="dxa"/>
            <w:tcBorders>
              <w:top w:val="nil"/>
              <w:left w:val="nil"/>
              <w:right w:val="nil"/>
            </w:tcBorders>
            <w:shd w:val="clear" w:color="auto" w:fill="auto"/>
          </w:tcPr>
          <w:p w14:paraId="51A25F9D" w14:textId="77777777" w:rsidR="00FA38F0" w:rsidRPr="006C6B95" w:rsidRDefault="00FA38F0" w:rsidP="00FA38F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9/8</w:t>
            </w:r>
          </w:p>
        </w:tc>
        <w:tc>
          <w:tcPr>
            <w:tcW w:w="1440" w:type="dxa"/>
            <w:tcBorders>
              <w:top w:val="nil"/>
              <w:left w:val="nil"/>
              <w:right w:val="nil"/>
            </w:tcBorders>
            <w:shd w:val="clear" w:color="auto" w:fill="auto"/>
          </w:tcPr>
          <w:p w14:paraId="5D3AEBAA" w14:textId="77777777" w:rsidR="00FA38F0" w:rsidRPr="006C6B95" w:rsidRDefault="00FA38F0" w:rsidP="00FA38F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5/4</w:t>
            </w:r>
          </w:p>
        </w:tc>
        <w:tc>
          <w:tcPr>
            <w:tcW w:w="2070" w:type="dxa"/>
            <w:gridSpan w:val="2"/>
            <w:tcBorders>
              <w:top w:val="nil"/>
              <w:left w:val="nil"/>
              <w:right w:val="nil"/>
            </w:tcBorders>
            <w:shd w:val="clear" w:color="auto" w:fill="auto"/>
          </w:tcPr>
          <w:p w14:paraId="386FCC99" w14:textId="77777777" w:rsidR="00FA38F0" w:rsidRPr="006C6B95" w:rsidRDefault="00FA38F0" w:rsidP="00FA38F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5/117</w:t>
            </w:r>
          </w:p>
        </w:tc>
        <w:tc>
          <w:tcPr>
            <w:tcW w:w="2160" w:type="dxa"/>
            <w:gridSpan w:val="2"/>
            <w:tcBorders>
              <w:top w:val="nil"/>
              <w:left w:val="nil"/>
              <w:right w:val="nil"/>
            </w:tcBorders>
          </w:tcPr>
          <w:p w14:paraId="3408DC61" w14:textId="77777777" w:rsidR="00FA38F0" w:rsidRPr="006C6B95" w:rsidRDefault="00FA38F0" w:rsidP="00FA38F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07/119</w:t>
            </w:r>
          </w:p>
        </w:tc>
      </w:tr>
      <w:tr w:rsidR="00FA38F0" w:rsidRPr="00CC0598" w14:paraId="59F76A4B" w14:textId="77777777" w:rsidTr="00FA38F0">
        <w:trPr>
          <w:gridAfter w:val="1"/>
          <w:wAfter w:w="90" w:type="dxa"/>
          <w:trHeight w:val="528"/>
        </w:trPr>
        <w:tc>
          <w:tcPr>
            <w:tcW w:w="2010" w:type="dxa"/>
            <w:gridSpan w:val="2"/>
            <w:tcBorders>
              <w:left w:val="nil"/>
              <w:right w:val="nil"/>
            </w:tcBorders>
            <w:shd w:val="clear" w:color="auto" w:fill="auto"/>
          </w:tcPr>
          <w:p w14:paraId="0C6EF6F4" w14:textId="77777777" w:rsidR="00FA38F0" w:rsidRPr="00CC0598" w:rsidRDefault="00FA38F0" w:rsidP="00FA38F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ضریب تغییرات %</w:t>
            </w:r>
          </w:p>
        </w:tc>
        <w:tc>
          <w:tcPr>
            <w:tcW w:w="1260" w:type="dxa"/>
            <w:tcBorders>
              <w:left w:val="nil"/>
              <w:right w:val="nil"/>
            </w:tcBorders>
            <w:shd w:val="clear" w:color="auto" w:fill="auto"/>
          </w:tcPr>
          <w:p w14:paraId="180499A7" w14:textId="77777777" w:rsidR="00FA38F0" w:rsidRPr="00CC0598" w:rsidRDefault="00FA38F0" w:rsidP="00FA38F0">
            <w:pPr>
              <w:bidi/>
              <w:spacing w:line="360" w:lineRule="auto"/>
              <w:jc w:val="both"/>
              <w:rPr>
                <w:rFonts w:ascii="Times New Roman" w:hAnsi="Times New Roman" w:cs="B Lotus"/>
                <w:color w:val="000000"/>
                <w:sz w:val="24"/>
                <w:szCs w:val="24"/>
                <w:rtl/>
                <w:lang w:bidi="fa-IR"/>
              </w:rPr>
            </w:pPr>
          </w:p>
        </w:tc>
        <w:tc>
          <w:tcPr>
            <w:tcW w:w="1440" w:type="dxa"/>
            <w:tcBorders>
              <w:left w:val="nil"/>
              <w:right w:val="nil"/>
            </w:tcBorders>
            <w:shd w:val="clear" w:color="auto" w:fill="auto"/>
          </w:tcPr>
          <w:p w14:paraId="03875930" w14:textId="77777777" w:rsidR="00FA38F0" w:rsidRPr="006C6B95" w:rsidRDefault="00FA38F0" w:rsidP="00FA38F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2/8</w:t>
            </w:r>
          </w:p>
        </w:tc>
        <w:tc>
          <w:tcPr>
            <w:tcW w:w="1440" w:type="dxa"/>
            <w:tcBorders>
              <w:left w:val="nil"/>
              <w:right w:val="nil"/>
            </w:tcBorders>
            <w:shd w:val="clear" w:color="auto" w:fill="auto"/>
          </w:tcPr>
          <w:p w14:paraId="7A753EC8" w14:textId="77777777" w:rsidR="00FA38F0" w:rsidRPr="006C6B95" w:rsidRDefault="00FA38F0" w:rsidP="00FA38F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2/11</w:t>
            </w:r>
          </w:p>
        </w:tc>
        <w:tc>
          <w:tcPr>
            <w:tcW w:w="2070" w:type="dxa"/>
            <w:gridSpan w:val="2"/>
            <w:tcBorders>
              <w:left w:val="nil"/>
              <w:right w:val="nil"/>
            </w:tcBorders>
            <w:shd w:val="clear" w:color="auto" w:fill="auto"/>
          </w:tcPr>
          <w:p w14:paraId="7EF66F45" w14:textId="77777777" w:rsidR="00FA38F0" w:rsidRPr="006C6B95" w:rsidRDefault="00FA38F0" w:rsidP="00FA38F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3/3</w:t>
            </w:r>
          </w:p>
        </w:tc>
        <w:tc>
          <w:tcPr>
            <w:tcW w:w="2160" w:type="dxa"/>
            <w:gridSpan w:val="2"/>
            <w:tcBorders>
              <w:left w:val="nil"/>
              <w:right w:val="nil"/>
            </w:tcBorders>
          </w:tcPr>
          <w:p w14:paraId="4F17AA91" w14:textId="77777777" w:rsidR="00FA38F0" w:rsidRPr="006C6B95" w:rsidRDefault="00FA38F0" w:rsidP="00FA38F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4/6</w:t>
            </w:r>
          </w:p>
        </w:tc>
      </w:tr>
    </w:tbl>
    <w:p w14:paraId="03B5B57D" w14:textId="77777777" w:rsidR="00FA38F0" w:rsidRDefault="00FA38F0" w:rsidP="00FA38F0">
      <w:pPr>
        <w:bidi/>
        <w:spacing w:line="360" w:lineRule="auto"/>
        <w:ind w:firstLine="284"/>
        <w:jc w:val="both"/>
        <w:rPr>
          <w:rFonts w:ascii="Times New Roman" w:hAnsi="Times New Roman" w:cs="B Lotus"/>
          <w:color w:val="000000"/>
          <w:sz w:val="24"/>
          <w:szCs w:val="24"/>
          <w:rtl/>
          <w:lang w:bidi="fa-IR"/>
        </w:rPr>
      </w:pPr>
      <w:r w:rsidRPr="006C6B95">
        <w:rPr>
          <w:rFonts w:ascii="Times New Roman" w:hAnsi="Times New Roman" w:cs="B Lotus"/>
          <w:color w:val="000000"/>
          <w:sz w:val="24"/>
          <w:szCs w:val="24"/>
          <w:lang w:bidi="fa-IR"/>
        </w:rPr>
        <w:t>**</w:t>
      </w:r>
      <w:r w:rsidRPr="006C6B95">
        <w:rPr>
          <w:rFonts w:ascii="Times New Roman" w:hAnsi="Times New Roman" w:cs="B Lotus"/>
          <w:color w:val="000000"/>
          <w:sz w:val="24"/>
          <w:szCs w:val="24"/>
          <w:rtl/>
          <w:lang w:bidi="fa-IR"/>
        </w:rPr>
        <w:t xml:space="preserve">، </w:t>
      </w:r>
      <w:r w:rsidRPr="006C6B95">
        <w:rPr>
          <w:rFonts w:ascii="Times New Roman" w:hAnsi="Times New Roman" w:cs="B Lotus"/>
          <w:color w:val="000000"/>
          <w:sz w:val="24"/>
          <w:szCs w:val="24"/>
          <w:lang w:bidi="fa-IR"/>
        </w:rPr>
        <w:t>*</w:t>
      </w:r>
      <w:r w:rsidRPr="006C6B95">
        <w:rPr>
          <w:rFonts w:ascii="Times New Roman" w:hAnsi="Times New Roman" w:cs="B Lotus"/>
          <w:color w:val="000000"/>
          <w:sz w:val="24"/>
          <w:szCs w:val="24"/>
          <w:rtl/>
          <w:lang w:bidi="fa-IR"/>
        </w:rPr>
        <w:t>،</w:t>
      </w:r>
      <w:proofErr w:type="gramStart"/>
      <w:r w:rsidRPr="006C6B95">
        <w:rPr>
          <w:rFonts w:ascii="Times New Roman" w:hAnsi="Times New Roman" w:cs="B Lotus"/>
          <w:color w:val="000000"/>
          <w:sz w:val="24"/>
          <w:szCs w:val="24"/>
          <w:lang w:bidi="fa-IR"/>
        </w:rPr>
        <w:t xml:space="preserve">ns </w:t>
      </w:r>
      <w:r w:rsidRPr="006C6B95">
        <w:rPr>
          <w:rFonts w:ascii="Times New Roman" w:hAnsi="Times New Roman" w:cs="B Lotus" w:hint="cs"/>
          <w:color w:val="000000"/>
          <w:sz w:val="24"/>
          <w:szCs w:val="24"/>
          <w:rtl/>
          <w:lang w:bidi="fa-IR"/>
        </w:rPr>
        <w:t xml:space="preserve"> به</w:t>
      </w:r>
      <w:proofErr w:type="gramEnd"/>
      <w:r w:rsidRPr="006C6B95">
        <w:rPr>
          <w:rFonts w:ascii="Times New Roman" w:hAnsi="Times New Roman" w:cs="B Lotus"/>
          <w:color w:val="000000"/>
          <w:sz w:val="24"/>
          <w:szCs w:val="24"/>
          <w:rtl/>
          <w:lang w:bidi="fa-IR"/>
        </w:rPr>
        <w:t xml:space="preserve"> ترت</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ب</w:t>
      </w:r>
      <w:r w:rsidRPr="006C6B95">
        <w:rPr>
          <w:rFonts w:ascii="Times New Roman" w:hAnsi="Times New Roman" w:cs="B Lotus"/>
          <w:color w:val="000000"/>
          <w:sz w:val="24"/>
          <w:szCs w:val="24"/>
          <w:rtl/>
          <w:lang w:bidi="fa-IR"/>
        </w:rPr>
        <w:t xml:space="preserve"> معن</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دار</w:t>
      </w:r>
      <w:r w:rsidRPr="006C6B95">
        <w:rPr>
          <w:rFonts w:ascii="Times New Roman" w:hAnsi="Times New Roman" w:cs="B Lotus"/>
          <w:color w:val="000000"/>
          <w:sz w:val="24"/>
          <w:szCs w:val="24"/>
          <w:rtl/>
          <w:lang w:bidi="fa-IR"/>
        </w:rPr>
        <w:t xml:space="preserve"> در سطح احتمال 1 و 5 درصد و غ</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رمعن</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دار</w:t>
      </w:r>
      <w:r w:rsidRPr="006C6B95">
        <w:rPr>
          <w:rFonts w:ascii="Times New Roman" w:hAnsi="Times New Roman" w:cs="B Lotus"/>
          <w:color w:val="000000"/>
          <w:sz w:val="24"/>
          <w:szCs w:val="24"/>
          <w:rtl/>
          <w:lang w:bidi="fa-IR"/>
        </w:rPr>
        <w:t xml:space="preserve"> م</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باشد</w:t>
      </w:r>
      <w:r w:rsidRPr="006C6B95">
        <w:rPr>
          <w:rFonts w:ascii="Times New Roman" w:hAnsi="Times New Roman" w:cs="B Lotus" w:hint="cs"/>
          <w:color w:val="000000"/>
          <w:sz w:val="24"/>
          <w:szCs w:val="24"/>
          <w:rtl/>
          <w:lang w:bidi="fa-IR"/>
        </w:rPr>
        <w:t>.</w:t>
      </w:r>
    </w:p>
    <w:p w14:paraId="6D0021A6" w14:textId="77777777" w:rsidR="00FA38F0" w:rsidRDefault="00FA38F0" w:rsidP="00FA38F0">
      <w:pPr>
        <w:bidi/>
        <w:spacing w:line="360" w:lineRule="auto"/>
        <w:ind w:firstLine="284"/>
        <w:jc w:val="both"/>
        <w:rPr>
          <w:rFonts w:ascii="Times New Roman" w:hAnsi="Times New Roman" w:cs="B Lotus"/>
          <w:color w:val="000000"/>
          <w:sz w:val="24"/>
          <w:szCs w:val="24"/>
          <w:rtl/>
          <w:lang w:bidi="fa-IR"/>
        </w:rPr>
      </w:pPr>
    </w:p>
    <w:p w14:paraId="3917C1B6" w14:textId="77777777" w:rsidR="00BD374B" w:rsidRDefault="00BD374B" w:rsidP="00A63FE3">
      <w:pPr>
        <w:bidi/>
        <w:spacing w:line="360" w:lineRule="auto"/>
        <w:jc w:val="both"/>
        <w:rPr>
          <w:rFonts w:cs="B Lotus"/>
          <w:color w:val="000000"/>
          <w:sz w:val="28"/>
          <w:szCs w:val="28"/>
          <w:rtl/>
        </w:rPr>
      </w:pPr>
      <w:r>
        <w:rPr>
          <w:rFonts w:cs="B Lotus" w:hint="cs"/>
          <w:color w:val="000000"/>
          <w:sz w:val="28"/>
          <w:szCs w:val="28"/>
          <w:rtl/>
        </w:rPr>
        <w:t xml:space="preserve">نتایج مقایسه میانگین تجزیه عناصر برگ نشان داد که تیمار ترکیبی تیوسولفات پتاسیم، کلسیم بیشترین تاثیر را در افزایش میزان نیتروژن برگ </w:t>
      </w:r>
      <w:r w:rsidR="00972F23">
        <w:rPr>
          <w:rFonts w:cs="B Lotus" w:hint="cs"/>
          <w:color w:val="000000"/>
          <w:sz w:val="28"/>
          <w:szCs w:val="28"/>
          <w:rtl/>
        </w:rPr>
        <w:t xml:space="preserve">گردو (با میانگین 09/4 %) </w:t>
      </w:r>
      <w:r>
        <w:rPr>
          <w:rFonts w:cs="B Lotus" w:hint="cs"/>
          <w:color w:val="000000"/>
          <w:sz w:val="28"/>
          <w:szCs w:val="28"/>
          <w:rtl/>
        </w:rPr>
        <w:t xml:space="preserve">داشته است. کمترین میزان نیتروژن برگ در شاهد </w:t>
      </w:r>
      <w:r>
        <w:rPr>
          <w:rFonts w:cs="B Lotus" w:hint="cs"/>
          <w:color w:val="000000"/>
          <w:sz w:val="28"/>
          <w:szCs w:val="28"/>
          <w:rtl/>
          <w:lang w:bidi="fa-IR"/>
        </w:rPr>
        <w:t xml:space="preserve">با میانگین </w:t>
      </w:r>
      <w:r w:rsidR="00972F23">
        <w:rPr>
          <w:rFonts w:cs="B Lotus" w:hint="cs"/>
          <w:color w:val="000000"/>
          <w:sz w:val="28"/>
          <w:szCs w:val="28"/>
          <w:rtl/>
          <w:lang w:bidi="fa-IR"/>
        </w:rPr>
        <w:t xml:space="preserve">4/3 درصد </w:t>
      </w:r>
      <w:r>
        <w:rPr>
          <w:rFonts w:cs="B Lotus" w:hint="cs"/>
          <w:color w:val="000000"/>
          <w:sz w:val="28"/>
          <w:szCs w:val="28"/>
          <w:rtl/>
        </w:rPr>
        <w:t xml:space="preserve">مشاهده شد. </w:t>
      </w:r>
      <w:r w:rsidR="00431A5A">
        <w:rPr>
          <w:rFonts w:cs="B Lotus" w:hint="cs"/>
          <w:color w:val="000000"/>
          <w:sz w:val="28"/>
          <w:szCs w:val="28"/>
          <w:rtl/>
        </w:rPr>
        <w:t xml:space="preserve">بیشترین میزان فسفر و پتاسیم (2/0 و 5/1 درصد) در </w:t>
      </w:r>
      <w:r>
        <w:rPr>
          <w:rFonts w:cs="B Lotus" w:hint="cs"/>
          <w:color w:val="000000"/>
          <w:sz w:val="28"/>
          <w:szCs w:val="28"/>
          <w:rtl/>
        </w:rPr>
        <w:t>تیمار ترکیبی تیوسولفات پتاسیم، کلسیم م</w:t>
      </w:r>
      <w:r w:rsidR="00431A5A">
        <w:rPr>
          <w:rFonts w:cs="B Lotus" w:hint="cs"/>
          <w:color w:val="000000"/>
          <w:sz w:val="28"/>
          <w:szCs w:val="28"/>
          <w:rtl/>
        </w:rPr>
        <w:t>شاهده شد و کمترین میزان فسفر و پتاسیم (09/0 و 2/1 درصد) در تیمار تیوسولفات پتاسیم مشاهده شد.</w:t>
      </w:r>
      <w:r>
        <w:rPr>
          <w:rFonts w:cs="B Lotus" w:hint="cs"/>
          <w:color w:val="000000"/>
          <w:sz w:val="28"/>
          <w:szCs w:val="28"/>
          <w:rtl/>
        </w:rPr>
        <w:t xml:space="preserve"> بیشترین میزان آهن در تیمار تیوسولفات پتاسیم </w:t>
      </w:r>
      <w:r w:rsidR="00A63FE3">
        <w:rPr>
          <w:rFonts w:cs="B Lotus" w:hint="cs"/>
          <w:color w:val="000000"/>
          <w:sz w:val="28"/>
          <w:szCs w:val="28"/>
          <w:rtl/>
        </w:rPr>
        <w:t xml:space="preserve">(39/0 درصد) </w:t>
      </w:r>
      <w:r>
        <w:rPr>
          <w:rFonts w:cs="B Lotus" w:hint="cs"/>
          <w:color w:val="000000"/>
          <w:sz w:val="28"/>
          <w:szCs w:val="28"/>
          <w:rtl/>
        </w:rPr>
        <w:t>مشاهده شد</w:t>
      </w:r>
      <w:r w:rsidR="00A63FE3">
        <w:rPr>
          <w:rFonts w:cs="B Lotus" w:hint="cs"/>
          <w:color w:val="000000"/>
          <w:sz w:val="28"/>
          <w:szCs w:val="28"/>
          <w:rtl/>
        </w:rPr>
        <w:t xml:space="preserve"> و کمترین میزان آهن در تیمار تیوسولفات کلسیم و تیمار ترکیبی تیوسلفات پتاسیم و کلسیم (34/0 درصد) مشاهده شد.</w:t>
      </w:r>
      <w:r>
        <w:rPr>
          <w:rFonts w:cs="B Lotus" w:hint="cs"/>
          <w:color w:val="000000"/>
          <w:sz w:val="28"/>
          <w:szCs w:val="28"/>
          <w:rtl/>
        </w:rPr>
        <w:t xml:space="preserve"> همچنین بیشترین میزان روی برگ در شاهد </w:t>
      </w:r>
      <w:r w:rsidR="00A63FE3">
        <w:rPr>
          <w:rFonts w:cs="B Lotus" w:hint="cs"/>
          <w:color w:val="000000"/>
          <w:sz w:val="28"/>
          <w:szCs w:val="28"/>
          <w:rtl/>
        </w:rPr>
        <w:t xml:space="preserve">(1/80 درصد) و </w:t>
      </w:r>
      <w:r w:rsidR="00A63FE3">
        <w:rPr>
          <w:rFonts w:cs="B Lotus" w:hint="cs"/>
          <w:color w:val="000000"/>
          <w:sz w:val="28"/>
          <w:szCs w:val="28"/>
          <w:rtl/>
        </w:rPr>
        <w:lastRenderedPageBreak/>
        <w:t xml:space="preserve">کمترین میزان روی در تیمار تیوسلفات پتاسیم و کلسیم (41 درصد) </w:t>
      </w:r>
      <w:r>
        <w:rPr>
          <w:rFonts w:cs="B Lotus" w:hint="cs"/>
          <w:color w:val="000000"/>
          <w:sz w:val="28"/>
          <w:szCs w:val="28"/>
          <w:rtl/>
        </w:rPr>
        <w:t xml:space="preserve">مشاهده شد. </w:t>
      </w:r>
      <w:r w:rsidR="00A63FE3">
        <w:rPr>
          <w:rFonts w:cs="B Lotus" w:hint="cs"/>
          <w:color w:val="000000"/>
          <w:sz w:val="28"/>
          <w:szCs w:val="28"/>
          <w:rtl/>
        </w:rPr>
        <w:t xml:space="preserve">بیشترین میزان بور در شاهد (6/123 درصد) و کمترین میزان بور در تیمار تیوسولفات کلسیم (79/0 درصد) مشاهده شد </w:t>
      </w:r>
      <w:r>
        <w:rPr>
          <w:rFonts w:cs="B Lotus" w:hint="cs"/>
          <w:color w:val="000000"/>
          <w:sz w:val="28"/>
          <w:szCs w:val="28"/>
          <w:rtl/>
        </w:rPr>
        <w:t>(جدول 4-2).</w:t>
      </w:r>
    </w:p>
    <w:p w14:paraId="5F6F25E0" w14:textId="77777777" w:rsidR="00FA38F0" w:rsidRPr="006C6B95" w:rsidRDefault="00FA38F0" w:rsidP="00FA38F0">
      <w:pPr>
        <w:tabs>
          <w:tab w:val="left" w:pos="7704"/>
        </w:tabs>
        <w:bidi/>
        <w:spacing w:line="360" w:lineRule="auto"/>
        <w:ind w:firstLine="284"/>
        <w:jc w:val="both"/>
        <w:rPr>
          <w:rFonts w:ascii="Times New Roman" w:hAnsi="Times New Roman" w:cs="B Lotus"/>
          <w:color w:val="000000"/>
          <w:szCs w:val="24"/>
          <w:rtl/>
        </w:rPr>
      </w:pPr>
    </w:p>
    <w:p w14:paraId="460CFC82" w14:textId="77777777" w:rsidR="00FA38F0" w:rsidRDefault="00FA38F0" w:rsidP="00A33595">
      <w:pPr>
        <w:bidi/>
        <w:spacing w:line="360" w:lineRule="auto"/>
        <w:jc w:val="both"/>
        <w:rPr>
          <w:rFonts w:ascii="Times New Roman" w:hAnsi="Times New Roman" w:cs="B Lotus"/>
          <w:color w:val="000000"/>
          <w:sz w:val="28"/>
          <w:szCs w:val="28"/>
          <w:rtl/>
          <w:lang w:bidi="fa-IR"/>
        </w:rPr>
      </w:pPr>
      <w:r w:rsidRPr="00271429">
        <w:rPr>
          <w:rFonts w:ascii="Times New Roman" w:hAnsi="Times New Roman" w:cs="B Lotus" w:hint="cs"/>
          <w:color w:val="000000"/>
          <w:sz w:val="28"/>
          <w:szCs w:val="28"/>
          <w:rtl/>
          <w:lang w:bidi="fa-IR"/>
        </w:rPr>
        <w:t>جدول 4-</w:t>
      </w:r>
      <w:r w:rsidR="00A33595">
        <w:rPr>
          <w:rFonts w:ascii="Times New Roman" w:hAnsi="Times New Roman" w:cs="B Lotus" w:hint="cs"/>
          <w:color w:val="000000"/>
          <w:sz w:val="28"/>
          <w:szCs w:val="28"/>
          <w:rtl/>
          <w:lang w:bidi="fa-IR"/>
        </w:rPr>
        <w:t>2</w:t>
      </w:r>
      <w:r w:rsidRPr="00271429">
        <w:rPr>
          <w:rFonts w:ascii="Times New Roman" w:hAnsi="Times New Roman" w:cs="B Lotus" w:hint="cs"/>
          <w:color w:val="000000"/>
          <w:sz w:val="28"/>
          <w:szCs w:val="28"/>
          <w:rtl/>
          <w:lang w:bidi="fa-IR"/>
        </w:rPr>
        <w:t xml:space="preserve">- نتایج </w:t>
      </w:r>
      <w:r>
        <w:rPr>
          <w:rFonts w:ascii="Times New Roman" w:hAnsi="Times New Roman" w:cs="B Lotus" w:hint="cs"/>
          <w:color w:val="000000"/>
          <w:sz w:val="28"/>
          <w:szCs w:val="28"/>
          <w:rtl/>
          <w:lang w:bidi="fa-IR"/>
        </w:rPr>
        <w:t>مقایسه میانگین</w:t>
      </w:r>
      <w:r w:rsidRPr="00271429">
        <w:rPr>
          <w:rFonts w:ascii="Times New Roman" w:hAnsi="Times New Roman" w:cs="B Lotus"/>
          <w:color w:val="000000"/>
          <w:sz w:val="28"/>
          <w:szCs w:val="28"/>
          <w:rtl/>
          <w:lang w:bidi="fa-IR"/>
        </w:rPr>
        <w:t xml:space="preserve"> اثر </w:t>
      </w:r>
      <w:r w:rsidRPr="00271429">
        <w:rPr>
          <w:rFonts w:ascii="Times New Roman" w:hAnsi="Times New Roman" w:cs="B Lotus" w:hint="cs"/>
          <w:color w:val="000000"/>
          <w:sz w:val="28"/>
          <w:szCs w:val="28"/>
          <w:rtl/>
          <w:lang w:bidi="fa-IR"/>
        </w:rPr>
        <w:t>تیمار تیوسولفات کلسیم، تیوسولفات پتاسیم و ترکیب تیوسولفات کلسیم و پتاسیم</w:t>
      </w:r>
      <w:r w:rsidRPr="00271429">
        <w:rPr>
          <w:rFonts w:ascii="Times New Roman" w:hAnsi="Times New Roman" w:cs="B Lotus"/>
          <w:color w:val="000000"/>
          <w:sz w:val="28"/>
          <w:szCs w:val="28"/>
          <w:rtl/>
          <w:lang w:bidi="fa-IR"/>
        </w:rPr>
        <w:t xml:space="preserve"> بر برخ</w:t>
      </w:r>
      <w:r w:rsidRPr="00271429">
        <w:rPr>
          <w:rFonts w:ascii="Times New Roman" w:hAnsi="Times New Roman" w:cs="B Lotus" w:hint="cs"/>
          <w:color w:val="000000"/>
          <w:sz w:val="28"/>
          <w:szCs w:val="28"/>
          <w:rtl/>
          <w:lang w:bidi="fa-IR"/>
        </w:rPr>
        <w:t>ی</w:t>
      </w:r>
      <w:r w:rsidRPr="00271429">
        <w:rPr>
          <w:rFonts w:ascii="Times New Roman" w:hAnsi="Times New Roman" w:cs="B Lotus"/>
          <w:color w:val="000000"/>
          <w:sz w:val="28"/>
          <w:szCs w:val="28"/>
          <w:rtl/>
          <w:lang w:bidi="fa-IR"/>
        </w:rPr>
        <w:t xml:space="preserve"> </w:t>
      </w:r>
      <w:r>
        <w:rPr>
          <w:rFonts w:ascii="Times New Roman" w:hAnsi="Times New Roman" w:cs="B Lotus" w:hint="cs"/>
          <w:color w:val="000000"/>
          <w:sz w:val="28"/>
          <w:szCs w:val="28"/>
          <w:rtl/>
          <w:lang w:bidi="fa-IR"/>
        </w:rPr>
        <w:t>عناصر برگ</w:t>
      </w:r>
      <w:r w:rsidRPr="00271429">
        <w:rPr>
          <w:rFonts w:ascii="Times New Roman" w:hAnsi="Times New Roman" w:cs="B Lotus" w:hint="cs"/>
          <w:color w:val="000000"/>
          <w:sz w:val="28"/>
          <w:szCs w:val="28"/>
          <w:rtl/>
          <w:lang w:bidi="fa-IR"/>
        </w:rPr>
        <w:t xml:space="preserve"> گردو رقم چندلر</w:t>
      </w:r>
    </w:p>
    <w:tbl>
      <w:tblPr>
        <w:bidiVisual/>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200"/>
        <w:gridCol w:w="926"/>
        <w:gridCol w:w="905"/>
        <w:gridCol w:w="915"/>
        <w:gridCol w:w="914"/>
        <w:gridCol w:w="896"/>
        <w:gridCol w:w="942"/>
        <w:gridCol w:w="896"/>
        <w:gridCol w:w="908"/>
        <w:gridCol w:w="942"/>
      </w:tblGrid>
      <w:tr w:rsidR="00FB484E" w:rsidRPr="00CC0598" w14:paraId="6F974269" w14:textId="77777777" w:rsidTr="00CC0598">
        <w:trPr>
          <w:jc w:val="center"/>
        </w:trPr>
        <w:tc>
          <w:tcPr>
            <w:tcW w:w="1200" w:type="dxa"/>
            <w:tcBorders>
              <w:bottom w:val="single" w:sz="4" w:space="0" w:color="auto"/>
            </w:tcBorders>
            <w:shd w:val="clear" w:color="auto" w:fill="auto"/>
          </w:tcPr>
          <w:p w14:paraId="7B3FE3E9"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ascii="Times New Roman" w:hAnsi="Times New Roman" w:cs="B Lotus" w:hint="cs"/>
                <w:color w:val="000000"/>
                <w:sz w:val="28"/>
                <w:szCs w:val="28"/>
                <w:rtl/>
                <w:lang w:bidi="fa-IR"/>
              </w:rPr>
              <w:t>تیمار</w:t>
            </w:r>
          </w:p>
        </w:tc>
        <w:tc>
          <w:tcPr>
            <w:tcW w:w="926" w:type="dxa"/>
            <w:tcBorders>
              <w:bottom w:val="single" w:sz="4" w:space="0" w:color="auto"/>
            </w:tcBorders>
            <w:shd w:val="clear" w:color="auto" w:fill="auto"/>
          </w:tcPr>
          <w:p w14:paraId="5D1755EF"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ascii="Times New Roman" w:hAnsi="Times New Roman" w:cs="B Lotus" w:hint="cs"/>
                <w:color w:val="000000"/>
                <w:sz w:val="28"/>
                <w:szCs w:val="28"/>
                <w:rtl/>
                <w:lang w:bidi="fa-IR"/>
              </w:rPr>
              <w:t>نیتروژن</w:t>
            </w:r>
          </w:p>
        </w:tc>
        <w:tc>
          <w:tcPr>
            <w:tcW w:w="905" w:type="dxa"/>
            <w:tcBorders>
              <w:bottom w:val="single" w:sz="4" w:space="0" w:color="auto"/>
            </w:tcBorders>
            <w:shd w:val="clear" w:color="auto" w:fill="auto"/>
          </w:tcPr>
          <w:p w14:paraId="63488811"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ascii="Times New Roman" w:hAnsi="Times New Roman" w:cs="B Lotus" w:hint="cs"/>
                <w:color w:val="000000"/>
                <w:sz w:val="28"/>
                <w:szCs w:val="28"/>
                <w:rtl/>
                <w:lang w:bidi="fa-IR"/>
              </w:rPr>
              <w:t>فسفر</w:t>
            </w:r>
          </w:p>
        </w:tc>
        <w:tc>
          <w:tcPr>
            <w:tcW w:w="915" w:type="dxa"/>
            <w:tcBorders>
              <w:bottom w:val="single" w:sz="4" w:space="0" w:color="auto"/>
            </w:tcBorders>
            <w:shd w:val="clear" w:color="auto" w:fill="auto"/>
          </w:tcPr>
          <w:p w14:paraId="7098D0A2"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ascii="Times New Roman" w:hAnsi="Times New Roman" w:cs="B Lotus" w:hint="cs"/>
                <w:color w:val="000000"/>
                <w:sz w:val="28"/>
                <w:szCs w:val="28"/>
                <w:rtl/>
                <w:lang w:bidi="fa-IR"/>
              </w:rPr>
              <w:t>پتاسیم</w:t>
            </w:r>
          </w:p>
        </w:tc>
        <w:tc>
          <w:tcPr>
            <w:tcW w:w="914" w:type="dxa"/>
            <w:tcBorders>
              <w:bottom w:val="single" w:sz="4" w:space="0" w:color="auto"/>
            </w:tcBorders>
            <w:shd w:val="clear" w:color="auto" w:fill="auto"/>
          </w:tcPr>
          <w:p w14:paraId="3188DC9A"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ascii="Times New Roman" w:hAnsi="Times New Roman" w:cs="B Lotus" w:hint="cs"/>
                <w:color w:val="000000"/>
                <w:sz w:val="28"/>
                <w:szCs w:val="28"/>
                <w:rtl/>
                <w:lang w:bidi="fa-IR"/>
              </w:rPr>
              <w:t>منیزیم</w:t>
            </w:r>
          </w:p>
        </w:tc>
        <w:tc>
          <w:tcPr>
            <w:tcW w:w="896" w:type="dxa"/>
            <w:tcBorders>
              <w:bottom w:val="single" w:sz="4" w:space="0" w:color="auto"/>
            </w:tcBorders>
            <w:shd w:val="clear" w:color="auto" w:fill="auto"/>
          </w:tcPr>
          <w:p w14:paraId="6A83BC43"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ascii="Times New Roman" w:hAnsi="Times New Roman" w:cs="B Lotus" w:hint="cs"/>
                <w:color w:val="000000"/>
                <w:sz w:val="28"/>
                <w:szCs w:val="28"/>
                <w:rtl/>
                <w:lang w:bidi="fa-IR"/>
              </w:rPr>
              <w:t>آهن</w:t>
            </w:r>
          </w:p>
        </w:tc>
        <w:tc>
          <w:tcPr>
            <w:tcW w:w="901" w:type="dxa"/>
            <w:tcBorders>
              <w:bottom w:val="single" w:sz="4" w:space="0" w:color="auto"/>
            </w:tcBorders>
            <w:shd w:val="clear" w:color="auto" w:fill="auto"/>
          </w:tcPr>
          <w:p w14:paraId="5ADA38A5"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ascii="Times New Roman" w:hAnsi="Times New Roman" w:cs="B Lotus" w:hint="cs"/>
                <w:color w:val="000000"/>
                <w:sz w:val="28"/>
                <w:szCs w:val="28"/>
                <w:rtl/>
                <w:lang w:bidi="fa-IR"/>
              </w:rPr>
              <w:t>روی</w:t>
            </w:r>
          </w:p>
        </w:tc>
        <w:tc>
          <w:tcPr>
            <w:tcW w:w="896" w:type="dxa"/>
            <w:tcBorders>
              <w:bottom w:val="single" w:sz="4" w:space="0" w:color="auto"/>
            </w:tcBorders>
            <w:shd w:val="clear" w:color="auto" w:fill="auto"/>
          </w:tcPr>
          <w:p w14:paraId="00BBF7C6"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ascii="Times New Roman" w:hAnsi="Times New Roman" w:cs="B Lotus" w:hint="cs"/>
                <w:color w:val="000000"/>
                <w:sz w:val="28"/>
                <w:szCs w:val="28"/>
                <w:rtl/>
                <w:lang w:bidi="fa-IR"/>
              </w:rPr>
              <w:t>مس</w:t>
            </w:r>
          </w:p>
        </w:tc>
        <w:tc>
          <w:tcPr>
            <w:tcW w:w="908" w:type="dxa"/>
            <w:tcBorders>
              <w:bottom w:val="single" w:sz="4" w:space="0" w:color="auto"/>
            </w:tcBorders>
            <w:shd w:val="clear" w:color="auto" w:fill="auto"/>
          </w:tcPr>
          <w:p w14:paraId="461D14A3"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ascii="Times New Roman" w:hAnsi="Times New Roman" w:cs="B Lotus" w:hint="cs"/>
                <w:color w:val="000000"/>
                <w:sz w:val="28"/>
                <w:szCs w:val="28"/>
                <w:rtl/>
                <w:lang w:bidi="fa-IR"/>
              </w:rPr>
              <w:t>منگنز</w:t>
            </w:r>
          </w:p>
        </w:tc>
        <w:tc>
          <w:tcPr>
            <w:tcW w:w="889" w:type="dxa"/>
            <w:tcBorders>
              <w:bottom w:val="single" w:sz="4" w:space="0" w:color="auto"/>
            </w:tcBorders>
            <w:shd w:val="clear" w:color="auto" w:fill="auto"/>
          </w:tcPr>
          <w:p w14:paraId="64AD8369"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ascii="Times New Roman" w:hAnsi="Times New Roman" w:cs="B Lotus" w:hint="cs"/>
                <w:color w:val="000000"/>
                <w:sz w:val="28"/>
                <w:szCs w:val="28"/>
                <w:rtl/>
                <w:lang w:bidi="fa-IR"/>
              </w:rPr>
              <w:t>بور</w:t>
            </w:r>
          </w:p>
        </w:tc>
      </w:tr>
      <w:tr w:rsidR="00FB484E" w:rsidRPr="00CC0598" w14:paraId="71699761" w14:textId="77777777" w:rsidTr="00CC0598">
        <w:trPr>
          <w:trHeight w:val="1025"/>
          <w:jc w:val="center"/>
        </w:trPr>
        <w:tc>
          <w:tcPr>
            <w:tcW w:w="1200" w:type="dxa"/>
            <w:tcBorders>
              <w:bottom w:val="nil"/>
            </w:tcBorders>
            <w:shd w:val="clear" w:color="auto" w:fill="auto"/>
          </w:tcPr>
          <w:p w14:paraId="18DBAC3C" w14:textId="77777777" w:rsidR="00FA38F0" w:rsidRPr="00CC0598" w:rsidRDefault="00FA38F0" w:rsidP="00CC0598">
            <w:pPr>
              <w:spacing w:after="0" w:line="240" w:lineRule="auto"/>
              <w:jc w:val="center"/>
              <w:rPr>
                <w:rFonts w:ascii="Arial" w:hAnsi="Arial"/>
                <w:sz w:val="20"/>
                <w:szCs w:val="20"/>
              </w:rPr>
            </w:pPr>
            <w:r w:rsidRPr="00CC0598">
              <w:rPr>
                <w:rFonts w:ascii="Arial" w:hAnsi="Arial"/>
                <w:sz w:val="20"/>
                <w:szCs w:val="20"/>
              </w:rPr>
              <w:t>Control</w:t>
            </w:r>
          </w:p>
          <w:p w14:paraId="3E6B3777"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p>
        </w:tc>
        <w:tc>
          <w:tcPr>
            <w:tcW w:w="926" w:type="dxa"/>
            <w:tcBorders>
              <w:bottom w:val="nil"/>
            </w:tcBorders>
            <w:shd w:val="clear" w:color="auto" w:fill="auto"/>
          </w:tcPr>
          <w:p w14:paraId="323B9684"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c</w:t>
            </w:r>
            <w:r w:rsidRPr="00CC0598">
              <w:rPr>
                <w:rFonts w:cs="B Lotus" w:hint="cs"/>
                <w:color w:val="000000"/>
                <w:sz w:val="28"/>
                <w:szCs w:val="28"/>
                <w:rtl/>
              </w:rPr>
              <w:t>4/3</w:t>
            </w:r>
          </w:p>
        </w:tc>
        <w:tc>
          <w:tcPr>
            <w:tcW w:w="905" w:type="dxa"/>
            <w:tcBorders>
              <w:bottom w:val="nil"/>
            </w:tcBorders>
            <w:shd w:val="clear" w:color="auto" w:fill="auto"/>
          </w:tcPr>
          <w:p w14:paraId="330A07F7"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19/0</w:t>
            </w:r>
          </w:p>
        </w:tc>
        <w:tc>
          <w:tcPr>
            <w:tcW w:w="915" w:type="dxa"/>
            <w:tcBorders>
              <w:bottom w:val="nil"/>
            </w:tcBorders>
            <w:shd w:val="clear" w:color="auto" w:fill="auto"/>
          </w:tcPr>
          <w:p w14:paraId="22E0698C"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b</w:t>
            </w:r>
            <w:r w:rsidRPr="00CC0598">
              <w:rPr>
                <w:rFonts w:cs="B Lotus" w:hint="cs"/>
                <w:color w:val="000000"/>
                <w:sz w:val="28"/>
                <w:szCs w:val="28"/>
                <w:rtl/>
              </w:rPr>
              <w:t>2/1</w:t>
            </w:r>
          </w:p>
        </w:tc>
        <w:tc>
          <w:tcPr>
            <w:tcW w:w="914" w:type="dxa"/>
            <w:tcBorders>
              <w:bottom w:val="nil"/>
            </w:tcBorders>
            <w:shd w:val="clear" w:color="auto" w:fill="auto"/>
          </w:tcPr>
          <w:p w14:paraId="163DD908"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39/0</w:t>
            </w:r>
          </w:p>
        </w:tc>
        <w:tc>
          <w:tcPr>
            <w:tcW w:w="896" w:type="dxa"/>
            <w:tcBorders>
              <w:bottom w:val="nil"/>
            </w:tcBorders>
            <w:shd w:val="clear" w:color="auto" w:fill="auto"/>
          </w:tcPr>
          <w:p w14:paraId="5DBBD215"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38/0</w:t>
            </w:r>
          </w:p>
        </w:tc>
        <w:tc>
          <w:tcPr>
            <w:tcW w:w="901" w:type="dxa"/>
            <w:tcBorders>
              <w:bottom w:val="nil"/>
            </w:tcBorders>
            <w:shd w:val="clear" w:color="auto" w:fill="auto"/>
          </w:tcPr>
          <w:p w14:paraId="09776917"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01/80</w:t>
            </w:r>
          </w:p>
        </w:tc>
        <w:tc>
          <w:tcPr>
            <w:tcW w:w="896" w:type="dxa"/>
            <w:tcBorders>
              <w:bottom w:val="nil"/>
            </w:tcBorders>
            <w:shd w:val="clear" w:color="auto" w:fill="auto"/>
          </w:tcPr>
          <w:p w14:paraId="45075BB1"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1/60</w:t>
            </w:r>
          </w:p>
        </w:tc>
        <w:tc>
          <w:tcPr>
            <w:tcW w:w="908" w:type="dxa"/>
            <w:tcBorders>
              <w:bottom w:val="nil"/>
            </w:tcBorders>
            <w:shd w:val="clear" w:color="auto" w:fill="auto"/>
          </w:tcPr>
          <w:p w14:paraId="465561F4"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39/0</w:t>
            </w:r>
          </w:p>
        </w:tc>
        <w:tc>
          <w:tcPr>
            <w:tcW w:w="889" w:type="dxa"/>
            <w:tcBorders>
              <w:bottom w:val="nil"/>
            </w:tcBorders>
            <w:shd w:val="clear" w:color="auto" w:fill="auto"/>
          </w:tcPr>
          <w:p w14:paraId="549BA083"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6/123</w:t>
            </w:r>
          </w:p>
        </w:tc>
      </w:tr>
      <w:tr w:rsidR="00FB484E" w:rsidRPr="00CC0598" w14:paraId="5DAB46C9" w14:textId="77777777" w:rsidTr="00CC0598">
        <w:trPr>
          <w:jc w:val="center"/>
        </w:trPr>
        <w:tc>
          <w:tcPr>
            <w:tcW w:w="1200" w:type="dxa"/>
            <w:tcBorders>
              <w:top w:val="nil"/>
              <w:bottom w:val="nil"/>
            </w:tcBorders>
            <w:shd w:val="clear" w:color="auto" w:fill="auto"/>
          </w:tcPr>
          <w:p w14:paraId="7AE1639D" w14:textId="77777777" w:rsidR="00FA38F0" w:rsidRPr="00CC0598" w:rsidRDefault="00FA38F0" w:rsidP="00CC0598">
            <w:pPr>
              <w:spacing w:after="0" w:line="240" w:lineRule="auto"/>
              <w:jc w:val="center"/>
              <w:rPr>
                <w:rFonts w:ascii="Arial" w:hAnsi="Arial"/>
                <w:sz w:val="20"/>
                <w:szCs w:val="20"/>
              </w:rPr>
            </w:pPr>
            <w:proofErr w:type="spellStart"/>
            <w:r w:rsidRPr="00CC0598">
              <w:rPr>
                <w:rFonts w:ascii="Arial" w:hAnsi="Arial"/>
                <w:sz w:val="20"/>
                <w:szCs w:val="20"/>
              </w:rPr>
              <w:t>CaTs</w:t>
            </w:r>
            <w:proofErr w:type="spellEnd"/>
          </w:p>
          <w:p w14:paraId="33B77625"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p>
        </w:tc>
        <w:tc>
          <w:tcPr>
            <w:tcW w:w="926" w:type="dxa"/>
            <w:tcBorders>
              <w:top w:val="nil"/>
              <w:bottom w:val="nil"/>
            </w:tcBorders>
            <w:shd w:val="clear" w:color="auto" w:fill="auto"/>
          </w:tcPr>
          <w:p w14:paraId="203C49E0"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b</w:t>
            </w:r>
            <w:r w:rsidRPr="00CC0598">
              <w:rPr>
                <w:rFonts w:cs="B Lotus" w:hint="cs"/>
                <w:color w:val="000000"/>
                <w:sz w:val="28"/>
                <w:szCs w:val="28"/>
                <w:rtl/>
              </w:rPr>
              <w:t>7/2</w:t>
            </w:r>
          </w:p>
        </w:tc>
        <w:tc>
          <w:tcPr>
            <w:tcW w:w="905" w:type="dxa"/>
            <w:tcBorders>
              <w:top w:val="nil"/>
              <w:bottom w:val="nil"/>
            </w:tcBorders>
            <w:shd w:val="clear" w:color="auto" w:fill="auto"/>
          </w:tcPr>
          <w:p w14:paraId="43EAE773"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b</w:t>
            </w:r>
            <w:r w:rsidRPr="00CC0598">
              <w:rPr>
                <w:rFonts w:cs="B Lotus" w:hint="cs"/>
                <w:color w:val="000000"/>
                <w:sz w:val="28"/>
                <w:szCs w:val="28"/>
                <w:rtl/>
              </w:rPr>
              <w:t>09/0</w:t>
            </w:r>
          </w:p>
        </w:tc>
        <w:tc>
          <w:tcPr>
            <w:tcW w:w="915" w:type="dxa"/>
            <w:tcBorders>
              <w:top w:val="nil"/>
              <w:bottom w:val="nil"/>
            </w:tcBorders>
            <w:shd w:val="clear" w:color="auto" w:fill="auto"/>
          </w:tcPr>
          <w:p w14:paraId="25BDEEC9"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b</w:t>
            </w:r>
            <w:r w:rsidRPr="00CC0598">
              <w:rPr>
                <w:rFonts w:cs="B Lotus" w:hint="cs"/>
                <w:color w:val="000000"/>
                <w:sz w:val="28"/>
                <w:szCs w:val="28"/>
                <w:rtl/>
              </w:rPr>
              <w:t>2/1</w:t>
            </w:r>
          </w:p>
        </w:tc>
        <w:tc>
          <w:tcPr>
            <w:tcW w:w="914" w:type="dxa"/>
            <w:tcBorders>
              <w:top w:val="nil"/>
              <w:bottom w:val="nil"/>
            </w:tcBorders>
            <w:shd w:val="clear" w:color="auto" w:fill="auto"/>
          </w:tcPr>
          <w:p w14:paraId="027E5DDB"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49/0</w:t>
            </w:r>
          </w:p>
        </w:tc>
        <w:tc>
          <w:tcPr>
            <w:tcW w:w="896" w:type="dxa"/>
            <w:tcBorders>
              <w:top w:val="nil"/>
              <w:bottom w:val="nil"/>
            </w:tcBorders>
            <w:shd w:val="clear" w:color="auto" w:fill="auto"/>
          </w:tcPr>
          <w:p w14:paraId="44E33CF3"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b</w:t>
            </w:r>
            <w:r w:rsidRPr="00CC0598">
              <w:rPr>
                <w:rFonts w:cs="B Lotus" w:hint="cs"/>
                <w:color w:val="000000"/>
                <w:sz w:val="28"/>
                <w:szCs w:val="28"/>
                <w:rtl/>
              </w:rPr>
              <w:t>34/0</w:t>
            </w:r>
          </w:p>
        </w:tc>
        <w:tc>
          <w:tcPr>
            <w:tcW w:w="901" w:type="dxa"/>
            <w:tcBorders>
              <w:top w:val="nil"/>
              <w:bottom w:val="nil"/>
            </w:tcBorders>
            <w:shd w:val="clear" w:color="auto" w:fill="auto"/>
          </w:tcPr>
          <w:p w14:paraId="5CA61E6E"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b</w:t>
            </w:r>
            <w:r w:rsidRPr="00CC0598">
              <w:rPr>
                <w:rFonts w:cs="B Lotus" w:hint="cs"/>
                <w:color w:val="000000"/>
                <w:sz w:val="28"/>
                <w:szCs w:val="28"/>
                <w:rtl/>
              </w:rPr>
              <w:t>5/62</w:t>
            </w:r>
          </w:p>
        </w:tc>
        <w:tc>
          <w:tcPr>
            <w:tcW w:w="896" w:type="dxa"/>
            <w:tcBorders>
              <w:top w:val="nil"/>
              <w:bottom w:val="nil"/>
            </w:tcBorders>
            <w:shd w:val="clear" w:color="auto" w:fill="auto"/>
          </w:tcPr>
          <w:p w14:paraId="6BEA3EDF"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b</w:t>
            </w:r>
            <w:r w:rsidRPr="00CC0598">
              <w:rPr>
                <w:rFonts w:cs="B Lotus" w:hint="cs"/>
                <w:color w:val="000000"/>
                <w:sz w:val="28"/>
                <w:szCs w:val="28"/>
                <w:rtl/>
              </w:rPr>
              <w:t>5/49</w:t>
            </w:r>
          </w:p>
        </w:tc>
        <w:tc>
          <w:tcPr>
            <w:tcW w:w="908" w:type="dxa"/>
            <w:tcBorders>
              <w:top w:val="nil"/>
              <w:bottom w:val="nil"/>
            </w:tcBorders>
            <w:shd w:val="clear" w:color="auto" w:fill="auto"/>
          </w:tcPr>
          <w:p w14:paraId="147AD3D8"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49/0</w:t>
            </w:r>
          </w:p>
        </w:tc>
        <w:tc>
          <w:tcPr>
            <w:tcW w:w="889" w:type="dxa"/>
            <w:tcBorders>
              <w:top w:val="nil"/>
              <w:bottom w:val="nil"/>
            </w:tcBorders>
            <w:shd w:val="clear" w:color="auto" w:fill="auto"/>
          </w:tcPr>
          <w:p w14:paraId="471DCF6C"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b</w:t>
            </w:r>
            <w:r w:rsidRPr="00CC0598">
              <w:rPr>
                <w:rFonts w:cs="B Lotus" w:hint="cs"/>
                <w:color w:val="000000"/>
                <w:sz w:val="28"/>
                <w:szCs w:val="28"/>
                <w:rtl/>
              </w:rPr>
              <w:t>79/0</w:t>
            </w:r>
          </w:p>
        </w:tc>
      </w:tr>
      <w:tr w:rsidR="00FB484E" w:rsidRPr="00CC0598" w14:paraId="1F04A6F6" w14:textId="77777777" w:rsidTr="00CC0598">
        <w:trPr>
          <w:jc w:val="center"/>
        </w:trPr>
        <w:tc>
          <w:tcPr>
            <w:tcW w:w="1200" w:type="dxa"/>
            <w:tcBorders>
              <w:top w:val="nil"/>
              <w:bottom w:val="nil"/>
            </w:tcBorders>
            <w:shd w:val="clear" w:color="auto" w:fill="auto"/>
          </w:tcPr>
          <w:p w14:paraId="0EC78415" w14:textId="77777777" w:rsidR="00FA38F0" w:rsidRPr="00CC0598" w:rsidRDefault="00FA38F0" w:rsidP="00CC0598">
            <w:pPr>
              <w:spacing w:after="0" w:line="240" w:lineRule="auto"/>
              <w:jc w:val="center"/>
              <w:rPr>
                <w:rFonts w:ascii="Arial" w:hAnsi="Arial"/>
                <w:sz w:val="20"/>
                <w:szCs w:val="20"/>
              </w:rPr>
            </w:pPr>
            <w:r w:rsidRPr="00CC0598">
              <w:rPr>
                <w:rFonts w:ascii="Arial" w:hAnsi="Arial"/>
                <w:sz w:val="20"/>
                <w:szCs w:val="20"/>
              </w:rPr>
              <w:t>KTS</w:t>
            </w:r>
          </w:p>
          <w:p w14:paraId="1722E529"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p>
        </w:tc>
        <w:tc>
          <w:tcPr>
            <w:tcW w:w="926" w:type="dxa"/>
            <w:tcBorders>
              <w:top w:val="nil"/>
              <w:bottom w:val="nil"/>
            </w:tcBorders>
            <w:shd w:val="clear" w:color="auto" w:fill="auto"/>
          </w:tcPr>
          <w:p w14:paraId="30BE0CF8"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ab</w:t>
            </w:r>
            <w:r w:rsidRPr="00CC0598">
              <w:rPr>
                <w:rFonts w:cs="B Lotus" w:hint="cs"/>
                <w:color w:val="000000"/>
                <w:sz w:val="28"/>
                <w:szCs w:val="28"/>
                <w:rtl/>
              </w:rPr>
              <w:t>7/3</w:t>
            </w:r>
          </w:p>
        </w:tc>
        <w:tc>
          <w:tcPr>
            <w:tcW w:w="905" w:type="dxa"/>
            <w:tcBorders>
              <w:top w:val="nil"/>
              <w:bottom w:val="nil"/>
            </w:tcBorders>
            <w:shd w:val="clear" w:color="auto" w:fill="auto"/>
          </w:tcPr>
          <w:p w14:paraId="06044CFB"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19/0</w:t>
            </w:r>
          </w:p>
        </w:tc>
        <w:tc>
          <w:tcPr>
            <w:tcW w:w="915" w:type="dxa"/>
            <w:tcBorders>
              <w:top w:val="nil"/>
              <w:bottom w:val="nil"/>
            </w:tcBorders>
            <w:shd w:val="clear" w:color="auto" w:fill="auto"/>
          </w:tcPr>
          <w:p w14:paraId="6E09E637"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5/1</w:t>
            </w:r>
          </w:p>
        </w:tc>
        <w:tc>
          <w:tcPr>
            <w:tcW w:w="914" w:type="dxa"/>
            <w:tcBorders>
              <w:top w:val="nil"/>
              <w:bottom w:val="nil"/>
            </w:tcBorders>
            <w:shd w:val="clear" w:color="auto" w:fill="auto"/>
          </w:tcPr>
          <w:p w14:paraId="0CD1AC31"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42/0</w:t>
            </w:r>
          </w:p>
        </w:tc>
        <w:tc>
          <w:tcPr>
            <w:tcW w:w="896" w:type="dxa"/>
            <w:tcBorders>
              <w:top w:val="nil"/>
              <w:bottom w:val="nil"/>
            </w:tcBorders>
            <w:shd w:val="clear" w:color="auto" w:fill="auto"/>
          </w:tcPr>
          <w:p w14:paraId="62C78FF7"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39/0</w:t>
            </w:r>
          </w:p>
        </w:tc>
        <w:tc>
          <w:tcPr>
            <w:tcW w:w="901" w:type="dxa"/>
            <w:tcBorders>
              <w:top w:val="nil"/>
              <w:bottom w:val="nil"/>
            </w:tcBorders>
            <w:shd w:val="clear" w:color="auto" w:fill="auto"/>
          </w:tcPr>
          <w:p w14:paraId="1CEAF177"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b</w:t>
            </w:r>
            <w:r w:rsidRPr="00CC0598">
              <w:rPr>
                <w:rFonts w:cs="B Lotus" w:hint="cs"/>
                <w:color w:val="000000"/>
                <w:sz w:val="28"/>
                <w:szCs w:val="28"/>
                <w:rtl/>
              </w:rPr>
              <w:t>3/65</w:t>
            </w:r>
          </w:p>
        </w:tc>
        <w:tc>
          <w:tcPr>
            <w:tcW w:w="896" w:type="dxa"/>
            <w:tcBorders>
              <w:top w:val="nil"/>
              <w:bottom w:val="nil"/>
            </w:tcBorders>
            <w:shd w:val="clear" w:color="auto" w:fill="auto"/>
          </w:tcPr>
          <w:p w14:paraId="7C3E29EF"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c</w:t>
            </w:r>
            <w:r w:rsidRPr="00CC0598">
              <w:rPr>
                <w:rFonts w:cs="B Lotus" w:hint="cs"/>
                <w:color w:val="000000"/>
                <w:sz w:val="28"/>
                <w:szCs w:val="28"/>
                <w:rtl/>
              </w:rPr>
              <w:t>5/32</w:t>
            </w:r>
          </w:p>
        </w:tc>
        <w:tc>
          <w:tcPr>
            <w:tcW w:w="908" w:type="dxa"/>
            <w:tcBorders>
              <w:top w:val="nil"/>
              <w:bottom w:val="nil"/>
            </w:tcBorders>
            <w:shd w:val="clear" w:color="auto" w:fill="auto"/>
          </w:tcPr>
          <w:p w14:paraId="77DBAF81"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42/0</w:t>
            </w:r>
          </w:p>
        </w:tc>
        <w:tc>
          <w:tcPr>
            <w:tcW w:w="889" w:type="dxa"/>
            <w:tcBorders>
              <w:top w:val="nil"/>
              <w:bottom w:val="nil"/>
            </w:tcBorders>
            <w:shd w:val="clear" w:color="auto" w:fill="auto"/>
          </w:tcPr>
          <w:p w14:paraId="41E8E777"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119</w:t>
            </w:r>
          </w:p>
        </w:tc>
      </w:tr>
      <w:tr w:rsidR="00FB484E" w:rsidRPr="00CC0598" w14:paraId="4428E81C" w14:textId="77777777" w:rsidTr="00CC0598">
        <w:trPr>
          <w:jc w:val="center"/>
        </w:trPr>
        <w:tc>
          <w:tcPr>
            <w:tcW w:w="1200" w:type="dxa"/>
            <w:tcBorders>
              <w:top w:val="nil"/>
            </w:tcBorders>
            <w:shd w:val="clear" w:color="auto" w:fill="auto"/>
          </w:tcPr>
          <w:p w14:paraId="1085DFF8" w14:textId="77777777" w:rsidR="00FA38F0" w:rsidRPr="00CC0598" w:rsidRDefault="00FA38F0" w:rsidP="00CC0598">
            <w:pPr>
              <w:spacing w:after="0" w:line="240" w:lineRule="auto"/>
              <w:jc w:val="center"/>
              <w:rPr>
                <w:rFonts w:ascii="Arial" w:hAnsi="Arial"/>
                <w:sz w:val="20"/>
                <w:szCs w:val="20"/>
              </w:rPr>
            </w:pPr>
            <w:proofErr w:type="spellStart"/>
            <w:r w:rsidRPr="00CC0598">
              <w:rPr>
                <w:rFonts w:ascii="Arial" w:hAnsi="Arial"/>
                <w:sz w:val="20"/>
                <w:szCs w:val="20"/>
              </w:rPr>
              <w:t>CaTs+KTS</w:t>
            </w:r>
            <w:proofErr w:type="spellEnd"/>
          </w:p>
          <w:p w14:paraId="7AEDF433"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p>
        </w:tc>
        <w:tc>
          <w:tcPr>
            <w:tcW w:w="926" w:type="dxa"/>
            <w:tcBorders>
              <w:top w:val="nil"/>
            </w:tcBorders>
            <w:shd w:val="clear" w:color="auto" w:fill="auto"/>
          </w:tcPr>
          <w:p w14:paraId="15BE30D5"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09/4</w:t>
            </w:r>
          </w:p>
        </w:tc>
        <w:tc>
          <w:tcPr>
            <w:tcW w:w="905" w:type="dxa"/>
            <w:tcBorders>
              <w:top w:val="nil"/>
            </w:tcBorders>
            <w:shd w:val="clear" w:color="auto" w:fill="auto"/>
          </w:tcPr>
          <w:p w14:paraId="3C6408DC"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2/0</w:t>
            </w:r>
          </w:p>
        </w:tc>
        <w:tc>
          <w:tcPr>
            <w:tcW w:w="915" w:type="dxa"/>
            <w:tcBorders>
              <w:top w:val="nil"/>
            </w:tcBorders>
            <w:shd w:val="clear" w:color="auto" w:fill="auto"/>
          </w:tcPr>
          <w:p w14:paraId="64B4C393"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5/1</w:t>
            </w:r>
          </w:p>
        </w:tc>
        <w:tc>
          <w:tcPr>
            <w:tcW w:w="914" w:type="dxa"/>
            <w:tcBorders>
              <w:top w:val="nil"/>
            </w:tcBorders>
            <w:shd w:val="clear" w:color="auto" w:fill="auto"/>
          </w:tcPr>
          <w:p w14:paraId="05BFCE93"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41/0</w:t>
            </w:r>
          </w:p>
        </w:tc>
        <w:tc>
          <w:tcPr>
            <w:tcW w:w="896" w:type="dxa"/>
            <w:tcBorders>
              <w:top w:val="nil"/>
            </w:tcBorders>
            <w:shd w:val="clear" w:color="auto" w:fill="auto"/>
          </w:tcPr>
          <w:p w14:paraId="2A648DA8"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b</w:t>
            </w:r>
            <w:r w:rsidRPr="00CC0598">
              <w:rPr>
                <w:rFonts w:cs="B Lotus" w:hint="cs"/>
                <w:color w:val="000000"/>
                <w:sz w:val="28"/>
                <w:szCs w:val="28"/>
                <w:rtl/>
              </w:rPr>
              <w:t>34/0</w:t>
            </w:r>
          </w:p>
        </w:tc>
        <w:tc>
          <w:tcPr>
            <w:tcW w:w="901" w:type="dxa"/>
            <w:tcBorders>
              <w:top w:val="nil"/>
            </w:tcBorders>
            <w:shd w:val="clear" w:color="auto" w:fill="auto"/>
          </w:tcPr>
          <w:p w14:paraId="6E9B3EF8"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c</w:t>
            </w:r>
            <w:r w:rsidRPr="00CC0598">
              <w:rPr>
                <w:rFonts w:cs="B Lotus" w:hint="cs"/>
                <w:color w:val="000000"/>
                <w:sz w:val="28"/>
                <w:szCs w:val="28"/>
                <w:rtl/>
              </w:rPr>
              <w:t>41</w:t>
            </w:r>
          </w:p>
        </w:tc>
        <w:tc>
          <w:tcPr>
            <w:tcW w:w="896" w:type="dxa"/>
            <w:tcBorders>
              <w:top w:val="nil"/>
            </w:tcBorders>
            <w:shd w:val="clear" w:color="auto" w:fill="auto"/>
          </w:tcPr>
          <w:p w14:paraId="54CBA13C"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c</w:t>
            </w:r>
            <w:r w:rsidRPr="00CC0598">
              <w:rPr>
                <w:rFonts w:cs="B Lotus" w:hint="cs"/>
                <w:color w:val="000000"/>
                <w:sz w:val="28"/>
                <w:szCs w:val="28"/>
                <w:rtl/>
              </w:rPr>
              <w:t>5/30</w:t>
            </w:r>
          </w:p>
        </w:tc>
        <w:tc>
          <w:tcPr>
            <w:tcW w:w="908" w:type="dxa"/>
            <w:tcBorders>
              <w:top w:val="nil"/>
            </w:tcBorders>
            <w:shd w:val="clear" w:color="auto" w:fill="auto"/>
          </w:tcPr>
          <w:p w14:paraId="22F55F6D"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41/0</w:t>
            </w:r>
          </w:p>
        </w:tc>
        <w:tc>
          <w:tcPr>
            <w:tcW w:w="889" w:type="dxa"/>
            <w:tcBorders>
              <w:top w:val="nil"/>
            </w:tcBorders>
            <w:shd w:val="clear" w:color="auto" w:fill="auto"/>
          </w:tcPr>
          <w:p w14:paraId="3A5AB044" w14:textId="77777777" w:rsidR="00FA38F0" w:rsidRPr="00CC0598" w:rsidRDefault="00FA38F0"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3/118</w:t>
            </w:r>
          </w:p>
        </w:tc>
      </w:tr>
    </w:tbl>
    <w:p w14:paraId="705D57FB" w14:textId="77777777" w:rsidR="00FA38F0" w:rsidRDefault="00FA38F0" w:rsidP="00FA38F0">
      <w:pPr>
        <w:tabs>
          <w:tab w:val="left" w:pos="7704"/>
        </w:tabs>
        <w:bidi/>
        <w:spacing w:line="360" w:lineRule="auto"/>
        <w:rPr>
          <w:rFonts w:ascii="Times New Roman" w:hAnsi="Times New Roman" w:cs="B Lotus"/>
          <w:color w:val="000000"/>
          <w:szCs w:val="24"/>
          <w:rtl/>
          <w:lang w:bidi="fa-IR"/>
        </w:rPr>
      </w:pPr>
    </w:p>
    <w:p w14:paraId="480521E8" w14:textId="77777777" w:rsidR="00FA38F0" w:rsidRDefault="00FA38F0" w:rsidP="00A33595">
      <w:pPr>
        <w:tabs>
          <w:tab w:val="left" w:pos="7704"/>
        </w:tabs>
        <w:bidi/>
        <w:spacing w:line="360" w:lineRule="auto"/>
        <w:rPr>
          <w:rFonts w:ascii="Times New Roman" w:hAnsi="Times New Roman" w:cs="B Lotus"/>
          <w:color w:val="000000"/>
          <w:sz w:val="24"/>
          <w:szCs w:val="28"/>
          <w:rtl/>
          <w:lang w:bidi="fa-IR"/>
        </w:rPr>
      </w:pPr>
      <w:r w:rsidRPr="001C4FA4">
        <w:rPr>
          <w:rFonts w:ascii="Times New Roman" w:hAnsi="Times New Roman" w:cs="B Lotus" w:hint="cs"/>
          <w:color w:val="000000"/>
          <w:sz w:val="24"/>
          <w:szCs w:val="28"/>
          <w:rtl/>
          <w:lang w:bidi="fa-IR"/>
        </w:rPr>
        <w:t xml:space="preserve">مصرف </w:t>
      </w:r>
      <w:r>
        <w:rPr>
          <w:rFonts w:ascii="Times New Roman" w:hAnsi="Times New Roman" w:cs="B Lotus" w:hint="cs"/>
          <w:color w:val="000000"/>
          <w:sz w:val="24"/>
          <w:szCs w:val="28"/>
          <w:rtl/>
          <w:lang w:bidi="fa-IR"/>
        </w:rPr>
        <w:t>کودهای گوگرددار در خاکهای آهکی</w:t>
      </w:r>
      <w:r w:rsidRPr="001C4FA4">
        <w:rPr>
          <w:rFonts w:ascii="Times New Roman" w:hAnsi="Times New Roman" w:cs="B Lotus" w:hint="cs"/>
          <w:color w:val="000000"/>
          <w:sz w:val="24"/>
          <w:szCs w:val="28"/>
          <w:rtl/>
          <w:lang w:bidi="fa-IR"/>
        </w:rPr>
        <w:t xml:space="preserve"> با </w:t>
      </w:r>
      <w:r>
        <w:rPr>
          <w:rFonts w:ascii="Times New Roman" w:hAnsi="Times New Roman" w:cs="B Lotus" w:hint="cs"/>
          <w:color w:val="000000"/>
          <w:sz w:val="24"/>
          <w:szCs w:val="28"/>
          <w:rtl/>
          <w:lang w:bidi="fa-IR"/>
        </w:rPr>
        <w:t xml:space="preserve">کاهش </w:t>
      </w:r>
      <w:r>
        <w:rPr>
          <w:rFonts w:ascii="Times New Roman" w:hAnsi="Times New Roman" w:cs="B Lotus"/>
          <w:color w:val="000000"/>
          <w:sz w:val="24"/>
          <w:szCs w:val="28"/>
          <w:lang w:bidi="fa-IR"/>
        </w:rPr>
        <w:t>pH</w:t>
      </w:r>
      <w:r>
        <w:rPr>
          <w:rFonts w:ascii="Times New Roman" w:hAnsi="Times New Roman" w:cs="B Lotus" w:hint="cs"/>
          <w:color w:val="000000"/>
          <w:sz w:val="24"/>
          <w:szCs w:val="28"/>
          <w:rtl/>
          <w:lang w:bidi="fa-IR"/>
        </w:rPr>
        <w:t xml:space="preserve"> موجب </w:t>
      </w:r>
      <w:r w:rsidRPr="001C4FA4">
        <w:rPr>
          <w:rFonts w:ascii="Times New Roman" w:hAnsi="Times New Roman" w:cs="B Lotus" w:hint="cs"/>
          <w:color w:val="000000"/>
          <w:sz w:val="24"/>
          <w:szCs w:val="28"/>
          <w:rtl/>
          <w:lang w:bidi="fa-IR"/>
        </w:rPr>
        <w:t xml:space="preserve"> جذب اکثر عناصر غذایی </w:t>
      </w:r>
      <w:r>
        <w:rPr>
          <w:rFonts w:ascii="Times New Roman" w:hAnsi="Times New Roman" w:cs="B Lotus" w:hint="cs"/>
          <w:color w:val="000000"/>
          <w:sz w:val="24"/>
          <w:szCs w:val="28"/>
          <w:rtl/>
          <w:lang w:bidi="fa-IR"/>
        </w:rPr>
        <w:t xml:space="preserve">کم مصرف و پرمصرف در </w:t>
      </w:r>
      <w:r w:rsidRPr="001C4FA4">
        <w:rPr>
          <w:rFonts w:ascii="Times New Roman" w:hAnsi="Times New Roman" w:cs="B Lotus" w:hint="cs"/>
          <w:color w:val="000000"/>
          <w:sz w:val="24"/>
          <w:szCs w:val="28"/>
          <w:rtl/>
          <w:lang w:bidi="fa-IR"/>
        </w:rPr>
        <w:t xml:space="preserve">برگ </w:t>
      </w:r>
      <w:r>
        <w:rPr>
          <w:rFonts w:ascii="Times New Roman" w:hAnsi="Times New Roman" w:cs="B Lotus" w:hint="cs"/>
          <w:color w:val="000000"/>
          <w:sz w:val="24"/>
          <w:szCs w:val="28"/>
          <w:rtl/>
          <w:lang w:bidi="fa-IR"/>
        </w:rPr>
        <w:t>گیاه می</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شود. گزارش شده است خاک‌هایی که میزان کلسیم بیشتری دارند، جذب عناصر غذایی کم مصرف و فسفر با مشکل مواجه می</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 xml:space="preserve">شود. در این مطالعه میزان پتاسیم و نیتروژن با مصرف کودهای تیوسولفات پتاسیم و کلسیم </w:t>
      </w:r>
      <w:r>
        <w:rPr>
          <w:rFonts w:ascii="Times New Roman" w:hAnsi="Times New Roman" w:cs="B Lotus" w:hint="cs"/>
          <w:color w:val="000000"/>
          <w:sz w:val="24"/>
          <w:szCs w:val="28"/>
          <w:rtl/>
          <w:lang w:bidi="fa-IR"/>
        </w:rPr>
        <w:lastRenderedPageBreak/>
        <w:t xml:space="preserve">افزایش یافته است و جذب </w:t>
      </w:r>
      <w:r w:rsidR="00A33595">
        <w:rPr>
          <w:rFonts w:ascii="Times New Roman" w:hAnsi="Times New Roman" w:cs="B Lotus" w:hint="cs"/>
          <w:color w:val="000000"/>
          <w:sz w:val="24"/>
          <w:szCs w:val="28"/>
          <w:rtl/>
          <w:lang w:bidi="fa-IR"/>
        </w:rPr>
        <w:t>بقیه عناصر</w:t>
      </w:r>
      <w:r>
        <w:rPr>
          <w:rFonts w:ascii="Times New Roman" w:hAnsi="Times New Roman" w:cs="B Lotus" w:hint="cs"/>
          <w:color w:val="000000"/>
          <w:sz w:val="24"/>
          <w:szCs w:val="28"/>
          <w:rtl/>
          <w:lang w:bidi="fa-IR"/>
        </w:rPr>
        <w:t xml:space="preserve"> در برگ شاهد بیشتر از تیمارها بوده است که نشان دهنده وجود آهک کم در خاک باغ مورد مطالعه می</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 xml:space="preserve">باشد. </w:t>
      </w:r>
    </w:p>
    <w:p w14:paraId="07F2A683" w14:textId="77777777" w:rsidR="00C715D0" w:rsidRPr="006C6B95" w:rsidRDefault="00A20691" w:rsidP="00C715D0">
      <w:pPr>
        <w:bidi/>
        <w:spacing w:line="360" w:lineRule="auto"/>
        <w:ind w:firstLine="284"/>
        <w:jc w:val="both"/>
        <w:rPr>
          <w:rFonts w:ascii="Times New Roman" w:hAnsi="Times New Roman" w:cs="B Lotus"/>
          <w:b/>
          <w:bCs/>
          <w:color w:val="000000"/>
          <w:sz w:val="24"/>
          <w:szCs w:val="28"/>
          <w:rtl/>
          <w:lang w:bidi="fa-IR"/>
        </w:rPr>
      </w:pPr>
      <w:r>
        <w:rPr>
          <w:rFonts w:ascii="Times New Roman" w:hAnsi="Times New Roman" w:cs="B Lotus" w:hint="cs"/>
          <w:b/>
          <w:bCs/>
          <w:color w:val="000000"/>
          <w:sz w:val="24"/>
          <w:szCs w:val="28"/>
          <w:rtl/>
          <w:lang w:bidi="fa-IR"/>
        </w:rPr>
        <w:t xml:space="preserve">2-1-4- </w:t>
      </w:r>
      <w:r w:rsidR="00C715D0" w:rsidRPr="006C6B95">
        <w:rPr>
          <w:rFonts w:ascii="Times New Roman" w:hAnsi="Times New Roman" w:cs="B Lotus" w:hint="cs"/>
          <w:b/>
          <w:bCs/>
          <w:color w:val="000000"/>
          <w:sz w:val="24"/>
          <w:szCs w:val="28"/>
          <w:rtl/>
          <w:lang w:bidi="fa-IR"/>
        </w:rPr>
        <w:t>عناصر مختلف موجود در میوه گردو (نیتروژن، کلسیم، فسفر، پتاسیم، آهن)</w:t>
      </w:r>
    </w:p>
    <w:p w14:paraId="02EAB248" w14:textId="77777777" w:rsidR="00C715D0" w:rsidRDefault="00C715D0" w:rsidP="00431A5A">
      <w:pPr>
        <w:bidi/>
        <w:spacing w:line="360" w:lineRule="auto"/>
        <w:ind w:firstLine="284"/>
        <w:jc w:val="both"/>
        <w:rPr>
          <w:rFonts w:ascii="Times New Roman" w:hAnsi="Times New Roman" w:cs="B Lotus"/>
          <w:color w:val="000000"/>
          <w:sz w:val="24"/>
          <w:szCs w:val="28"/>
          <w:rtl/>
          <w:lang w:bidi="fa-IR"/>
        </w:rPr>
      </w:pPr>
      <w:r w:rsidRPr="006C6B95">
        <w:rPr>
          <w:rFonts w:ascii="Times New Roman" w:hAnsi="Times New Roman" w:cs="B Lotus"/>
          <w:color w:val="000000"/>
          <w:sz w:val="24"/>
          <w:szCs w:val="28"/>
          <w:rtl/>
          <w:lang w:bidi="fa-IR"/>
        </w:rPr>
        <w:t xml:space="preserve">نتایج حاصل از </w:t>
      </w:r>
      <w:r w:rsidRPr="006C6B95">
        <w:rPr>
          <w:rFonts w:ascii="Times New Roman" w:hAnsi="Times New Roman" w:cs="B Lotus" w:hint="cs"/>
          <w:color w:val="000000"/>
          <w:sz w:val="24"/>
          <w:szCs w:val="28"/>
          <w:rtl/>
          <w:lang w:bidi="fa-IR"/>
        </w:rPr>
        <w:t>تجزیه واریانس</w:t>
      </w:r>
      <w:r w:rsidRPr="006C6B95">
        <w:rPr>
          <w:rFonts w:ascii="Times New Roman" w:hAnsi="Times New Roman" w:cs="B Lotus"/>
          <w:color w:val="000000"/>
          <w:sz w:val="24"/>
          <w:szCs w:val="28"/>
          <w:rtl/>
          <w:lang w:bidi="fa-IR"/>
        </w:rPr>
        <w:t xml:space="preserve"> نشان داد، اثر </w:t>
      </w:r>
      <w:r w:rsidRPr="006C6B95">
        <w:rPr>
          <w:rFonts w:ascii="Times New Roman" w:hAnsi="Times New Roman" w:cs="B Lotus" w:hint="cs"/>
          <w:color w:val="000000"/>
          <w:sz w:val="24"/>
          <w:szCs w:val="28"/>
          <w:rtl/>
          <w:lang w:bidi="fa-IR"/>
        </w:rPr>
        <w:t xml:space="preserve">تیمار تیوسولفات کلسیم، تیوسولفات پتاسیم و تیمارترکیبی تیوسولفات کلسیم و پتاسیم </w:t>
      </w:r>
      <w:r w:rsidRPr="006C6B95">
        <w:rPr>
          <w:rFonts w:ascii="Times New Roman" w:hAnsi="Times New Roman" w:cs="B Lotus"/>
          <w:color w:val="000000"/>
          <w:sz w:val="24"/>
          <w:szCs w:val="28"/>
          <w:rtl/>
          <w:lang w:bidi="fa-IR"/>
        </w:rPr>
        <w:t xml:space="preserve">در سطح احتمال </w:t>
      </w:r>
      <w:r w:rsidRPr="006C6B95">
        <w:rPr>
          <w:rFonts w:ascii="Times New Roman" w:hAnsi="Times New Roman" w:cs="B Lotus" w:hint="cs"/>
          <w:color w:val="000000"/>
          <w:sz w:val="24"/>
          <w:szCs w:val="28"/>
          <w:rtl/>
          <w:lang w:bidi="fa-IR"/>
        </w:rPr>
        <w:t>یک</w:t>
      </w:r>
      <w:r w:rsidRPr="006C6B95">
        <w:rPr>
          <w:rFonts w:ascii="Times New Roman" w:hAnsi="Times New Roman" w:cs="B Lotus"/>
          <w:color w:val="000000"/>
          <w:sz w:val="24"/>
          <w:szCs w:val="28"/>
          <w:rtl/>
          <w:lang w:bidi="fa-IR"/>
        </w:rPr>
        <w:t xml:space="preserve"> درصد (</w:t>
      </w:r>
      <w:r w:rsidR="006A1171">
        <w:rPr>
          <w:rFonts w:ascii="Times New Roman" w:hAnsi="Times New Roman" w:cs="B Lotus" w:hint="cs"/>
          <w:color w:val="000000"/>
          <w:sz w:val="24"/>
          <w:szCs w:val="28"/>
          <w:rtl/>
          <w:lang w:bidi="fa-IR"/>
        </w:rPr>
        <w:t>1</w:t>
      </w:r>
      <w:r w:rsidRPr="00D210C7">
        <w:rPr>
          <w:rFonts w:ascii="Times New Roman" w:hAnsi="Times New Roman" w:cs="Times New Roman"/>
          <w:color w:val="000000"/>
          <w:sz w:val="24"/>
          <w:szCs w:val="28"/>
          <w:lang w:bidi="fa-IR"/>
        </w:rPr>
        <w:t>%</w:t>
      </w:r>
      <w:r w:rsidR="004E239A">
        <w:rPr>
          <w:rFonts w:ascii="Times New Roman" w:hAnsi="Times New Roman" w:cs="Times New Roman"/>
          <w:color w:val="000000"/>
          <w:sz w:val="24"/>
          <w:szCs w:val="28"/>
          <w:rtl/>
          <w:lang w:bidi="fa-IR"/>
        </w:rPr>
        <w:t>≥</w:t>
      </w:r>
      <w:r w:rsidRPr="006C6B95">
        <w:rPr>
          <w:rFonts w:ascii="Times New Roman" w:hAnsi="Times New Roman" w:cs="B Lotus"/>
          <w:color w:val="000000"/>
          <w:sz w:val="24"/>
          <w:szCs w:val="28"/>
          <w:rtl/>
          <w:lang w:bidi="fa-IR"/>
        </w:rPr>
        <w:t>)</w:t>
      </w:r>
      <w:r w:rsidRPr="006C6B95">
        <w:rPr>
          <w:rFonts w:ascii="Times New Roman" w:hAnsi="Times New Roman" w:cs="B Lotus" w:hint="cs"/>
          <w:color w:val="000000"/>
          <w:sz w:val="24"/>
          <w:szCs w:val="28"/>
          <w:rtl/>
          <w:lang w:bidi="fa-IR"/>
        </w:rPr>
        <w:t xml:space="preserve"> </w:t>
      </w:r>
      <w:r w:rsidRPr="006C6B95">
        <w:rPr>
          <w:rFonts w:ascii="Times New Roman" w:hAnsi="Times New Roman" w:cs="B Lotus"/>
          <w:color w:val="000000"/>
          <w:sz w:val="24"/>
          <w:szCs w:val="28"/>
          <w:rtl/>
          <w:lang w:bidi="fa-IR"/>
        </w:rPr>
        <w:t>بر</w:t>
      </w:r>
      <w:r w:rsidRPr="006C6B95">
        <w:rPr>
          <w:rFonts w:ascii="Times New Roman" w:hAnsi="Times New Roman" w:cs="B Lotus" w:hint="cs"/>
          <w:color w:val="000000"/>
          <w:sz w:val="24"/>
          <w:szCs w:val="28"/>
          <w:rtl/>
          <w:lang w:bidi="fa-IR"/>
        </w:rPr>
        <w:t xml:space="preserve"> </w:t>
      </w:r>
      <w:r w:rsidR="00BE14C0">
        <w:rPr>
          <w:rFonts w:ascii="Times New Roman" w:hAnsi="Times New Roman" w:cs="B Lotus" w:hint="cs"/>
          <w:color w:val="000000"/>
          <w:sz w:val="24"/>
          <w:szCs w:val="28"/>
          <w:rtl/>
          <w:lang w:bidi="fa-IR"/>
        </w:rPr>
        <w:t>فسفر و پتاسیم</w:t>
      </w:r>
      <w:r w:rsidR="00BE14C0" w:rsidRPr="006C6B95">
        <w:rPr>
          <w:rFonts w:ascii="Times New Roman" w:hAnsi="Times New Roman" w:cs="B Lotus" w:hint="cs"/>
          <w:color w:val="000000"/>
          <w:sz w:val="24"/>
          <w:szCs w:val="28"/>
          <w:rtl/>
          <w:lang w:bidi="fa-IR"/>
        </w:rPr>
        <w:t xml:space="preserve"> </w:t>
      </w:r>
      <w:r w:rsidRPr="006C6B95">
        <w:rPr>
          <w:rFonts w:ascii="Times New Roman" w:hAnsi="Times New Roman" w:cs="B Lotus" w:hint="cs"/>
          <w:color w:val="000000"/>
          <w:sz w:val="24"/>
          <w:szCs w:val="28"/>
          <w:rtl/>
          <w:lang w:bidi="fa-IR"/>
        </w:rPr>
        <w:t>میوه گردو</w:t>
      </w:r>
      <w:r w:rsidRPr="006C6B95">
        <w:rPr>
          <w:rFonts w:ascii="Times New Roman" w:hAnsi="Times New Roman" w:cs="B Lotus"/>
          <w:color w:val="000000"/>
          <w:sz w:val="24"/>
          <w:szCs w:val="28"/>
          <w:rtl/>
          <w:lang w:bidi="fa-IR"/>
        </w:rPr>
        <w:t xml:space="preserve"> معنی</w:t>
      </w:r>
      <w:r w:rsidRPr="006C6B95">
        <w:rPr>
          <w:rFonts w:ascii="Times New Roman" w:hAnsi="Times New Roman" w:cs="B Lotus" w:hint="cs"/>
          <w:color w:val="000000"/>
          <w:sz w:val="24"/>
          <w:szCs w:val="28"/>
          <w:rtl/>
          <w:lang w:bidi="fa-IR"/>
        </w:rPr>
        <w:t>‌</w:t>
      </w:r>
      <w:r w:rsidRPr="006C6B95">
        <w:rPr>
          <w:rFonts w:ascii="Times New Roman" w:hAnsi="Times New Roman" w:cs="B Lotus"/>
          <w:color w:val="000000"/>
          <w:sz w:val="24"/>
          <w:szCs w:val="28"/>
          <w:rtl/>
          <w:lang w:bidi="fa-IR"/>
        </w:rPr>
        <w:t>دار بود (جدول</w:t>
      </w:r>
      <w:r w:rsidRPr="006C6B95">
        <w:rPr>
          <w:rFonts w:ascii="Times New Roman" w:hAnsi="Times New Roman" w:cs="B Lotus" w:hint="cs"/>
          <w:color w:val="000000"/>
          <w:sz w:val="24"/>
          <w:szCs w:val="28"/>
          <w:rtl/>
          <w:lang w:bidi="fa-IR"/>
        </w:rPr>
        <w:t>4-</w:t>
      </w:r>
      <w:r>
        <w:rPr>
          <w:rFonts w:ascii="Times New Roman" w:hAnsi="Times New Roman" w:cs="B Lotus" w:hint="cs"/>
          <w:color w:val="000000"/>
          <w:sz w:val="24"/>
          <w:szCs w:val="28"/>
          <w:rtl/>
          <w:lang w:bidi="fa-IR"/>
        </w:rPr>
        <w:t>3</w:t>
      </w:r>
      <w:r w:rsidRPr="006C6B95">
        <w:rPr>
          <w:rFonts w:ascii="Times New Roman" w:hAnsi="Times New Roman" w:cs="B Lotus"/>
          <w:color w:val="000000"/>
          <w:sz w:val="24"/>
          <w:szCs w:val="28"/>
          <w:rtl/>
          <w:lang w:bidi="fa-IR"/>
        </w:rPr>
        <w:t xml:space="preserve">). </w:t>
      </w:r>
      <w:r w:rsidR="006A1171" w:rsidRPr="006C6B95">
        <w:rPr>
          <w:rFonts w:ascii="Times New Roman" w:hAnsi="Times New Roman" w:cs="B Lotus"/>
          <w:color w:val="000000"/>
          <w:sz w:val="24"/>
          <w:szCs w:val="28"/>
          <w:rtl/>
          <w:lang w:bidi="fa-IR"/>
        </w:rPr>
        <w:t xml:space="preserve">نتایج حاصل از </w:t>
      </w:r>
      <w:r w:rsidR="006A1171" w:rsidRPr="006C6B95">
        <w:rPr>
          <w:rFonts w:ascii="Times New Roman" w:hAnsi="Times New Roman" w:cs="B Lotus" w:hint="cs"/>
          <w:color w:val="000000"/>
          <w:sz w:val="24"/>
          <w:szCs w:val="28"/>
          <w:rtl/>
          <w:lang w:bidi="fa-IR"/>
        </w:rPr>
        <w:t>تجزیه واریانس</w:t>
      </w:r>
      <w:r w:rsidR="006A1171" w:rsidRPr="006C6B95">
        <w:rPr>
          <w:rFonts w:ascii="Times New Roman" w:hAnsi="Times New Roman" w:cs="B Lotus"/>
          <w:color w:val="000000"/>
          <w:sz w:val="24"/>
          <w:szCs w:val="28"/>
          <w:rtl/>
          <w:lang w:bidi="fa-IR"/>
        </w:rPr>
        <w:t xml:space="preserve"> نشان داد، اثر </w:t>
      </w:r>
      <w:r w:rsidR="006A1171" w:rsidRPr="006C6B95">
        <w:rPr>
          <w:rFonts w:ascii="Times New Roman" w:hAnsi="Times New Roman" w:cs="B Lotus" w:hint="cs"/>
          <w:color w:val="000000"/>
          <w:sz w:val="24"/>
          <w:szCs w:val="28"/>
          <w:rtl/>
          <w:lang w:bidi="fa-IR"/>
        </w:rPr>
        <w:t xml:space="preserve">تیمار تیوسولفات کلسیم، تیوسولفات پتاسیم و تیمارترکیبی تیوسولفات کلسیم و پتاسیم </w:t>
      </w:r>
      <w:r w:rsidR="006A1171" w:rsidRPr="006C6B95">
        <w:rPr>
          <w:rFonts w:ascii="Times New Roman" w:hAnsi="Times New Roman" w:cs="B Lotus"/>
          <w:color w:val="000000"/>
          <w:sz w:val="24"/>
          <w:szCs w:val="28"/>
          <w:rtl/>
          <w:lang w:bidi="fa-IR"/>
        </w:rPr>
        <w:t xml:space="preserve">در سطح احتمال </w:t>
      </w:r>
      <w:r w:rsidR="006A1171">
        <w:rPr>
          <w:rFonts w:ascii="Times New Roman" w:hAnsi="Times New Roman" w:cs="B Lotus" w:hint="cs"/>
          <w:color w:val="000000"/>
          <w:sz w:val="24"/>
          <w:szCs w:val="28"/>
          <w:rtl/>
          <w:lang w:bidi="fa-IR"/>
        </w:rPr>
        <w:t xml:space="preserve">پنج </w:t>
      </w:r>
      <w:r w:rsidR="006A1171" w:rsidRPr="006C6B95">
        <w:rPr>
          <w:rFonts w:ascii="Times New Roman" w:hAnsi="Times New Roman" w:cs="B Lotus"/>
          <w:color w:val="000000"/>
          <w:sz w:val="24"/>
          <w:szCs w:val="28"/>
          <w:rtl/>
          <w:lang w:bidi="fa-IR"/>
        </w:rPr>
        <w:t>درصد (</w:t>
      </w:r>
      <w:r w:rsidR="006A1171">
        <w:rPr>
          <w:rFonts w:ascii="Times New Roman" w:hAnsi="Times New Roman" w:cs="B Lotus" w:hint="cs"/>
          <w:color w:val="000000"/>
          <w:sz w:val="24"/>
          <w:szCs w:val="28"/>
          <w:rtl/>
          <w:lang w:bidi="fa-IR"/>
        </w:rPr>
        <w:t>5</w:t>
      </w:r>
      <w:r w:rsidR="006A1171" w:rsidRPr="00D210C7">
        <w:rPr>
          <w:rFonts w:ascii="Times New Roman" w:hAnsi="Times New Roman" w:cs="Times New Roman"/>
          <w:color w:val="000000"/>
          <w:sz w:val="24"/>
          <w:szCs w:val="28"/>
          <w:lang w:bidi="fa-IR"/>
        </w:rPr>
        <w:t>%</w:t>
      </w:r>
      <w:r w:rsidR="006A1171">
        <w:rPr>
          <w:rFonts w:ascii="Times New Roman" w:hAnsi="Times New Roman" w:cs="Times New Roman"/>
          <w:color w:val="000000"/>
          <w:sz w:val="24"/>
          <w:szCs w:val="28"/>
          <w:rtl/>
          <w:lang w:bidi="fa-IR"/>
        </w:rPr>
        <w:t>≥</w:t>
      </w:r>
      <w:r w:rsidR="006A1171" w:rsidRPr="006C6B95">
        <w:rPr>
          <w:rFonts w:ascii="Times New Roman" w:hAnsi="Times New Roman" w:cs="B Lotus"/>
          <w:color w:val="000000"/>
          <w:sz w:val="24"/>
          <w:szCs w:val="28"/>
          <w:rtl/>
          <w:lang w:bidi="fa-IR"/>
        </w:rPr>
        <w:t>)</w:t>
      </w:r>
      <w:r w:rsidR="006A1171" w:rsidRPr="006C6B95">
        <w:rPr>
          <w:rFonts w:ascii="Times New Roman" w:hAnsi="Times New Roman" w:cs="B Lotus" w:hint="cs"/>
          <w:color w:val="000000"/>
          <w:sz w:val="24"/>
          <w:szCs w:val="28"/>
          <w:rtl/>
          <w:lang w:bidi="fa-IR"/>
        </w:rPr>
        <w:t xml:space="preserve"> </w:t>
      </w:r>
      <w:r w:rsidR="006A1171" w:rsidRPr="006C6B95">
        <w:rPr>
          <w:rFonts w:ascii="Times New Roman" w:hAnsi="Times New Roman" w:cs="B Lotus"/>
          <w:color w:val="000000"/>
          <w:sz w:val="24"/>
          <w:szCs w:val="28"/>
          <w:rtl/>
          <w:lang w:bidi="fa-IR"/>
        </w:rPr>
        <w:t>بر</w:t>
      </w:r>
      <w:r w:rsidR="006A1171" w:rsidRPr="006C6B95">
        <w:rPr>
          <w:rFonts w:ascii="Times New Roman" w:hAnsi="Times New Roman" w:cs="B Lotus" w:hint="cs"/>
          <w:color w:val="000000"/>
          <w:sz w:val="24"/>
          <w:szCs w:val="28"/>
          <w:rtl/>
          <w:lang w:bidi="fa-IR"/>
        </w:rPr>
        <w:t xml:space="preserve"> </w:t>
      </w:r>
      <w:r w:rsidR="006A1171">
        <w:rPr>
          <w:rFonts w:ascii="Times New Roman" w:hAnsi="Times New Roman" w:cs="B Lotus" w:hint="cs"/>
          <w:color w:val="000000"/>
          <w:sz w:val="24"/>
          <w:szCs w:val="28"/>
          <w:rtl/>
          <w:lang w:bidi="fa-IR"/>
        </w:rPr>
        <w:t>آهن</w:t>
      </w:r>
      <w:r w:rsidR="006A1171" w:rsidRPr="006C6B95">
        <w:rPr>
          <w:rFonts w:ascii="Times New Roman" w:hAnsi="Times New Roman" w:cs="B Lotus" w:hint="cs"/>
          <w:color w:val="000000"/>
          <w:sz w:val="24"/>
          <w:szCs w:val="28"/>
          <w:rtl/>
          <w:lang w:bidi="fa-IR"/>
        </w:rPr>
        <w:t xml:space="preserve"> میوه گردو</w:t>
      </w:r>
      <w:r w:rsidR="006A1171" w:rsidRPr="006C6B95">
        <w:rPr>
          <w:rFonts w:ascii="Times New Roman" w:hAnsi="Times New Roman" w:cs="B Lotus"/>
          <w:color w:val="000000"/>
          <w:sz w:val="24"/>
          <w:szCs w:val="28"/>
          <w:rtl/>
          <w:lang w:bidi="fa-IR"/>
        </w:rPr>
        <w:t xml:space="preserve"> معنی</w:t>
      </w:r>
      <w:r w:rsidR="006A1171" w:rsidRPr="006C6B95">
        <w:rPr>
          <w:rFonts w:ascii="Times New Roman" w:hAnsi="Times New Roman" w:cs="B Lotus" w:hint="cs"/>
          <w:color w:val="000000"/>
          <w:sz w:val="24"/>
          <w:szCs w:val="28"/>
          <w:rtl/>
          <w:lang w:bidi="fa-IR"/>
        </w:rPr>
        <w:t>‌</w:t>
      </w:r>
      <w:r w:rsidR="006A1171" w:rsidRPr="006C6B95">
        <w:rPr>
          <w:rFonts w:ascii="Times New Roman" w:hAnsi="Times New Roman" w:cs="B Lotus"/>
          <w:color w:val="000000"/>
          <w:sz w:val="24"/>
          <w:szCs w:val="28"/>
          <w:rtl/>
          <w:lang w:bidi="fa-IR"/>
        </w:rPr>
        <w:t xml:space="preserve">دار بود </w:t>
      </w:r>
      <w:r w:rsidRPr="006C6B95">
        <w:rPr>
          <w:rFonts w:ascii="Times New Roman" w:hAnsi="Times New Roman" w:cs="B Lotus" w:hint="cs"/>
          <w:color w:val="000000"/>
          <w:sz w:val="24"/>
          <w:szCs w:val="28"/>
          <w:rtl/>
          <w:lang w:bidi="fa-IR"/>
        </w:rPr>
        <w:t xml:space="preserve">ولی </w:t>
      </w:r>
      <w:r w:rsidRPr="006C6B95">
        <w:rPr>
          <w:rFonts w:ascii="Times New Roman" w:hAnsi="Times New Roman" w:cs="B Lotus"/>
          <w:color w:val="000000"/>
          <w:sz w:val="24"/>
          <w:szCs w:val="28"/>
          <w:rtl/>
          <w:lang w:bidi="fa-IR"/>
        </w:rPr>
        <w:t xml:space="preserve">اثر </w:t>
      </w:r>
      <w:r w:rsidRPr="006C6B95">
        <w:rPr>
          <w:rFonts w:ascii="Times New Roman" w:hAnsi="Times New Roman" w:cs="B Lotus" w:hint="cs"/>
          <w:color w:val="000000"/>
          <w:sz w:val="24"/>
          <w:szCs w:val="28"/>
          <w:rtl/>
          <w:lang w:bidi="fa-IR"/>
        </w:rPr>
        <w:t xml:space="preserve">تیمار تیوسولفات کلسیم، تیوسولفات پتاسیم و تیمارترکیبی تیوسولفات کلسیم و پتاسیم بر میزان </w:t>
      </w:r>
      <w:r>
        <w:rPr>
          <w:rFonts w:ascii="Times New Roman" w:hAnsi="Times New Roman" w:cs="B Lotus" w:hint="cs"/>
          <w:color w:val="000000"/>
          <w:sz w:val="24"/>
          <w:szCs w:val="28"/>
          <w:rtl/>
          <w:lang w:bidi="fa-IR"/>
        </w:rPr>
        <w:t>نیتروژن</w:t>
      </w:r>
      <w:r w:rsidR="006A1171">
        <w:rPr>
          <w:rFonts w:ascii="Times New Roman" w:hAnsi="Times New Roman" w:cs="B Lotus" w:hint="cs"/>
          <w:color w:val="000000"/>
          <w:sz w:val="24"/>
          <w:szCs w:val="28"/>
          <w:rtl/>
          <w:lang w:bidi="fa-IR"/>
        </w:rPr>
        <w:t xml:space="preserve"> و کلسیم</w:t>
      </w:r>
      <w:r>
        <w:rPr>
          <w:rFonts w:ascii="Times New Roman" w:hAnsi="Times New Roman" w:cs="B Lotus" w:hint="cs"/>
          <w:color w:val="000000"/>
          <w:sz w:val="24"/>
          <w:szCs w:val="28"/>
          <w:rtl/>
          <w:lang w:bidi="fa-IR"/>
        </w:rPr>
        <w:t xml:space="preserve"> میوه گردو </w:t>
      </w:r>
      <w:r w:rsidRPr="006C6B95">
        <w:rPr>
          <w:rFonts w:ascii="Times New Roman" w:hAnsi="Times New Roman" w:cs="B Lotus" w:hint="cs"/>
          <w:color w:val="000000"/>
          <w:sz w:val="24"/>
          <w:szCs w:val="28"/>
          <w:rtl/>
          <w:lang w:bidi="fa-IR"/>
        </w:rPr>
        <w:t>معنی</w:t>
      </w:r>
      <w:r w:rsidRPr="006C6B95">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 xml:space="preserve">دار </w:t>
      </w:r>
      <w:r w:rsidRPr="006C6B95">
        <w:rPr>
          <w:rFonts w:ascii="Times New Roman" w:hAnsi="Times New Roman" w:cs="B Lotus" w:hint="cs"/>
          <w:color w:val="000000"/>
          <w:sz w:val="24"/>
          <w:szCs w:val="28"/>
          <w:rtl/>
          <w:lang w:bidi="fa-IR"/>
        </w:rPr>
        <w:t>نبود (جدول 4-</w:t>
      </w:r>
      <w:r>
        <w:rPr>
          <w:rFonts w:ascii="Times New Roman" w:hAnsi="Times New Roman" w:cs="B Lotus" w:hint="cs"/>
          <w:color w:val="000000"/>
          <w:sz w:val="24"/>
          <w:szCs w:val="28"/>
          <w:rtl/>
          <w:lang w:bidi="fa-IR"/>
        </w:rPr>
        <w:t>3</w:t>
      </w:r>
      <w:r w:rsidRPr="006C6B95">
        <w:rPr>
          <w:rFonts w:ascii="Times New Roman" w:hAnsi="Times New Roman" w:cs="B Lotus" w:hint="cs"/>
          <w:color w:val="000000"/>
          <w:sz w:val="24"/>
          <w:szCs w:val="28"/>
          <w:rtl/>
          <w:lang w:bidi="fa-IR"/>
        </w:rPr>
        <w:t xml:space="preserve">). </w:t>
      </w:r>
      <w:r>
        <w:rPr>
          <w:rFonts w:ascii="Times New Roman" w:hAnsi="Times New Roman" w:cs="B Lotus" w:hint="cs"/>
          <w:color w:val="000000"/>
          <w:sz w:val="24"/>
          <w:szCs w:val="28"/>
          <w:rtl/>
          <w:lang w:bidi="fa-IR"/>
        </w:rPr>
        <w:t xml:space="preserve"> </w:t>
      </w:r>
      <w:r w:rsidR="003225C5" w:rsidRPr="006C6B95">
        <w:rPr>
          <w:rFonts w:ascii="Times New Roman" w:hAnsi="Times New Roman" w:cs="B Lotus"/>
          <w:color w:val="000000"/>
          <w:sz w:val="24"/>
          <w:szCs w:val="28"/>
          <w:rtl/>
          <w:lang w:bidi="fa-IR"/>
        </w:rPr>
        <w:t xml:space="preserve">مقایسه میانگین نشان داد </w:t>
      </w:r>
      <w:r w:rsidR="003225C5">
        <w:rPr>
          <w:rFonts w:ascii="Times New Roman" w:hAnsi="Times New Roman" w:cs="B Lotus" w:hint="cs"/>
          <w:color w:val="000000"/>
          <w:sz w:val="24"/>
          <w:szCs w:val="28"/>
          <w:rtl/>
          <w:lang w:bidi="fa-IR"/>
        </w:rPr>
        <w:t xml:space="preserve"> بیشترین میزان آهن، فسفر و پتاسیم (5/96، 51/0 و 50/0 درصد) در تیمار ترکیبی تیوسولفات پتاسیم کلسیم مشاهده شد. </w:t>
      </w:r>
      <w:r w:rsidRPr="006C6B95">
        <w:rPr>
          <w:rFonts w:ascii="Times New Roman" w:hAnsi="Times New Roman" w:cs="B Lotus"/>
          <w:color w:val="000000"/>
          <w:sz w:val="24"/>
          <w:szCs w:val="28"/>
          <w:rtl/>
          <w:lang w:bidi="fa-IR"/>
        </w:rPr>
        <w:t xml:space="preserve">مقایسه میانگین نشان داد که </w:t>
      </w:r>
      <w:r w:rsidRPr="006C6B95">
        <w:rPr>
          <w:rFonts w:ascii="Times New Roman" w:hAnsi="Times New Roman" w:cs="B Lotus" w:hint="cs"/>
          <w:color w:val="000000"/>
          <w:sz w:val="24"/>
          <w:szCs w:val="28"/>
          <w:rtl/>
          <w:lang w:bidi="fa-IR"/>
        </w:rPr>
        <w:t xml:space="preserve">تیمار ترکیبی تیوسولفات کلسیم و پتاسیم </w:t>
      </w:r>
      <w:r>
        <w:rPr>
          <w:rFonts w:ascii="Times New Roman" w:hAnsi="Times New Roman" w:cs="B Lotus" w:hint="cs"/>
          <w:color w:val="000000"/>
          <w:sz w:val="24"/>
          <w:szCs w:val="28"/>
          <w:rtl/>
          <w:lang w:bidi="fa-IR"/>
        </w:rPr>
        <w:t>به طور معنی</w:t>
      </w:r>
      <w:r>
        <w:rPr>
          <w:rFonts w:ascii="Times New Roman" w:hAnsi="Times New Roman" w:cs="B Lotus"/>
          <w:color w:val="000000"/>
          <w:sz w:val="24"/>
          <w:szCs w:val="28"/>
          <w:rtl/>
          <w:lang w:bidi="fa-IR"/>
        </w:rPr>
        <w:softHyphen/>
      </w:r>
      <w:r w:rsidRPr="006C6B95">
        <w:rPr>
          <w:rFonts w:ascii="Times New Roman" w:hAnsi="Times New Roman" w:cs="B Lotus" w:hint="cs"/>
          <w:color w:val="000000"/>
          <w:sz w:val="24"/>
          <w:szCs w:val="28"/>
          <w:rtl/>
          <w:lang w:bidi="fa-IR"/>
        </w:rPr>
        <w:t xml:space="preserve">داری موجب افزایش </w:t>
      </w:r>
      <w:r>
        <w:rPr>
          <w:rFonts w:ascii="Times New Roman" w:hAnsi="Times New Roman" w:cs="B Lotus" w:hint="cs"/>
          <w:color w:val="000000"/>
          <w:sz w:val="24"/>
          <w:szCs w:val="28"/>
          <w:rtl/>
          <w:lang w:bidi="fa-IR"/>
        </w:rPr>
        <w:t>میزان آهن</w:t>
      </w:r>
      <w:r w:rsidR="003225C5">
        <w:rPr>
          <w:rFonts w:ascii="Times New Roman" w:hAnsi="Times New Roman" w:cs="B Lotus" w:hint="cs"/>
          <w:color w:val="000000"/>
          <w:sz w:val="24"/>
          <w:szCs w:val="28"/>
          <w:rtl/>
          <w:lang w:bidi="fa-IR"/>
        </w:rPr>
        <w:t>، پتاسیم و فسفر</w:t>
      </w:r>
      <w:r w:rsidRPr="006C6B95">
        <w:rPr>
          <w:rFonts w:ascii="Times New Roman" w:hAnsi="Times New Roman" w:cs="B Lotus" w:hint="cs"/>
          <w:color w:val="000000"/>
          <w:sz w:val="24"/>
          <w:szCs w:val="28"/>
          <w:rtl/>
          <w:lang w:bidi="fa-IR"/>
        </w:rPr>
        <w:t xml:space="preserve"> </w:t>
      </w:r>
      <w:r>
        <w:rPr>
          <w:rFonts w:ascii="Times New Roman" w:hAnsi="Times New Roman" w:cs="B Lotus" w:hint="cs"/>
          <w:color w:val="000000"/>
          <w:sz w:val="24"/>
          <w:szCs w:val="28"/>
          <w:rtl/>
          <w:lang w:bidi="fa-IR"/>
        </w:rPr>
        <w:t xml:space="preserve">میوه </w:t>
      </w:r>
      <w:r w:rsidRPr="006C6B95">
        <w:rPr>
          <w:rFonts w:ascii="Times New Roman" w:hAnsi="Times New Roman" w:cs="B Lotus" w:hint="cs"/>
          <w:color w:val="000000"/>
          <w:sz w:val="24"/>
          <w:szCs w:val="28"/>
          <w:rtl/>
          <w:lang w:bidi="fa-IR"/>
        </w:rPr>
        <w:t>گردو شد (شکل 4-</w:t>
      </w:r>
      <w:r>
        <w:rPr>
          <w:rFonts w:ascii="Times New Roman" w:hAnsi="Times New Roman" w:cs="B Lotus" w:hint="cs"/>
          <w:color w:val="000000"/>
          <w:sz w:val="24"/>
          <w:szCs w:val="28"/>
          <w:rtl/>
          <w:lang w:bidi="fa-IR"/>
        </w:rPr>
        <w:t>1</w:t>
      </w:r>
      <w:r w:rsidRPr="006C6B95">
        <w:rPr>
          <w:rFonts w:ascii="Times New Roman" w:hAnsi="Times New Roman" w:cs="B Lotus" w:hint="cs"/>
          <w:color w:val="000000"/>
          <w:sz w:val="24"/>
          <w:szCs w:val="28"/>
          <w:rtl/>
          <w:lang w:bidi="fa-IR"/>
        </w:rPr>
        <w:t xml:space="preserve">).  کمترین میزان </w:t>
      </w:r>
      <w:r>
        <w:rPr>
          <w:rFonts w:ascii="Times New Roman" w:hAnsi="Times New Roman" w:cs="B Lotus" w:hint="cs"/>
          <w:color w:val="000000"/>
          <w:sz w:val="24"/>
          <w:szCs w:val="28"/>
          <w:rtl/>
          <w:lang w:bidi="fa-IR"/>
        </w:rPr>
        <w:t>آهن</w:t>
      </w:r>
      <w:r w:rsidR="003225C5">
        <w:rPr>
          <w:rFonts w:ascii="Times New Roman" w:hAnsi="Times New Roman" w:cs="B Lotus" w:hint="cs"/>
          <w:color w:val="000000"/>
          <w:sz w:val="24"/>
          <w:szCs w:val="28"/>
          <w:rtl/>
          <w:lang w:bidi="fa-IR"/>
        </w:rPr>
        <w:t>، پتاسیم و فسفر</w:t>
      </w:r>
      <w:r w:rsidRPr="006C6B95">
        <w:rPr>
          <w:rFonts w:ascii="Times New Roman" w:hAnsi="Times New Roman" w:cs="B Lotus" w:hint="cs"/>
          <w:color w:val="000000"/>
          <w:sz w:val="24"/>
          <w:szCs w:val="28"/>
          <w:rtl/>
          <w:lang w:bidi="fa-IR"/>
        </w:rPr>
        <w:t xml:space="preserve"> در شاهد (</w:t>
      </w:r>
      <w:r w:rsidR="003225C5">
        <w:rPr>
          <w:rFonts w:ascii="Times New Roman" w:hAnsi="Times New Roman" w:cs="B Lotus" w:hint="cs"/>
          <w:color w:val="000000"/>
          <w:sz w:val="24"/>
          <w:szCs w:val="28"/>
          <w:rtl/>
          <w:lang w:bidi="fa-IR"/>
        </w:rPr>
        <w:t>2/77</w:t>
      </w:r>
      <w:r>
        <w:rPr>
          <w:rFonts w:ascii="Times New Roman" w:hAnsi="Times New Roman" w:cs="B Lotus" w:hint="cs"/>
          <w:color w:val="000000"/>
          <w:sz w:val="24"/>
          <w:szCs w:val="28"/>
          <w:rtl/>
          <w:lang w:bidi="fa-IR"/>
        </w:rPr>
        <w:t xml:space="preserve"> میلی گرم</w:t>
      </w:r>
      <w:r w:rsidR="003225C5">
        <w:rPr>
          <w:rFonts w:ascii="Times New Roman" w:hAnsi="Times New Roman" w:cs="B Lotus" w:hint="cs"/>
          <w:color w:val="000000"/>
          <w:sz w:val="24"/>
          <w:szCs w:val="28"/>
          <w:rtl/>
          <w:lang w:bidi="fa-IR"/>
        </w:rPr>
        <w:t xml:space="preserve">، </w:t>
      </w:r>
      <w:r w:rsidR="00431A5A">
        <w:rPr>
          <w:rFonts w:ascii="Times New Roman" w:hAnsi="Times New Roman" w:cs="B Lotus" w:hint="cs"/>
          <w:color w:val="000000"/>
          <w:sz w:val="24"/>
          <w:szCs w:val="28"/>
          <w:rtl/>
          <w:lang w:bidi="fa-IR"/>
        </w:rPr>
        <w:t>42/0 و 44/0 درصد</w:t>
      </w:r>
      <w:r>
        <w:rPr>
          <w:rFonts w:ascii="Times New Roman" w:hAnsi="Times New Roman" w:cs="B Lotus" w:hint="cs"/>
          <w:color w:val="000000"/>
          <w:sz w:val="24"/>
          <w:szCs w:val="28"/>
          <w:rtl/>
          <w:lang w:bidi="fa-IR"/>
        </w:rPr>
        <w:t>) مشاهده شد</w:t>
      </w:r>
      <w:r w:rsidRPr="006C6B95">
        <w:rPr>
          <w:rFonts w:ascii="Times New Roman" w:hAnsi="Times New Roman" w:cs="B Lotus" w:hint="cs"/>
          <w:color w:val="000000"/>
          <w:sz w:val="24"/>
          <w:szCs w:val="28"/>
          <w:rtl/>
          <w:lang w:bidi="fa-IR"/>
        </w:rPr>
        <w:t>. تیمار ترکیبی تیوسولفات کلسیم و پتاسیم</w:t>
      </w:r>
      <w:r w:rsidR="00E829A7">
        <w:rPr>
          <w:rFonts w:ascii="Times New Roman" w:hAnsi="Times New Roman" w:cs="B Lotus" w:hint="cs"/>
          <w:color w:val="000000"/>
          <w:sz w:val="24"/>
          <w:szCs w:val="28"/>
          <w:rtl/>
          <w:lang w:bidi="fa-IR"/>
        </w:rPr>
        <w:t xml:space="preserve"> با </w:t>
      </w:r>
      <w:r w:rsidR="00431A5A">
        <w:rPr>
          <w:rFonts w:ascii="Times New Roman" w:hAnsi="Times New Roman" w:cs="B Lotus" w:hint="cs"/>
          <w:color w:val="000000"/>
          <w:sz w:val="24"/>
          <w:szCs w:val="28"/>
          <w:rtl/>
          <w:lang w:bidi="fa-IR"/>
        </w:rPr>
        <w:t xml:space="preserve">میانگین 5/96 </w:t>
      </w:r>
      <w:r w:rsidR="00E829A7">
        <w:rPr>
          <w:rFonts w:ascii="Times New Roman" w:hAnsi="Times New Roman" w:cs="B Lotus" w:hint="cs"/>
          <w:color w:val="000000"/>
          <w:sz w:val="24"/>
          <w:szCs w:val="28"/>
          <w:rtl/>
          <w:lang w:bidi="fa-IR"/>
        </w:rPr>
        <w:t>میلی گرم</w:t>
      </w:r>
      <w:r w:rsidRPr="006C6B95">
        <w:rPr>
          <w:rFonts w:ascii="Times New Roman" w:hAnsi="Times New Roman" w:cs="B Lotus" w:hint="cs"/>
          <w:color w:val="000000"/>
          <w:sz w:val="24"/>
          <w:szCs w:val="28"/>
          <w:rtl/>
          <w:lang w:bidi="fa-IR"/>
        </w:rPr>
        <w:t xml:space="preserve"> موجب افزایش </w:t>
      </w:r>
      <w:r>
        <w:rPr>
          <w:rFonts w:ascii="Times New Roman" w:hAnsi="Times New Roman" w:cs="B Lotus" w:hint="cs"/>
          <w:color w:val="000000"/>
          <w:sz w:val="24"/>
          <w:szCs w:val="28"/>
          <w:rtl/>
          <w:lang w:bidi="fa-IR"/>
        </w:rPr>
        <w:t>آهن میوه گردو شد(شکل 4-1)</w:t>
      </w:r>
    </w:p>
    <w:p w14:paraId="00C61A99" w14:textId="77777777" w:rsidR="00C715D0" w:rsidRPr="006C6B95" w:rsidRDefault="00C715D0" w:rsidP="00C715D0">
      <w:pPr>
        <w:bidi/>
        <w:spacing w:line="360" w:lineRule="auto"/>
        <w:ind w:firstLine="284"/>
        <w:jc w:val="center"/>
        <w:rPr>
          <w:rFonts w:ascii="Times New Roman" w:hAnsi="Times New Roman" w:cs="B Lotus"/>
          <w:color w:val="000000"/>
          <w:sz w:val="24"/>
          <w:szCs w:val="28"/>
          <w:rtl/>
          <w:lang w:bidi="fa-IR"/>
        </w:rPr>
      </w:pPr>
      <w:r w:rsidRPr="006C6B95">
        <w:rPr>
          <w:rFonts w:ascii="Times New Roman" w:hAnsi="Times New Roman" w:cs="B Lotus" w:hint="cs"/>
          <w:color w:val="000000"/>
          <w:sz w:val="24"/>
          <w:szCs w:val="28"/>
          <w:rtl/>
          <w:lang w:bidi="fa-IR"/>
        </w:rPr>
        <w:t>جدول 4-</w:t>
      </w:r>
      <w:r>
        <w:rPr>
          <w:rFonts w:ascii="Times New Roman" w:hAnsi="Times New Roman" w:cs="B Lotus" w:hint="cs"/>
          <w:color w:val="000000"/>
          <w:sz w:val="24"/>
          <w:szCs w:val="28"/>
          <w:rtl/>
          <w:lang w:bidi="fa-IR"/>
        </w:rPr>
        <w:t>3</w:t>
      </w:r>
      <w:r w:rsidRPr="006C6B95">
        <w:rPr>
          <w:rFonts w:ascii="Times New Roman" w:hAnsi="Times New Roman" w:cs="B Lotus" w:hint="cs"/>
          <w:color w:val="000000"/>
          <w:sz w:val="24"/>
          <w:szCs w:val="28"/>
          <w:rtl/>
          <w:lang w:bidi="fa-IR"/>
        </w:rPr>
        <w:t>- نتایج تجزیه واریانس</w:t>
      </w:r>
      <w:r w:rsidRPr="006C6B95">
        <w:rPr>
          <w:rFonts w:ascii="Times New Roman" w:hAnsi="Times New Roman" w:cs="B Lotus"/>
          <w:color w:val="000000"/>
          <w:sz w:val="24"/>
          <w:szCs w:val="28"/>
          <w:rtl/>
          <w:lang w:bidi="fa-IR"/>
        </w:rPr>
        <w:t xml:space="preserve"> اثر </w:t>
      </w:r>
      <w:r w:rsidRPr="006C6B95">
        <w:rPr>
          <w:rFonts w:ascii="Times New Roman" w:hAnsi="Times New Roman" w:cs="B Lotus" w:hint="cs"/>
          <w:color w:val="000000"/>
          <w:sz w:val="24"/>
          <w:szCs w:val="28"/>
          <w:rtl/>
          <w:lang w:bidi="fa-IR"/>
        </w:rPr>
        <w:t>تیمار</w:t>
      </w:r>
      <w:r>
        <w:rPr>
          <w:rFonts w:ascii="Times New Roman" w:hAnsi="Times New Roman" w:cs="B Lotus" w:hint="cs"/>
          <w:color w:val="000000"/>
          <w:sz w:val="24"/>
          <w:szCs w:val="28"/>
          <w:rtl/>
          <w:lang w:bidi="fa-IR"/>
        </w:rPr>
        <w:t>های</w:t>
      </w:r>
      <w:r w:rsidRPr="006C6B95">
        <w:rPr>
          <w:rFonts w:ascii="Times New Roman" w:hAnsi="Times New Roman" w:cs="B Lotus" w:hint="cs"/>
          <w:color w:val="000000"/>
          <w:sz w:val="24"/>
          <w:szCs w:val="28"/>
          <w:rtl/>
          <w:lang w:bidi="fa-IR"/>
        </w:rPr>
        <w:t xml:space="preserve"> تیوسولفات کلسیم، تیوسولفات پتاسیم و ترکیب تیوسولفات کلسیم و پتاسیم</w:t>
      </w:r>
      <w:r w:rsidRPr="006C6B95">
        <w:rPr>
          <w:rFonts w:ascii="Times New Roman" w:hAnsi="Times New Roman" w:cs="B Lotus"/>
          <w:color w:val="000000"/>
          <w:sz w:val="24"/>
          <w:szCs w:val="28"/>
          <w:rtl/>
          <w:lang w:bidi="fa-IR"/>
        </w:rPr>
        <w:t xml:space="preserve"> بر </w:t>
      </w:r>
      <w:r>
        <w:rPr>
          <w:rFonts w:ascii="Times New Roman" w:hAnsi="Times New Roman" w:cs="B Lotus" w:hint="cs"/>
          <w:color w:val="000000"/>
          <w:sz w:val="24"/>
          <w:szCs w:val="28"/>
          <w:rtl/>
          <w:lang w:bidi="fa-IR"/>
        </w:rPr>
        <w:t xml:space="preserve">میزان عناصر </w:t>
      </w:r>
      <w:r w:rsidRPr="006C6B95">
        <w:rPr>
          <w:rFonts w:ascii="Times New Roman" w:hAnsi="Times New Roman" w:cs="B Lotus"/>
          <w:color w:val="000000"/>
          <w:sz w:val="24"/>
          <w:szCs w:val="28"/>
          <w:rtl/>
          <w:lang w:bidi="fa-IR"/>
        </w:rPr>
        <w:t>شیمیایی</w:t>
      </w:r>
      <w:r>
        <w:rPr>
          <w:rFonts w:ascii="Times New Roman" w:hAnsi="Times New Roman" w:cs="B Lotus" w:hint="cs"/>
          <w:color w:val="000000"/>
          <w:sz w:val="24"/>
          <w:szCs w:val="28"/>
          <w:rtl/>
          <w:lang w:bidi="fa-IR"/>
        </w:rPr>
        <w:t xml:space="preserve"> میوه</w:t>
      </w:r>
      <w:r w:rsidRPr="006C6B95">
        <w:rPr>
          <w:rFonts w:ascii="Times New Roman" w:hAnsi="Times New Roman" w:cs="B Lotus" w:hint="cs"/>
          <w:color w:val="000000"/>
          <w:sz w:val="24"/>
          <w:szCs w:val="28"/>
          <w:rtl/>
          <w:lang w:bidi="fa-IR"/>
        </w:rPr>
        <w:t xml:space="preserve"> گردو رقم چندلر</w:t>
      </w:r>
    </w:p>
    <w:tbl>
      <w:tblPr>
        <w:bidiVisual/>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79"/>
        <w:gridCol w:w="331"/>
        <w:gridCol w:w="1260"/>
        <w:gridCol w:w="1440"/>
        <w:gridCol w:w="1440"/>
        <w:gridCol w:w="1980"/>
        <w:gridCol w:w="90"/>
        <w:gridCol w:w="960"/>
        <w:gridCol w:w="1020"/>
        <w:gridCol w:w="270"/>
        <w:gridCol w:w="270"/>
      </w:tblGrid>
      <w:tr w:rsidR="006703A0" w:rsidRPr="00CC0598" w14:paraId="06111060" w14:textId="77777777" w:rsidTr="006703A0">
        <w:trPr>
          <w:gridAfter w:val="1"/>
          <w:wAfter w:w="270" w:type="dxa"/>
          <w:trHeight w:val="737"/>
        </w:trPr>
        <w:tc>
          <w:tcPr>
            <w:tcW w:w="1679" w:type="dxa"/>
            <w:tcBorders>
              <w:left w:val="nil"/>
              <w:bottom w:val="single" w:sz="4" w:space="0" w:color="auto"/>
              <w:right w:val="nil"/>
            </w:tcBorders>
            <w:shd w:val="clear" w:color="auto" w:fill="auto"/>
          </w:tcPr>
          <w:p w14:paraId="4AF71A07" w14:textId="77777777" w:rsidR="006703A0" w:rsidRPr="00CC0598" w:rsidRDefault="006703A0" w:rsidP="006703A0">
            <w:pPr>
              <w:bidi/>
              <w:spacing w:after="0" w:line="360" w:lineRule="auto"/>
              <w:jc w:val="center"/>
              <w:rPr>
                <w:rFonts w:ascii="Times New Roman" w:hAnsi="Times New Roman" w:cs="B Lotus"/>
                <w:color w:val="000000"/>
                <w:sz w:val="24"/>
                <w:szCs w:val="28"/>
                <w:rtl/>
                <w:lang w:bidi="fa-IR"/>
              </w:rPr>
            </w:pPr>
          </w:p>
        </w:tc>
        <w:tc>
          <w:tcPr>
            <w:tcW w:w="6451" w:type="dxa"/>
            <w:gridSpan w:val="5"/>
            <w:tcBorders>
              <w:left w:val="nil"/>
              <w:bottom w:val="single" w:sz="4" w:space="0" w:color="auto"/>
              <w:right w:val="nil"/>
            </w:tcBorders>
            <w:shd w:val="clear" w:color="auto" w:fill="auto"/>
          </w:tcPr>
          <w:p w14:paraId="04AE6318" w14:textId="77777777" w:rsidR="006703A0" w:rsidRPr="00CC0598" w:rsidRDefault="006703A0" w:rsidP="006703A0">
            <w:pPr>
              <w:bidi/>
              <w:spacing w:line="360" w:lineRule="auto"/>
              <w:jc w:val="center"/>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میانگین مربعات</w:t>
            </w:r>
          </w:p>
        </w:tc>
        <w:tc>
          <w:tcPr>
            <w:tcW w:w="2070" w:type="dxa"/>
            <w:gridSpan w:val="3"/>
            <w:tcBorders>
              <w:left w:val="nil"/>
              <w:bottom w:val="single" w:sz="4" w:space="0" w:color="auto"/>
              <w:right w:val="nil"/>
            </w:tcBorders>
          </w:tcPr>
          <w:p w14:paraId="311C4D50" w14:textId="77777777" w:rsidR="006703A0" w:rsidRPr="00CC0598" w:rsidRDefault="006703A0" w:rsidP="006703A0">
            <w:pPr>
              <w:bidi/>
              <w:spacing w:line="360" w:lineRule="auto"/>
              <w:jc w:val="center"/>
              <w:rPr>
                <w:rFonts w:ascii="Times New Roman" w:hAnsi="Times New Roman" w:cs="B Lotus"/>
                <w:color w:val="000000"/>
                <w:sz w:val="24"/>
                <w:szCs w:val="28"/>
                <w:rtl/>
                <w:lang w:bidi="fa-IR"/>
              </w:rPr>
            </w:pPr>
          </w:p>
        </w:tc>
        <w:tc>
          <w:tcPr>
            <w:tcW w:w="270" w:type="dxa"/>
            <w:tcBorders>
              <w:left w:val="nil"/>
              <w:bottom w:val="single" w:sz="4" w:space="0" w:color="auto"/>
              <w:right w:val="nil"/>
            </w:tcBorders>
          </w:tcPr>
          <w:p w14:paraId="25CEB561" w14:textId="77777777" w:rsidR="006703A0" w:rsidRPr="00CC0598" w:rsidRDefault="006703A0" w:rsidP="006703A0">
            <w:pPr>
              <w:bidi/>
              <w:spacing w:line="360" w:lineRule="auto"/>
              <w:jc w:val="center"/>
              <w:rPr>
                <w:rFonts w:ascii="Times New Roman" w:hAnsi="Times New Roman" w:cs="B Lotus"/>
                <w:color w:val="000000"/>
                <w:sz w:val="24"/>
                <w:szCs w:val="28"/>
                <w:rtl/>
                <w:lang w:bidi="fa-IR"/>
              </w:rPr>
            </w:pPr>
          </w:p>
        </w:tc>
      </w:tr>
      <w:tr w:rsidR="006703A0" w:rsidRPr="00CC0598" w14:paraId="24C74040" w14:textId="77777777" w:rsidTr="006A1171">
        <w:trPr>
          <w:trHeight w:val="863"/>
        </w:trPr>
        <w:tc>
          <w:tcPr>
            <w:tcW w:w="2010" w:type="dxa"/>
            <w:gridSpan w:val="2"/>
            <w:tcBorders>
              <w:left w:val="nil"/>
              <w:bottom w:val="single" w:sz="4" w:space="0" w:color="auto"/>
              <w:right w:val="nil"/>
            </w:tcBorders>
            <w:shd w:val="clear" w:color="auto" w:fill="auto"/>
          </w:tcPr>
          <w:p w14:paraId="57ADE6F3" w14:textId="77777777" w:rsidR="006703A0" w:rsidRPr="00CC0598" w:rsidRDefault="006703A0"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lastRenderedPageBreak/>
              <w:t>منابع تغییرات</w:t>
            </w:r>
          </w:p>
        </w:tc>
        <w:tc>
          <w:tcPr>
            <w:tcW w:w="1260" w:type="dxa"/>
            <w:tcBorders>
              <w:left w:val="nil"/>
              <w:bottom w:val="single" w:sz="4" w:space="0" w:color="auto"/>
              <w:right w:val="nil"/>
            </w:tcBorders>
            <w:shd w:val="clear" w:color="auto" w:fill="auto"/>
          </w:tcPr>
          <w:p w14:paraId="4581DB55" w14:textId="77777777" w:rsidR="006703A0" w:rsidRPr="00CC0598" w:rsidRDefault="006703A0"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درجه آزادی</w:t>
            </w:r>
          </w:p>
        </w:tc>
        <w:tc>
          <w:tcPr>
            <w:tcW w:w="1440" w:type="dxa"/>
            <w:tcBorders>
              <w:left w:val="nil"/>
              <w:bottom w:val="single" w:sz="4" w:space="0" w:color="auto"/>
              <w:right w:val="nil"/>
            </w:tcBorders>
            <w:shd w:val="clear" w:color="auto" w:fill="auto"/>
          </w:tcPr>
          <w:p w14:paraId="21C82AAA" w14:textId="77777777" w:rsidR="006703A0" w:rsidRPr="00CC0598" w:rsidRDefault="006703A0" w:rsidP="006703A0">
            <w:pPr>
              <w:bidi/>
              <w:spacing w:line="360" w:lineRule="auto"/>
              <w:jc w:val="center"/>
              <w:rPr>
                <w:rFonts w:ascii="Times New Roman" w:hAnsi="Times New Roman" w:cs="B Lotus"/>
                <w:color w:val="000000"/>
                <w:lang w:bidi="fa-IR"/>
              </w:rPr>
            </w:pPr>
            <w:r w:rsidRPr="00CC0598">
              <w:rPr>
                <w:rFonts w:ascii="Times New Roman" w:hAnsi="Times New Roman" w:cs="B Lotus" w:hint="cs"/>
                <w:color w:val="000000"/>
                <w:rtl/>
                <w:lang w:bidi="fa-IR"/>
              </w:rPr>
              <w:t>نیتروژن</w:t>
            </w:r>
          </w:p>
        </w:tc>
        <w:tc>
          <w:tcPr>
            <w:tcW w:w="1440" w:type="dxa"/>
            <w:tcBorders>
              <w:left w:val="nil"/>
              <w:bottom w:val="single" w:sz="4" w:space="0" w:color="auto"/>
              <w:right w:val="nil"/>
            </w:tcBorders>
            <w:shd w:val="clear" w:color="auto" w:fill="auto"/>
          </w:tcPr>
          <w:p w14:paraId="17198CFC" w14:textId="77777777" w:rsidR="006703A0" w:rsidRPr="00CC0598" w:rsidRDefault="006703A0"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فسفر</w:t>
            </w:r>
          </w:p>
        </w:tc>
        <w:tc>
          <w:tcPr>
            <w:tcW w:w="2070" w:type="dxa"/>
            <w:gridSpan w:val="2"/>
            <w:tcBorders>
              <w:left w:val="nil"/>
              <w:bottom w:val="single" w:sz="4" w:space="0" w:color="auto"/>
              <w:right w:val="nil"/>
            </w:tcBorders>
            <w:shd w:val="clear" w:color="auto" w:fill="auto"/>
          </w:tcPr>
          <w:p w14:paraId="4A424F20" w14:textId="77777777" w:rsidR="006703A0" w:rsidRPr="00CC0598" w:rsidRDefault="006703A0"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پتاسیم</w:t>
            </w:r>
          </w:p>
        </w:tc>
        <w:tc>
          <w:tcPr>
            <w:tcW w:w="960" w:type="dxa"/>
            <w:tcBorders>
              <w:left w:val="nil"/>
              <w:bottom w:val="single" w:sz="4" w:space="0" w:color="auto"/>
              <w:right w:val="nil"/>
            </w:tcBorders>
          </w:tcPr>
          <w:p w14:paraId="6CE26593" w14:textId="77777777" w:rsidR="006703A0" w:rsidRPr="00CC0598" w:rsidRDefault="006A1171"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کلسیم</w:t>
            </w:r>
          </w:p>
        </w:tc>
        <w:tc>
          <w:tcPr>
            <w:tcW w:w="1560" w:type="dxa"/>
            <w:gridSpan w:val="3"/>
            <w:tcBorders>
              <w:left w:val="nil"/>
              <w:bottom w:val="single" w:sz="4" w:space="0" w:color="auto"/>
              <w:right w:val="nil"/>
            </w:tcBorders>
          </w:tcPr>
          <w:p w14:paraId="445FA845" w14:textId="77777777" w:rsidR="006703A0" w:rsidRPr="00CC0598" w:rsidRDefault="006703A0"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آهن</w:t>
            </w:r>
          </w:p>
        </w:tc>
      </w:tr>
      <w:tr w:rsidR="006703A0" w:rsidRPr="00CC0598" w14:paraId="68D2F541" w14:textId="77777777" w:rsidTr="006A1171">
        <w:trPr>
          <w:trHeight w:val="528"/>
        </w:trPr>
        <w:tc>
          <w:tcPr>
            <w:tcW w:w="2010" w:type="dxa"/>
            <w:gridSpan w:val="2"/>
            <w:tcBorders>
              <w:left w:val="nil"/>
              <w:bottom w:val="nil"/>
              <w:right w:val="nil"/>
            </w:tcBorders>
            <w:shd w:val="clear" w:color="auto" w:fill="auto"/>
          </w:tcPr>
          <w:p w14:paraId="0AF8A148" w14:textId="77777777" w:rsidR="006703A0" w:rsidRPr="00CC0598" w:rsidRDefault="006703A0"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بلوک</w:t>
            </w:r>
          </w:p>
        </w:tc>
        <w:tc>
          <w:tcPr>
            <w:tcW w:w="1260" w:type="dxa"/>
            <w:tcBorders>
              <w:left w:val="nil"/>
              <w:bottom w:val="nil"/>
              <w:right w:val="nil"/>
            </w:tcBorders>
            <w:shd w:val="clear" w:color="auto" w:fill="auto"/>
          </w:tcPr>
          <w:p w14:paraId="7F500C50" w14:textId="77777777" w:rsidR="006703A0" w:rsidRPr="00CC0598" w:rsidRDefault="006703A0" w:rsidP="006703A0">
            <w:pPr>
              <w:bidi/>
              <w:spacing w:line="360" w:lineRule="auto"/>
              <w:jc w:val="both"/>
              <w:rPr>
                <w:rFonts w:ascii="Times New Roman" w:hAnsi="Times New Roman" w:cs="B Lotus"/>
                <w:color w:val="000000"/>
                <w:sz w:val="24"/>
                <w:szCs w:val="24"/>
                <w:rtl/>
                <w:lang w:bidi="fa-IR"/>
              </w:rPr>
            </w:pPr>
            <w:r w:rsidRPr="00CC0598">
              <w:rPr>
                <w:rFonts w:ascii="Times New Roman" w:hAnsi="Times New Roman" w:cs="B Lotus" w:hint="cs"/>
                <w:color w:val="000000"/>
                <w:sz w:val="24"/>
                <w:szCs w:val="24"/>
                <w:rtl/>
                <w:lang w:bidi="fa-IR"/>
              </w:rPr>
              <w:t>2</w:t>
            </w:r>
          </w:p>
        </w:tc>
        <w:tc>
          <w:tcPr>
            <w:tcW w:w="1440" w:type="dxa"/>
            <w:tcBorders>
              <w:left w:val="nil"/>
              <w:bottom w:val="nil"/>
              <w:right w:val="nil"/>
            </w:tcBorders>
            <w:shd w:val="clear" w:color="auto" w:fill="auto"/>
          </w:tcPr>
          <w:p w14:paraId="3CF54C01" w14:textId="77777777" w:rsidR="006703A0" w:rsidRPr="006C6B95" w:rsidRDefault="006703A0"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026/0</w:t>
            </w:r>
          </w:p>
        </w:tc>
        <w:tc>
          <w:tcPr>
            <w:tcW w:w="1440" w:type="dxa"/>
            <w:tcBorders>
              <w:left w:val="nil"/>
              <w:bottom w:val="nil"/>
              <w:right w:val="nil"/>
            </w:tcBorders>
            <w:shd w:val="clear" w:color="auto" w:fill="auto"/>
          </w:tcPr>
          <w:p w14:paraId="29718E6B" w14:textId="77777777" w:rsidR="006703A0" w:rsidRPr="006C6B95" w:rsidRDefault="006703A0"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001/0</w:t>
            </w:r>
          </w:p>
        </w:tc>
        <w:tc>
          <w:tcPr>
            <w:tcW w:w="2070" w:type="dxa"/>
            <w:gridSpan w:val="2"/>
            <w:tcBorders>
              <w:left w:val="nil"/>
              <w:bottom w:val="nil"/>
              <w:right w:val="nil"/>
            </w:tcBorders>
            <w:shd w:val="clear" w:color="auto" w:fill="auto"/>
          </w:tcPr>
          <w:p w14:paraId="0471605D" w14:textId="77777777" w:rsidR="006703A0" w:rsidRPr="006C6B95" w:rsidRDefault="00D96385"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003/0</w:t>
            </w:r>
          </w:p>
        </w:tc>
        <w:tc>
          <w:tcPr>
            <w:tcW w:w="960" w:type="dxa"/>
            <w:tcBorders>
              <w:left w:val="nil"/>
              <w:bottom w:val="nil"/>
              <w:right w:val="nil"/>
            </w:tcBorders>
          </w:tcPr>
          <w:p w14:paraId="0C8A79D3" w14:textId="77777777" w:rsidR="006703A0" w:rsidRPr="006C6B95" w:rsidRDefault="006A1171"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3/3</w:t>
            </w:r>
          </w:p>
        </w:tc>
        <w:tc>
          <w:tcPr>
            <w:tcW w:w="1560" w:type="dxa"/>
            <w:gridSpan w:val="3"/>
            <w:tcBorders>
              <w:left w:val="nil"/>
              <w:bottom w:val="nil"/>
              <w:right w:val="nil"/>
            </w:tcBorders>
          </w:tcPr>
          <w:p w14:paraId="3770434F" w14:textId="77777777" w:rsidR="006703A0" w:rsidRPr="006C6B95" w:rsidRDefault="006703A0"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19/63</w:t>
            </w:r>
          </w:p>
        </w:tc>
      </w:tr>
      <w:tr w:rsidR="006703A0" w:rsidRPr="00CC0598" w14:paraId="3BE708B3" w14:textId="77777777" w:rsidTr="006A1171">
        <w:trPr>
          <w:trHeight w:val="539"/>
        </w:trPr>
        <w:tc>
          <w:tcPr>
            <w:tcW w:w="2010" w:type="dxa"/>
            <w:gridSpan w:val="2"/>
            <w:tcBorders>
              <w:top w:val="nil"/>
              <w:left w:val="nil"/>
              <w:bottom w:val="nil"/>
              <w:right w:val="nil"/>
            </w:tcBorders>
            <w:shd w:val="clear" w:color="auto" w:fill="auto"/>
          </w:tcPr>
          <w:p w14:paraId="0017AA5D" w14:textId="77777777" w:rsidR="006703A0" w:rsidRPr="00CC0598" w:rsidRDefault="006703A0"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تیمار</w:t>
            </w:r>
          </w:p>
        </w:tc>
        <w:tc>
          <w:tcPr>
            <w:tcW w:w="1260" w:type="dxa"/>
            <w:tcBorders>
              <w:top w:val="nil"/>
              <w:left w:val="nil"/>
              <w:bottom w:val="nil"/>
              <w:right w:val="nil"/>
            </w:tcBorders>
            <w:shd w:val="clear" w:color="auto" w:fill="auto"/>
          </w:tcPr>
          <w:p w14:paraId="26EF6CE8" w14:textId="77777777" w:rsidR="006703A0" w:rsidRPr="00CC0598" w:rsidRDefault="006703A0" w:rsidP="006703A0">
            <w:pPr>
              <w:bidi/>
              <w:spacing w:line="360" w:lineRule="auto"/>
              <w:jc w:val="both"/>
              <w:rPr>
                <w:rFonts w:ascii="Times New Roman" w:hAnsi="Times New Roman" w:cs="B Lotus"/>
                <w:color w:val="000000"/>
                <w:sz w:val="24"/>
                <w:szCs w:val="24"/>
                <w:rtl/>
                <w:lang w:bidi="fa-IR"/>
              </w:rPr>
            </w:pPr>
            <w:r w:rsidRPr="00CC0598">
              <w:rPr>
                <w:rFonts w:ascii="Times New Roman" w:hAnsi="Times New Roman" w:cs="B Lotus" w:hint="cs"/>
                <w:color w:val="000000"/>
                <w:sz w:val="24"/>
                <w:szCs w:val="24"/>
                <w:rtl/>
                <w:lang w:bidi="fa-IR"/>
              </w:rPr>
              <w:t>3</w:t>
            </w:r>
          </w:p>
        </w:tc>
        <w:tc>
          <w:tcPr>
            <w:tcW w:w="1440" w:type="dxa"/>
            <w:tcBorders>
              <w:top w:val="nil"/>
              <w:left w:val="nil"/>
              <w:bottom w:val="nil"/>
              <w:right w:val="nil"/>
            </w:tcBorders>
            <w:shd w:val="clear" w:color="auto" w:fill="auto"/>
          </w:tcPr>
          <w:p w14:paraId="4A31BFD2" w14:textId="77777777" w:rsidR="006703A0" w:rsidRPr="006C6B95" w:rsidRDefault="006703A0"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BD35FE">
              <w:rPr>
                <w:rFonts w:ascii="Times New Roman" w:eastAsia="SimSun" w:hAnsi="Times New Roman" w:cs="B Lotus"/>
                <w:color w:val="000000"/>
                <w:sz w:val="24"/>
                <w:szCs w:val="24"/>
                <w:vertAlign w:val="superscript"/>
                <w:lang w:bidi="fa-IR"/>
              </w:rPr>
              <w:t>ns</w:t>
            </w:r>
            <w:r>
              <w:rPr>
                <w:rFonts w:ascii="Times New Roman" w:eastAsia="SimSun" w:hAnsi="Times New Roman" w:cs="B Lotus" w:hint="cs"/>
                <w:color w:val="000000"/>
                <w:sz w:val="24"/>
                <w:szCs w:val="24"/>
                <w:rtl/>
                <w:lang w:bidi="fa-IR"/>
              </w:rPr>
              <w:t>030/0</w:t>
            </w:r>
          </w:p>
        </w:tc>
        <w:tc>
          <w:tcPr>
            <w:tcW w:w="1440" w:type="dxa"/>
            <w:tcBorders>
              <w:top w:val="nil"/>
              <w:left w:val="nil"/>
              <w:bottom w:val="nil"/>
              <w:right w:val="nil"/>
            </w:tcBorders>
            <w:shd w:val="clear" w:color="auto" w:fill="auto"/>
          </w:tcPr>
          <w:p w14:paraId="7198C3F6" w14:textId="77777777" w:rsidR="006703A0" w:rsidRPr="006C6B95" w:rsidRDefault="006703A0"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vertAlign w:val="superscript"/>
                <w:rtl/>
                <w:lang w:bidi="fa-IR"/>
              </w:rPr>
              <w:t>*</w:t>
            </w:r>
            <w:r w:rsidRPr="006C6B95">
              <w:rPr>
                <w:rFonts w:ascii="Times New Roman" w:eastAsia="SimSun" w:hAnsi="Times New Roman" w:cs="B Lotus" w:hint="cs"/>
                <w:color w:val="000000"/>
                <w:sz w:val="24"/>
                <w:szCs w:val="24"/>
                <w:vertAlign w:val="superscript"/>
                <w:rtl/>
                <w:lang w:bidi="fa-IR"/>
              </w:rPr>
              <w:t>*</w:t>
            </w:r>
            <w:r>
              <w:rPr>
                <w:rFonts w:ascii="Times New Roman" w:eastAsia="SimSun" w:hAnsi="Times New Roman" w:cs="B Lotus" w:hint="cs"/>
                <w:color w:val="000000"/>
                <w:sz w:val="24"/>
                <w:szCs w:val="24"/>
                <w:rtl/>
                <w:lang w:bidi="fa-IR"/>
              </w:rPr>
              <w:t>003/0</w:t>
            </w:r>
          </w:p>
        </w:tc>
        <w:tc>
          <w:tcPr>
            <w:tcW w:w="2070" w:type="dxa"/>
            <w:gridSpan w:val="2"/>
            <w:tcBorders>
              <w:top w:val="nil"/>
              <w:left w:val="nil"/>
              <w:bottom w:val="nil"/>
              <w:right w:val="nil"/>
            </w:tcBorders>
            <w:shd w:val="clear" w:color="auto" w:fill="auto"/>
          </w:tcPr>
          <w:p w14:paraId="0CA2AB0F" w14:textId="77777777" w:rsidR="006703A0" w:rsidRPr="006C6B95" w:rsidRDefault="006703A0"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color w:val="000000"/>
                <w:sz w:val="24"/>
                <w:szCs w:val="24"/>
                <w:vertAlign w:val="superscript"/>
                <w:lang w:bidi="fa-IR"/>
              </w:rPr>
              <w:t>**</w:t>
            </w:r>
            <w:r>
              <w:rPr>
                <w:rFonts w:ascii="Times New Roman" w:eastAsia="SimSun" w:hAnsi="Times New Roman" w:cs="B Lotus" w:hint="cs"/>
                <w:color w:val="000000"/>
                <w:sz w:val="24"/>
                <w:szCs w:val="24"/>
                <w:rtl/>
                <w:lang w:bidi="fa-IR"/>
              </w:rPr>
              <w:t>006/0</w:t>
            </w:r>
          </w:p>
        </w:tc>
        <w:tc>
          <w:tcPr>
            <w:tcW w:w="960" w:type="dxa"/>
            <w:tcBorders>
              <w:top w:val="nil"/>
              <w:left w:val="nil"/>
              <w:bottom w:val="nil"/>
              <w:right w:val="nil"/>
            </w:tcBorders>
          </w:tcPr>
          <w:p w14:paraId="57890722" w14:textId="77777777" w:rsidR="006703A0" w:rsidRPr="006C6B95" w:rsidRDefault="006A1171" w:rsidP="006A1171">
            <w:pPr>
              <w:autoSpaceDE w:val="0"/>
              <w:autoSpaceDN w:val="0"/>
              <w:bidi/>
              <w:adjustRightInd w:val="0"/>
              <w:spacing w:after="0" w:line="360" w:lineRule="auto"/>
              <w:jc w:val="center"/>
              <w:rPr>
                <w:rFonts w:ascii="Times New Roman" w:eastAsia="SimSun" w:hAnsi="Times New Roman" w:cs="B Lotus"/>
                <w:color w:val="000000"/>
                <w:sz w:val="24"/>
                <w:szCs w:val="24"/>
                <w:vertAlign w:val="superscript"/>
                <w:lang w:bidi="fa-IR"/>
              </w:rPr>
            </w:pPr>
            <w:r w:rsidRPr="006C6B95">
              <w:rPr>
                <w:rFonts w:ascii="Times New Roman" w:eastAsia="SimSun" w:hAnsi="Times New Roman" w:cs="B Lotus"/>
                <w:color w:val="000000"/>
                <w:sz w:val="24"/>
                <w:szCs w:val="24"/>
                <w:vertAlign w:val="superscript"/>
                <w:lang w:bidi="fa-IR"/>
              </w:rPr>
              <w:t>ns</w:t>
            </w:r>
            <w:r>
              <w:rPr>
                <w:rFonts w:ascii="Times New Roman" w:eastAsia="SimSun" w:hAnsi="Times New Roman" w:cs="B Lotus" w:hint="cs"/>
                <w:color w:val="000000"/>
                <w:sz w:val="24"/>
                <w:szCs w:val="24"/>
                <w:rtl/>
                <w:lang w:bidi="fa-IR"/>
              </w:rPr>
              <w:t>001</w:t>
            </w:r>
            <w:r w:rsidR="006703A0">
              <w:rPr>
                <w:rFonts w:ascii="Times New Roman" w:eastAsia="SimSun" w:hAnsi="Times New Roman" w:cs="B Lotus" w:hint="cs"/>
                <w:color w:val="000000"/>
                <w:sz w:val="24"/>
                <w:szCs w:val="24"/>
                <w:rtl/>
                <w:lang w:bidi="fa-IR"/>
              </w:rPr>
              <w:t>/0</w:t>
            </w:r>
          </w:p>
        </w:tc>
        <w:tc>
          <w:tcPr>
            <w:tcW w:w="1560" w:type="dxa"/>
            <w:gridSpan w:val="3"/>
            <w:tcBorders>
              <w:top w:val="nil"/>
              <w:left w:val="nil"/>
              <w:bottom w:val="nil"/>
              <w:right w:val="nil"/>
            </w:tcBorders>
          </w:tcPr>
          <w:p w14:paraId="3EE39565" w14:textId="77777777" w:rsidR="006703A0" w:rsidRPr="006C6B95" w:rsidRDefault="006703A0" w:rsidP="006703A0">
            <w:pPr>
              <w:autoSpaceDE w:val="0"/>
              <w:autoSpaceDN w:val="0"/>
              <w:bidi/>
              <w:adjustRightInd w:val="0"/>
              <w:spacing w:after="0" w:line="360" w:lineRule="auto"/>
              <w:jc w:val="center"/>
              <w:rPr>
                <w:rFonts w:ascii="Times New Roman" w:eastAsia="SimSun" w:hAnsi="Times New Roman" w:cs="B Lotus"/>
                <w:color w:val="000000"/>
                <w:sz w:val="24"/>
                <w:szCs w:val="24"/>
                <w:vertAlign w:val="superscript"/>
                <w:lang w:bidi="fa-IR"/>
              </w:rPr>
            </w:pPr>
            <w:r>
              <w:rPr>
                <w:rFonts w:ascii="Times New Roman" w:eastAsia="SimSun" w:hAnsi="Times New Roman" w:cs="B Lotus" w:hint="cs"/>
                <w:color w:val="000000"/>
                <w:sz w:val="24"/>
                <w:szCs w:val="24"/>
                <w:vertAlign w:val="superscript"/>
                <w:rtl/>
                <w:lang w:bidi="fa-IR"/>
              </w:rPr>
              <w:t>*</w:t>
            </w:r>
            <w:r>
              <w:rPr>
                <w:rFonts w:ascii="Times New Roman" w:eastAsia="SimSun" w:hAnsi="Times New Roman" w:cs="B Lotus" w:hint="cs"/>
                <w:color w:val="000000"/>
                <w:sz w:val="24"/>
                <w:szCs w:val="24"/>
                <w:rtl/>
                <w:lang w:bidi="fa-IR"/>
              </w:rPr>
              <w:t>75/262</w:t>
            </w:r>
          </w:p>
        </w:tc>
      </w:tr>
      <w:tr w:rsidR="006703A0" w:rsidRPr="00CC0598" w14:paraId="6FF739E5" w14:textId="77777777" w:rsidTr="006A1171">
        <w:trPr>
          <w:trHeight w:val="539"/>
        </w:trPr>
        <w:tc>
          <w:tcPr>
            <w:tcW w:w="2010" w:type="dxa"/>
            <w:gridSpan w:val="2"/>
            <w:tcBorders>
              <w:top w:val="nil"/>
              <w:left w:val="nil"/>
              <w:right w:val="nil"/>
            </w:tcBorders>
            <w:shd w:val="clear" w:color="auto" w:fill="auto"/>
          </w:tcPr>
          <w:p w14:paraId="2945A008" w14:textId="77777777" w:rsidR="006703A0" w:rsidRPr="00CC0598" w:rsidRDefault="006703A0"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اشتباه آزمایشی</w:t>
            </w:r>
          </w:p>
        </w:tc>
        <w:tc>
          <w:tcPr>
            <w:tcW w:w="1260" w:type="dxa"/>
            <w:tcBorders>
              <w:top w:val="nil"/>
              <w:left w:val="nil"/>
              <w:right w:val="nil"/>
            </w:tcBorders>
            <w:shd w:val="clear" w:color="auto" w:fill="auto"/>
          </w:tcPr>
          <w:p w14:paraId="6F19270C" w14:textId="77777777" w:rsidR="006703A0" w:rsidRPr="00CC0598" w:rsidRDefault="006703A0" w:rsidP="006703A0">
            <w:pPr>
              <w:bidi/>
              <w:spacing w:line="360" w:lineRule="auto"/>
              <w:jc w:val="both"/>
              <w:rPr>
                <w:rFonts w:ascii="Times New Roman" w:hAnsi="Times New Roman" w:cs="B Lotus"/>
                <w:color w:val="000000"/>
                <w:sz w:val="24"/>
                <w:szCs w:val="24"/>
                <w:rtl/>
                <w:lang w:bidi="fa-IR"/>
              </w:rPr>
            </w:pPr>
            <w:r w:rsidRPr="00CC0598">
              <w:rPr>
                <w:rFonts w:ascii="Times New Roman" w:hAnsi="Times New Roman" w:cs="B Lotus" w:hint="cs"/>
                <w:color w:val="000000"/>
                <w:sz w:val="24"/>
                <w:szCs w:val="24"/>
                <w:rtl/>
                <w:lang w:bidi="fa-IR"/>
              </w:rPr>
              <w:t>6</w:t>
            </w:r>
          </w:p>
        </w:tc>
        <w:tc>
          <w:tcPr>
            <w:tcW w:w="1440" w:type="dxa"/>
            <w:tcBorders>
              <w:top w:val="nil"/>
              <w:left w:val="nil"/>
              <w:right w:val="nil"/>
            </w:tcBorders>
            <w:shd w:val="clear" w:color="auto" w:fill="auto"/>
          </w:tcPr>
          <w:p w14:paraId="32FBF6E3" w14:textId="77777777" w:rsidR="006703A0" w:rsidRPr="006C6B95" w:rsidRDefault="006703A0"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01/0</w:t>
            </w:r>
          </w:p>
        </w:tc>
        <w:tc>
          <w:tcPr>
            <w:tcW w:w="1440" w:type="dxa"/>
            <w:tcBorders>
              <w:top w:val="nil"/>
              <w:left w:val="nil"/>
              <w:right w:val="nil"/>
            </w:tcBorders>
            <w:shd w:val="clear" w:color="auto" w:fill="auto"/>
          </w:tcPr>
          <w:p w14:paraId="073B424D" w14:textId="77777777" w:rsidR="006703A0" w:rsidRPr="006C6B95" w:rsidRDefault="006703A0"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00</w:t>
            </w:r>
            <w:r w:rsidR="00D96385">
              <w:rPr>
                <w:rFonts w:ascii="Times New Roman" w:eastAsia="SimSun" w:hAnsi="Times New Roman" w:cs="B Lotus" w:hint="cs"/>
                <w:color w:val="000000"/>
                <w:sz w:val="24"/>
                <w:szCs w:val="24"/>
                <w:rtl/>
                <w:lang w:bidi="fa-IR"/>
              </w:rPr>
              <w:t>1</w:t>
            </w:r>
            <w:r>
              <w:rPr>
                <w:rFonts w:ascii="Times New Roman" w:eastAsia="SimSun" w:hAnsi="Times New Roman" w:cs="B Lotus" w:hint="cs"/>
                <w:color w:val="000000"/>
                <w:sz w:val="24"/>
                <w:szCs w:val="24"/>
                <w:rtl/>
                <w:lang w:bidi="fa-IR"/>
              </w:rPr>
              <w:t>/0</w:t>
            </w:r>
          </w:p>
        </w:tc>
        <w:tc>
          <w:tcPr>
            <w:tcW w:w="2070" w:type="dxa"/>
            <w:gridSpan w:val="2"/>
            <w:tcBorders>
              <w:top w:val="nil"/>
              <w:left w:val="nil"/>
              <w:right w:val="nil"/>
            </w:tcBorders>
            <w:shd w:val="clear" w:color="auto" w:fill="auto"/>
          </w:tcPr>
          <w:p w14:paraId="076B43AA" w14:textId="77777777" w:rsidR="006703A0" w:rsidRPr="006C6B95" w:rsidRDefault="006703A0"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021/0</w:t>
            </w:r>
          </w:p>
        </w:tc>
        <w:tc>
          <w:tcPr>
            <w:tcW w:w="960" w:type="dxa"/>
            <w:tcBorders>
              <w:top w:val="nil"/>
              <w:left w:val="nil"/>
              <w:right w:val="nil"/>
            </w:tcBorders>
          </w:tcPr>
          <w:p w14:paraId="390F935F" w14:textId="77777777" w:rsidR="006703A0" w:rsidRPr="006C6B95" w:rsidRDefault="006A1171" w:rsidP="006A1171">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001</w:t>
            </w:r>
            <w:r w:rsidR="006703A0">
              <w:rPr>
                <w:rFonts w:ascii="Times New Roman" w:eastAsia="SimSun" w:hAnsi="Times New Roman" w:cs="B Lotus" w:hint="cs"/>
                <w:color w:val="000000"/>
                <w:sz w:val="24"/>
                <w:szCs w:val="24"/>
                <w:rtl/>
                <w:lang w:bidi="fa-IR"/>
              </w:rPr>
              <w:t>/0</w:t>
            </w:r>
          </w:p>
        </w:tc>
        <w:tc>
          <w:tcPr>
            <w:tcW w:w="1560" w:type="dxa"/>
            <w:gridSpan w:val="3"/>
            <w:tcBorders>
              <w:top w:val="nil"/>
              <w:left w:val="nil"/>
              <w:right w:val="nil"/>
            </w:tcBorders>
          </w:tcPr>
          <w:p w14:paraId="25956959" w14:textId="77777777" w:rsidR="006703A0" w:rsidRPr="006C6B95" w:rsidRDefault="006703A0"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02/35</w:t>
            </w:r>
          </w:p>
        </w:tc>
      </w:tr>
      <w:tr w:rsidR="006703A0" w:rsidRPr="00CC0598" w14:paraId="19DA5146" w14:textId="77777777" w:rsidTr="006A1171">
        <w:trPr>
          <w:trHeight w:val="528"/>
        </w:trPr>
        <w:tc>
          <w:tcPr>
            <w:tcW w:w="2010" w:type="dxa"/>
            <w:gridSpan w:val="2"/>
            <w:tcBorders>
              <w:left w:val="nil"/>
              <w:right w:val="nil"/>
            </w:tcBorders>
            <w:shd w:val="clear" w:color="auto" w:fill="auto"/>
          </w:tcPr>
          <w:p w14:paraId="7A74F9BA" w14:textId="77777777" w:rsidR="006703A0" w:rsidRPr="00CC0598" w:rsidRDefault="006703A0"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ضریب تغییرات %</w:t>
            </w:r>
          </w:p>
        </w:tc>
        <w:tc>
          <w:tcPr>
            <w:tcW w:w="1260" w:type="dxa"/>
            <w:tcBorders>
              <w:left w:val="nil"/>
              <w:right w:val="nil"/>
            </w:tcBorders>
            <w:shd w:val="clear" w:color="auto" w:fill="auto"/>
          </w:tcPr>
          <w:p w14:paraId="749D585E" w14:textId="77777777" w:rsidR="006703A0" w:rsidRPr="00CC0598" w:rsidRDefault="006703A0" w:rsidP="006703A0">
            <w:pPr>
              <w:bidi/>
              <w:spacing w:line="360" w:lineRule="auto"/>
              <w:jc w:val="both"/>
              <w:rPr>
                <w:rFonts w:ascii="Times New Roman" w:hAnsi="Times New Roman" w:cs="B Lotus"/>
                <w:color w:val="000000"/>
                <w:sz w:val="24"/>
                <w:szCs w:val="24"/>
                <w:rtl/>
                <w:lang w:bidi="fa-IR"/>
              </w:rPr>
            </w:pPr>
          </w:p>
        </w:tc>
        <w:tc>
          <w:tcPr>
            <w:tcW w:w="1440" w:type="dxa"/>
            <w:tcBorders>
              <w:left w:val="nil"/>
              <w:right w:val="nil"/>
            </w:tcBorders>
            <w:shd w:val="clear" w:color="auto" w:fill="auto"/>
          </w:tcPr>
          <w:p w14:paraId="5353FB78" w14:textId="77777777" w:rsidR="006703A0" w:rsidRPr="006C6B95" w:rsidRDefault="006703A0" w:rsidP="006A1171">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7/</w:t>
            </w:r>
            <w:r w:rsidR="006A1171">
              <w:rPr>
                <w:rFonts w:ascii="Times New Roman" w:eastAsia="SimSun" w:hAnsi="Times New Roman" w:cs="B Lotus" w:hint="cs"/>
                <w:color w:val="000000"/>
                <w:sz w:val="24"/>
                <w:szCs w:val="24"/>
                <w:rtl/>
                <w:lang w:bidi="fa-IR"/>
              </w:rPr>
              <w:t>3</w:t>
            </w:r>
          </w:p>
        </w:tc>
        <w:tc>
          <w:tcPr>
            <w:tcW w:w="1440" w:type="dxa"/>
            <w:tcBorders>
              <w:left w:val="nil"/>
              <w:right w:val="nil"/>
            </w:tcBorders>
            <w:shd w:val="clear" w:color="auto" w:fill="auto"/>
          </w:tcPr>
          <w:p w14:paraId="57E30508" w14:textId="77777777" w:rsidR="006703A0" w:rsidRPr="006C6B95" w:rsidRDefault="006A1171"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2</w:t>
            </w:r>
            <w:r w:rsidR="006703A0">
              <w:rPr>
                <w:rFonts w:ascii="Times New Roman" w:eastAsia="SimSun" w:hAnsi="Times New Roman" w:cs="B Lotus" w:hint="cs"/>
                <w:color w:val="000000"/>
                <w:sz w:val="24"/>
                <w:szCs w:val="24"/>
                <w:rtl/>
                <w:lang w:bidi="fa-IR"/>
              </w:rPr>
              <w:t>/1</w:t>
            </w:r>
          </w:p>
        </w:tc>
        <w:tc>
          <w:tcPr>
            <w:tcW w:w="2070" w:type="dxa"/>
            <w:gridSpan w:val="2"/>
            <w:tcBorders>
              <w:left w:val="nil"/>
              <w:right w:val="nil"/>
            </w:tcBorders>
            <w:shd w:val="clear" w:color="auto" w:fill="auto"/>
          </w:tcPr>
          <w:p w14:paraId="3B44E6F6" w14:textId="77777777" w:rsidR="006703A0" w:rsidRPr="006C6B95" w:rsidRDefault="006703A0"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1/1</w:t>
            </w:r>
          </w:p>
        </w:tc>
        <w:tc>
          <w:tcPr>
            <w:tcW w:w="960" w:type="dxa"/>
            <w:tcBorders>
              <w:left w:val="nil"/>
              <w:right w:val="nil"/>
            </w:tcBorders>
          </w:tcPr>
          <w:p w14:paraId="5D5D4A26" w14:textId="77777777" w:rsidR="006703A0" w:rsidRPr="006C6B95" w:rsidRDefault="006A1171"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6/1</w:t>
            </w:r>
          </w:p>
        </w:tc>
        <w:tc>
          <w:tcPr>
            <w:tcW w:w="1560" w:type="dxa"/>
            <w:gridSpan w:val="3"/>
            <w:tcBorders>
              <w:left w:val="nil"/>
              <w:right w:val="nil"/>
            </w:tcBorders>
          </w:tcPr>
          <w:p w14:paraId="5EF28B64" w14:textId="77777777" w:rsidR="006703A0" w:rsidRPr="006C6B95" w:rsidRDefault="006A1171"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3/2</w:t>
            </w:r>
          </w:p>
        </w:tc>
      </w:tr>
    </w:tbl>
    <w:p w14:paraId="676CAB04" w14:textId="77777777" w:rsidR="00C715D0" w:rsidRPr="006C6B95" w:rsidRDefault="00C715D0" w:rsidP="00C715D0">
      <w:pPr>
        <w:bidi/>
        <w:spacing w:line="360" w:lineRule="auto"/>
        <w:ind w:firstLine="284"/>
        <w:jc w:val="both"/>
        <w:rPr>
          <w:rFonts w:ascii="Times New Roman" w:hAnsi="Times New Roman" w:cs="B Lotus"/>
          <w:color w:val="000000"/>
          <w:sz w:val="24"/>
          <w:szCs w:val="24"/>
          <w:rtl/>
          <w:lang w:bidi="fa-IR"/>
        </w:rPr>
      </w:pPr>
    </w:p>
    <w:p w14:paraId="4EE9A852" w14:textId="77777777" w:rsidR="00C715D0" w:rsidRDefault="006703A0" w:rsidP="00C715D0">
      <w:pPr>
        <w:bidi/>
        <w:spacing w:line="360" w:lineRule="auto"/>
        <w:ind w:firstLine="284"/>
        <w:jc w:val="both"/>
        <w:rPr>
          <w:rFonts w:ascii="Times New Roman" w:hAnsi="Times New Roman" w:cs="B Lotus"/>
          <w:color w:val="000000"/>
          <w:sz w:val="24"/>
          <w:szCs w:val="28"/>
          <w:rtl/>
          <w:lang w:bidi="fa-IR"/>
        </w:rPr>
      </w:pPr>
      <w:r w:rsidRPr="006C6B95">
        <w:rPr>
          <w:rFonts w:ascii="Times New Roman" w:hAnsi="Times New Roman" w:cs="B Lotus"/>
          <w:color w:val="000000"/>
          <w:sz w:val="24"/>
          <w:szCs w:val="24"/>
          <w:lang w:bidi="fa-IR"/>
        </w:rPr>
        <w:t>**</w:t>
      </w:r>
      <w:r w:rsidRPr="006C6B95">
        <w:rPr>
          <w:rFonts w:ascii="Times New Roman" w:hAnsi="Times New Roman" w:cs="B Lotus"/>
          <w:color w:val="000000"/>
          <w:sz w:val="24"/>
          <w:szCs w:val="24"/>
          <w:rtl/>
          <w:lang w:bidi="fa-IR"/>
        </w:rPr>
        <w:t xml:space="preserve">، </w:t>
      </w:r>
      <w:r w:rsidRPr="006C6B95">
        <w:rPr>
          <w:rFonts w:ascii="Times New Roman" w:hAnsi="Times New Roman" w:cs="B Lotus"/>
          <w:color w:val="000000"/>
          <w:sz w:val="24"/>
          <w:szCs w:val="24"/>
          <w:lang w:bidi="fa-IR"/>
        </w:rPr>
        <w:t>*</w:t>
      </w:r>
      <w:r w:rsidRPr="006C6B95">
        <w:rPr>
          <w:rFonts w:ascii="Times New Roman" w:hAnsi="Times New Roman" w:cs="B Lotus"/>
          <w:color w:val="000000"/>
          <w:sz w:val="24"/>
          <w:szCs w:val="24"/>
          <w:rtl/>
          <w:lang w:bidi="fa-IR"/>
        </w:rPr>
        <w:t>،</w:t>
      </w:r>
      <w:proofErr w:type="gramStart"/>
      <w:r w:rsidRPr="006C6B95">
        <w:rPr>
          <w:rFonts w:ascii="Times New Roman" w:hAnsi="Times New Roman" w:cs="B Lotus"/>
          <w:color w:val="000000"/>
          <w:sz w:val="24"/>
          <w:szCs w:val="24"/>
          <w:lang w:bidi="fa-IR"/>
        </w:rPr>
        <w:t xml:space="preserve">ns </w:t>
      </w:r>
      <w:r w:rsidRPr="006C6B95">
        <w:rPr>
          <w:rFonts w:ascii="Times New Roman" w:hAnsi="Times New Roman" w:cs="B Lotus" w:hint="cs"/>
          <w:color w:val="000000"/>
          <w:sz w:val="24"/>
          <w:szCs w:val="24"/>
          <w:rtl/>
          <w:lang w:bidi="fa-IR"/>
        </w:rPr>
        <w:t xml:space="preserve"> به</w:t>
      </w:r>
      <w:proofErr w:type="gramEnd"/>
      <w:r w:rsidRPr="006C6B95">
        <w:rPr>
          <w:rFonts w:ascii="Times New Roman" w:hAnsi="Times New Roman" w:cs="B Lotus"/>
          <w:color w:val="000000"/>
          <w:sz w:val="24"/>
          <w:szCs w:val="24"/>
          <w:rtl/>
          <w:lang w:bidi="fa-IR"/>
        </w:rPr>
        <w:t xml:space="preserve"> ترت</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ب</w:t>
      </w:r>
      <w:r w:rsidRPr="006C6B95">
        <w:rPr>
          <w:rFonts w:ascii="Times New Roman" w:hAnsi="Times New Roman" w:cs="B Lotus"/>
          <w:color w:val="000000"/>
          <w:sz w:val="24"/>
          <w:szCs w:val="24"/>
          <w:rtl/>
          <w:lang w:bidi="fa-IR"/>
        </w:rPr>
        <w:t xml:space="preserve"> معن</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دار</w:t>
      </w:r>
      <w:r w:rsidRPr="006C6B95">
        <w:rPr>
          <w:rFonts w:ascii="Times New Roman" w:hAnsi="Times New Roman" w:cs="B Lotus"/>
          <w:color w:val="000000"/>
          <w:sz w:val="24"/>
          <w:szCs w:val="24"/>
          <w:rtl/>
          <w:lang w:bidi="fa-IR"/>
        </w:rPr>
        <w:t xml:space="preserve"> در سطح احتمال 1 و 5 درصد و غ</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رمعن</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دار</w:t>
      </w:r>
    </w:p>
    <w:p w14:paraId="74EB32E5" w14:textId="77777777" w:rsidR="00C715D0" w:rsidRPr="006C6B95" w:rsidRDefault="00C715D0" w:rsidP="00C715D0">
      <w:pPr>
        <w:bidi/>
        <w:spacing w:line="360" w:lineRule="auto"/>
        <w:ind w:firstLine="284"/>
        <w:jc w:val="both"/>
        <w:rPr>
          <w:rFonts w:ascii="Times New Roman" w:hAnsi="Times New Roman" w:cs="B Lotus"/>
          <w:color w:val="000000"/>
          <w:sz w:val="24"/>
          <w:szCs w:val="28"/>
          <w:lang w:bidi="fa-IR"/>
        </w:rPr>
      </w:pPr>
    </w:p>
    <w:p w14:paraId="7E0C649D" w14:textId="255ABD25" w:rsidR="00C715D0" w:rsidRPr="006C6B95" w:rsidRDefault="00560359" w:rsidP="00C715D0">
      <w:pPr>
        <w:bidi/>
        <w:spacing w:line="360" w:lineRule="auto"/>
        <w:ind w:firstLine="284"/>
        <w:jc w:val="center"/>
        <w:rPr>
          <w:rFonts w:ascii="Times New Roman" w:hAnsi="Times New Roman" w:cs="B Lotus"/>
          <w:b/>
          <w:bCs/>
          <w:color w:val="000000"/>
          <w:sz w:val="24"/>
          <w:szCs w:val="28"/>
          <w:lang w:bidi="fa-IR"/>
        </w:rPr>
      </w:pPr>
      <w:r w:rsidRPr="00212C50">
        <w:rPr>
          <w:noProof/>
        </w:rPr>
        <w:lastRenderedPageBreak/>
        <w:drawing>
          <wp:inline distT="0" distB="0" distL="0" distR="0" wp14:anchorId="15D81719" wp14:editId="10EE69BA">
            <wp:extent cx="4391025" cy="260985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91025" cy="2609850"/>
                    </a:xfrm>
                    <a:prstGeom prst="rect">
                      <a:avLst/>
                    </a:prstGeom>
                    <a:noFill/>
                    <a:ln>
                      <a:noFill/>
                    </a:ln>
                  </pic:spPr>
                </pic:pic>
              </a:graphicData>
            </a:graphic>
          </wp:inline>
        </w:drawing>
      </w:r>
      <w:r w:rsidRPr="0051741F">
        <w:rPr>
          <w:noProof/>
          <w:lang w:bidi="fa-IR"/>
        </w:rPr>
        <w:drawing>
          <wp:inline distT="0" distB="0" distL="0" distR="0" wp14:anchorId="1DFAE8D6" wp14:editId="4512178C">
            <wp:extent cx="4572000" cy="2743200"/>
            <wp:effectExtent l="0" t="0" r="0" b="0"/>
            <wp:docPr id="25" name="Chart 2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sidR="003225C5" w:rsidRPr="003225C5">
        <w:rPr>
          <w:noProof/>
          <w:lang w:bidi="fa-IR"/>
        </w:rPr>
        <w:t xml:space="preserve"> </w:t>
      </w:r>
      <w:r w:rsidRPr="0051741F">
        <w:rPr>
          <w:noProof/>
          <w:lang w:bidi="fa-IR"/>
        </w:rPr>
        <w:lastRenderedPageBreak/>
        <w:drawing>
          <wp:inline distT="0" distB="0" distL="0" distR="0" wp14:anchorId="3DC3098C" wp14:editId="5B0FBDD1">
            <wp:extent cx="4572000" cy="2743200"/>
            <wp:effectExtent l="0" t="0" r="0" b="0"/>
            <wp:docPr id="26" name="Chart 2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C7CCAC1" w14:textId="77777777" w:rsidR="00C715D0" w:rsidRPr="006C6B95" w:rsidRDefault="00C715D0" w:rsidP="00384D60">
      <w:pPr>
        <w:tabs>
          <w:tab w:val="left" w:pos="7704"/>
        </w:tabs>
        <w:bidi/>
        <w:spacing w:line="360" w:lineRule="auto"/>
        <w:ind w:firstLine="284"/>
        <w:jc w:val="center"/>
        <w:rPr>
          <w:rFonts w:ascii="Times New Roman" w:hAnsi="Times New Roman" w:cs="B Lotus"/>
          <w:color w:val="000000"/>
          <w:szCs w:val="24"/>
          <w:rtl/>
          <w:lang w:bidi="fa-IR"/>
        </w:rPr>
      </w:pPr>
      <w:r w:rsidRPr="006C6B95">
        <w:rPr>
          <w:rFonts w:ascii="Times New Roman" w:hAnsi="Times New Roman" w:cs="B Lotus" w:hint="cs"/>
          <w:color w:val="000000"/>
          <w:szCs w:val="24"/>
          <w:rtl/>
          <w:lang w:bidi="fa-IR"/>
        </w:rPr>
        <w:t>شکل 4-</w:t>
      </w:r>
      <w:r>
        <w:rPr>
          <w:rFonts w:ascii="Times New Roman" w:hAnsi="Times New Roman" w:cs="B Lotus" w:hint="cs"/>
          <w:color w:val="000000"/>
          <w:szCs w:val="24"/>
          <w:rtl/>
          <w:lang w:bidi="fa-IR"/>
        </w:rPr>
        <w:t>1</w:t>
      </w:r>
      <w:r w:rsidRPr="006C6B95">
        <w:rPr>
          <w:rFonts w:ascii="Times New Roman" w:hAnsi="Times New Roman" w:cs="B Lotus" w:hint="cs"/>
          <w:color w:val="000000"/>
          <w:szCs w:val="24"/>
          <w:rtl/>
          <w:lang w:bidi="fa-IR"/>
        </w:rPr>
        <w:t xml:space="preserve">- </w:t>
      </w:r>
      <w:r w:rsidRPr="006C6B95">
        <w:rPr>
          <w:rFonts w:ascii="Times New Roman" w:hAnsi="Times New Roman" w:cs="B Lotus"/>
          <w:color w:val="000000"/>
          <w:szCs w:val="24"/>
          <w:rtl/>
          <w:lang w:bidi="fa-IR"/>
        </w:rPr>
        <w:t xml:space="preserve">اثر </w:t>
      </w:r>
      <w:r w:rsidRPr="006C6B95">
        <w:rPr>
          <w:rFonts w:ascii="Times New Roman" w:hAnsi="Times New Roman" w:cs="B Lotus" w:hint="cs"/>
          <w:color w:val="000000"/>
          <w:szCs w:val="24"/>
          <w:rtl/>
          <w:lang w:bidi="fa-IR"/>
        </w:rPr>
        <w:t>تیمار</w:t>
      </w:r>
      <w:r>
        <w:rPr>
          <w:rFonts w:ascii="Times New Roman" w:hAnsi="Times New Roman" w:cs="B Lotus" w:hint="cs"/>
          <w:color w:val="000000"/>
          <w:szCs w:val="24"/>
          <w:rtl/>
          <w:lang w:bidi="fa-IR"/>
        </w:rPr>
        <w:t>های</w:t>
      </w:r>
      <w:r w:rsidRPr="006C6B95">
        <w:rPr>
          <w:rFonts w:ascii="Times New Roman" w:hAnsi="Times New Roman" w:cs="B Lotus" w:hint="cs"/>
          <w:color w:val="000000"/>
          <w:szCs w:val="24"/>
          <w:rtl/>
          <w:lang w:bidi="fa-IR"/>
        </w:rPr>
        <w:t xml:space="preserve"> تیوسولفات کلسیم، تیوسولفات پتاسیم و ترکیب تیوسولفات کلسیم و پتاسیم</w:t>
      </w:r>
      <w:r w:rsidRPr="006C6B95">
        <w:rPr>
          <w:rFonts w:ascii="Times New Roman" w:hAnsi="Times New Roman" w:cs="B Lotus"/>
          <w:color w:val="000000"/>
          <w:szCs w:val="24"/>
          <w:rtl/>
          <w:lang w:bidi="fa-IR"/>
        </w:rPr>
        <w:t xml:space="preserve"> بر</w:t>
      </w:r>
      <w:r w:rsidRPr="006C6B95">
        <w:rPr>
          <w:rFonts w:ascii="Times New Roman" w:hAnsi="Times New Roman" w:cs="B Lotus" w:hint="cs"/>
          <w:color w:val="000000"/>
          <w:szCs w:val="24"/>
          <w:rtl/>
          <w:lang w:bidi="fa-IR"/>
        </w:rPr>
        <w:t xml:space="preserve"> آهن </w:t>
      </w:r>
      <w:r w:rsidR="003225C5">
        <w:rPr>
          <w:rFonts w:ascii="Times New Roman" w:hAnsi="Times New Roman" w:cs="B Lotus" w:hint="cs"/>
          <w:color w:val="000000"/>
          <w:szCs w:val="24"/>
          <w:rtl/>
          <w:lang w:bidi="fa-IR"/>
        </w:rPr>
        <w:t xml:space="preserve">پتاسیم و فسفر </w:t>
      </w:r>
      <w:r w:rsidRPr="006C6B95">
        <w:rPr>
          <w:rFonts w:ascii="Times New Roman" w:hAnsi="Times New Roman" w:cs="B Lotus" w:hint="cs"/>
          <w:color w:val="000000"/>
          <w:szCs w:val="24"/>
          <w:rtl/>
          <w:lang w:bidi="fa-IR"/>
        </w:rPr>
        <w:t>میوه گردو</w:t>
      </w:r>
      <w:r>
        <w:rPr>
          <w:rFonts w:ascii="Times New Roman" w:hAnsi="Times New Roman" w:cs="B Lotus" w:hint="cs"/>
          <w:color w:val="000000"/>
          <w:szCs w:val="24"/>
          <w:rtl/>
          <w:lang w:bidi="fa-IR"/>
        </w:rPr>
        <w:t xml:space="preserve"> (</w:t>
      </w:r>
      <w:proofErr w:type="spellStart"/>
      <w:r w:rsidRPr="006C6B95">
        <w:rPr>
          <w:rFonts w:ascii="Times New Roman" w:hAnsi="Times New Roman" w:cs="B Lotus"/>
          <w:color w:val="000000"/>
          <w:szCs w:val="24"/>
          <w:lang w:bidi="fa-IR"/>
        </w:rPr>
        <w:t>CaTs</w:t>
      </w:r>
      <w:proofErr w:type="spellEnd"/>
      <w:r w:rsidRPr="006C6B95">
        <w:rPr>
          <w:rFonts w:ascii="Times New Roman" w:hAnsi="Times New Roman" w:cs="B Lotus" w:hint="cs"/>
          <w:color w:val="000000"/>
          <w:szCs w:val="24"/>
          <w:rtl/>
          <w:lang w:bidi="fa-IR"/>
        </w:rPr>
        <w:t xml:space="preserve">: تیمار تیوسولفات کلسیم، </w:t>
      </w:r>
      <w:r w:rsidRPr="006C6B95">
        <w:rPr>
          <w:rFonts w:ascii="Times New Roman" w:hAnsi="Times New Roman" w:cs="B Lotus"/>
          <w:color w:val="000000"/>
          <w:szCs w:val="24"/>
          <w:lang w:bidi="fa-IR"/>
        </w:rPr>
        <w:t>KTS</w:t>
      </w:r>
      <w:r w:rsidRPr="006C6B95">
        <w:rPr>
          <w:rFonts w:ascii="Times New Roman" w:hAnsi="Times New Roman" w:cs="B Lotus" w:hint="cs"/>
          <w:color w:val="000000"/>
          <w:szCs w:val="24"/>
          <w:rtl/>
          <w:lang w:bidi="fa-IR"/>
        </w:rPr>
        <w:t>: تیوسولفات پتاسیم</w:t>
      </w:r>
      <w:r>
        <w:rPr>
          <w:rFonts w:ascii="Times New Roman" w:hAnsi="Times New Roman" w:cs="B Lotus" w:hint="cs"/>
          <w:color w:val="000000"/>
          <w:szCs w:val="24"/>
          <w:rtl/>
          <w:lang w:bidi="fa-IR"/>
        </w:rPr>
        <w:t>)</w:t>
      </w:r>
    </w:p>
    <w:p w14:paraId="1A7B215C" w14:textId="77777777" w:rsidR="00C715D0" w:rsidRDefault="00C715D0" w:rsidP="00C715D0">
      <w:pPr>
        <w:tabs>
          <w:tab w:val="left" w:pos="7704"/>
        </w:tabs>
        <w:bidi/>
        <w:spacing w:line="360" w:lineRule="auto"/>
        <w:ind w:firstLine="284"/>
        <w:jc w:val="center"/>
        <w:rPr>
          <w:rFonts w:ascii="Times New Roman" w:hAnsi="Times New Roman" w:cs="B Lotus"/>
          <w:color w:val="000000"/>
          <w:szCs w:val="24"/>
          <w:rtl/>
          <w:lang w:bidi="fa-IR"/>
        </w:rPr>
      </w:pPr>
      <w:r w:rsidRPr="006C6B95">
        <w:rPr>
          <w:rFonts w:ascii="Times New Roman" w:hAnsi="Times New Roman" w:cs="B Lotus" w:hint="cs"/>
          <w:color w:val="000000"/>
          <w:szCs w:val="24"/>
          <w:rtl/>
          <w:lang w:bidi="fa-IR"/>
        </w:rPr>
        <w:t xml:space="preserve">، </w:t>
      </w:r>
    </w:p>
    <w:p w14:paraId="00BB98B3" w14:textId="77777777" w:rsidR="00C715D0" w:rsidRDefault="00C715D0" w:rsidP="00C715D0">
      <w:pPr>
        <w:bidi/>
        <w:spacing w:line="360" w:lineRule="auto"/>
        <w:jc w:val="both"/>
        <w:rPr>
          <w:rFonts w:ascii="Times New Roman" w:hAnsi="Times New Roman" w:cs="B Lotus"/>
          <w:b/>
          <w:bCs/>
          <w:color w:val="000000"/>
          <w:sz w:val="24"/>
          <w:szCs w:val="28"/>
          <w:rtl/>
          <w:lang w:bidi="fa-IR"/>
        </w:rPr>
      </w:pPr>
      <w:r w:rsidRPr="00003335">
        <w:rPr>
          <w:rFonts w:ascii="Times New Roman" w:hAnsi="Times New Roman" w:cs="B Lotus" w:hint="cs"/>
          <w:color w:val="000000"/>
          <w:sz w:val="24"/>
          <w:szCs w:val="28"/>
          <w:rtl/>
          <w:lang w:bidi="fa-IR"/>
        </w:rPr>
        <w:t xml:space="preserve">در این مطالعه مصرف تیوسولفات پتاسیم و کلسیم با کاهش </w:t>
      </w:r>
      <w:r w:rsidRPr="00003335">
        <w:rPr>
          <w:rFonts w:ascii="Times New Roman" w:hAnsi="Times New Roman" w:cs="B Lotus"/>
          <w:color w:val="000000"/>
          <w:sz w:val="24"/>
          <w:szCs w:val="28"/>
          <w:lang w:bidi="fa-IR"/>
        </w:rPr>
        <w:t>pH</w:t>
      </w:r>
      <w:r w:rsidRPr="00003335">
        <w:rPr>
          <w:rFonts w:ascii="Times New Roman" w:hAnsi="Times New Roman" w:cs="B Lotus" w:hint="cs"/>
          <w:color w:val="000000"/>
          <w:sz w:val="24"/>
          <w:szCs w:val="28"/>
          <w:rtl/>
          <w:lang w:bidi="fa-IR"/>
        </w:rPr>
        <w:t xml:space="preserve"> موجب افزایش جذب آهن در میوه گردو شده است</w:t>
      </w:r>
      <w:r>
        <w:rPr>
          <w:rFonts w:ascii="Times New Roman" w:hAnsi="Times New Roman" w:cs="B Lotus" w:hint="cs"/>
          <w:color w:val="000000"/>
          <w:sz w:val="24"/>
          <w:szCs w:val="28"/>
          <w:rtl/>
          <w:lang w:bidi="fa-IR"/>
        </w:rPr>
        <w:t xml:space="preserve">. تیمارهای تیوسولفات پتاسیم و کلسیم تاثیرچندانی در افزایش میزان کلسیم، فسفر، پتاسیم و نیتروژن نسبت به شاهد نداشته است. گوگرد یکی از عناصر پرمصرف و ضروری در گیاهان است که با کاهش </w:t>
      </w:r>
      <w:r>
        <w:rPr>
          <w:rFonts w:ascii="Times New Roman" w:hAnsi="Times New Roman" w:cs="B Lotus"/>
          <w:color w:val="000000"/>
          <w:sz w:val="24"/>
          <w:szCs w:val="28"/>
          <w:lang w:bidi="fa-IR"/>
        </w:rPr>
        <w:t>pH</w:t>
      </w:r>
      <w:r>
        <w:rPr>
          <w:rFonts w:ascii="Times New Roman" w:hAnsi="Times New Roman" w:cs="B Lotus" w:hint="cs"/>
          <w:color w:val="000000"/>
          <w:sz w:val="24"/>
          <w:szCs w:val="28"/>
          <w:rtl/>
          <w:lang w:bidi="fa-IR"/>
        </w:rPr>
        <w:t xml:space="preserve"> موجب اصلاح خاک و افزایش جذب عناصری مانند آهن و روی در گیاهان می</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شود</w:t>
      </w:r>
      <w:r w:rsidRPr="00003335">
        <w:rPr>
          <w:rFonts w:ascii="Times New Roman" w:hAnsi="Times New Roman" w:cs="B Lotus" w:hint="cs"/>
          <w:color w:val="000000"/>
          <w:sz w:val="24"/>
          <w:szCs w:val="28"/>
          <w:rtl/>
          <w:lang w:bidi="fa-IR"/>
        </w:rPr>
        <w:t xml:space="preserve"> </w:t>
      </w:r>
      <w:r>
        <w:rPr>
          <w:rFonts w:ascii="Times New Roman" w:hAnsi="Times New Roman" w:cs="B Lotus" w:hint="cs"/>
          <w:color w:val="000000"/>
          <w:sz w:val="24"/>
          <w:szCs w:val="28"/>
          <w:rtl/>
          <w:lang w:bidi="fa-IR"/>
        </w:rPr>
        <w:t xml:space="preserve">(کریمی نیا، 1376). به نظر می رسد با توجه به این که میزان گوگرد در کود های با بنیان تیو سولفات دو برابر کودهای با بنیان سولفات می باشد کاربرد کودهای شیمیایی با بنیان تیوسولفات ها، نقش موثرتری در جذب عناصر کم مصرف از قبیل آهن خواهد داشت. و با توجه به آهکی بودن خاک های کشور ما، کاربرد این نوع کودها می تواند نقش موثرتری در کارایی جذب عناصر در باغات گردو داشته باشد. </w:t>
      </w:r>
    </w:p>
    <w:p w14:paraId="37DDA913" w14:textId="77777777" w:rsidR="00C715D0" w:rsidRDefault="00C715D0" w:rsidP="00C715D0">
      <w:pPr>
        <w:tabs>
          <w:tab w:val="left" w:pos="7704"/>
        </w:tabs>
        <w:bidi/>
        <w:spacing w:line="360" w:lineRule="auto"/>
        <w:rPr>
          <w:rFonts w:ascii="Times New Roman" w:hAnsi="Times New Roman" w:cs="B Lotus"/>
          <w:color w:val="000000"/>
          <w:sz w:val="24"/>
          <w:szCs w:val="28"/>
          <w:rtl/>
          <w:lang w:bidi="fa-IR"/>
        </w:rPr>
      </w:pPr>
    </w:p>
    <w:p w14:paraId="4DAC1186" w14:textId="77777777" w:rsidR="00AF6BCA" w:rsidRDefault="00FB34FB" w:rsidP="00F76605">
      <w:pPr>
        <w:bidi/>
        <w:spacing w:line="360" w:lineRule="auto"/>
        <w:jc w:val="both"/>
        <w:rPr>
          <w:rFonts w:ascii="Times New Roman" w:hAnsi="Times New Roman" w:cs="B Lotus"/>
          <w:b/>
          <w:bCs/>
          <w:color w:val="000000"/>
          <w:sz w:val="24"/>
          <w:szCs w:val="28"/>
          <w:rtl/>
          <w:lang w:bidi="fa-IR"/>
        </w:rPr>
      </w:pPr>
      <w:r>
        <w:rPr>
          <w:rFonts w:ascii="Times New Roman" w:hAnsi="Times New Roman" w:cs="B Lotus" w:hint="cs"/>
          <w:b/>
          <w:bCs/>
          <w:color w:val="000000"/>
          <w:sz w:val="24"/>
          <w:szCs w:val="28"/>
          <w:rtl/>
          <w:lang w:bidi="fa-IR"/>
        </w:rPr>
        <w:t>2</w:t>
      </w:r>
      <w:r w:rsidR="00F76605">
        <w:rPr>
          <w:rFonts w:ascii="Times New Roman" w:hAnsi="Times New Roman" w:cs="B Lotus" w:hint="cs"/>
          <w:b/>
          <w:bCs/>
          <w:color w:val="000000"/>
          <w:sz w:val="24"/>
          <w:szCs w:val="28"/>
          <w:rtl/>
          <w:lang w:bidi="fa-IR"/>
        </w:rPr>
        <w:t>-</w:t>
      </w:r>
      <w:r>
        <w:rPr>
          <w:rFonts w:ascii="Times New Roman" w:hAnsi="Times New Roman" w:cs="B Lotus" w:hint="cs"/>
          <w:b/>
          <w:bCs/>
          <w:color w:val="000000"/>
          <w:sz w:val="24"/>
          <w:szCs w:val="28"/>
          <w:rtl/>
          <w:lang w:bidi="fa-IR"/>
        </w:rPr>
        <w:t>4</w:t>
      </w:r>
      <w:r w:rsidR="00F76605">
        <w:rPr>
          <w:rFonts w:ascii="Times New Roman" w:hAnsi="Times New Roman" w:cs="B Lotus" w:hint="cs"/>
          <w:b/>
          <w:bCs/>
          <w:color w:val="000000"/>
          <w:sz w:val="24"/>
          <w:szCs w:val="28"/>
          <w:rtl/>
          <w:lang w:bidi="fa-IR"/>
        </w:rPr>
        <w:t>-</w:t>
      </w:r>
      <w:r w:rsidR="00AF6BCA">
        <w:rPr>
          <w:rFonts w:ascii="Times New Roman" w:hAnsi="Times New Roman" w:cs="B Lotus" w:hint="cs"/>
          <w:b/>
          <w:bCs/>
          <w:color w:val="000000"/>
          <w:sz w:val="24"/>
          <w:szCs w:val="28"/>
          <w:rtl/>
          <w:lang w:bidi="fa-IR"/>
        </w:rPr>
        <w:t xml:space="preserve"> تاثیر تیمارها بر روی خصوصیات میوه</w:t>
      </w:r>
    </w:p>
    <w:p w14:paraId="5D291BE4" w14:textId="77777777" w:rsidR="006E7BBB" w:rsidRPr="006C6B95" w:rsidRDefault="00FB34FB" w:rsidP="006E7BBB">
      <w:pPr>
        <w:bidi/>
        <w:spacing w:line="360" w:lineRule="auto"/>
        <w:ind w:firstLine="284"/>
        <w:rPr>
          <w:rFonts w:ascii="Times New Roman" w:hAnsi="Times New Roman" w:cs="B Lotus"/>
          <w:b/>
          <w:bCs/>
          <w:color w:val="000000"/>
          <w:sz w:val="24"/>
          <w:szCs w:val="28"/>
          <w:rtl/>
          <w:lang w:bidi="fa-IR"/>
        </w:rPr>
      </w:pPr>
      <w:r>
        <w:rPr>
          <w:rFonts w:ascii="Times New Roman" w:hAnsi="Times New Roman" w:cs="B Lotus" w:hint="cs"/>
          <w:b/>
          <w:bCs/>
          <w:color w:val="000000"/>
          <w:sz w:val="28"/>
          <w:szCs w:val="28"/>
          <w:rtl/>
          <w:lang w:bidi="fa-IR"/>
        </w:rPr>
        <w:t>1</w:t>
      </w:r>
      <w:r w:rsidR="00F76605">
        <w:rPr>
          <w:rFonts w:ascii="Times New Roman" w:hAnsi="Times New Roman" w:cs="B Lotus" w:hint="cs"/>
          <w:b/>
          <w:bCs/>
          <w:color w:val="000000"/>
          <w:sz w:val="28"/>
          <w:szCs w:val="28"/>
          <w:rtl/>
          <w:lang w:bidi="fa-IR"/>
        </w:rPr>
        <w:t>-2-</w:t>
      </w:r>
      <w:r>
        <w:rPr>
          <w:rFonts w:ascii="Times New Roman" w:hAnsi="Times New Roman" w:cs="B Lotus" w:hint="cs"/>
          <w:b/>
          <w:bCs/>
          <w:color w:val="000000"/>
          <w:sz w:val="28"/>
          <w:szCs w:val="28"/>
          <w:rtl/>
          <w:lang w:bidi="fa-IR"/>
        </w:rPr>
        <w:t>4</w:t>
      </w:r>
      <w:r w:rsidR="006E7BBB">
        <w:rPr>
          <w:rFonts w:ascii="Times New Roman" w:hAnsi="Times New Roman" w:cs="B Lotus" w:hint="cs"/>
          <w:color w:val="000000"/>
          <w:sz w:val="24"/>
          <w:szCs w:val="24"/>
          <w:rtl/>
          <w:lang w:bidi="fa-IR"/>
        </w:rPr>
        <w:t>-</w:t>
      </w:r>
      <w:r w:rsidR="006E7BBB" w:rsidRPr="006C6B95">
        <w:rPr>
          <w:rFonts w:ascii="Times New Roman" w:hAnsi="Times New Roman" w:cs="B Lotus" w:hint="cs"/>
          <w:b/>
          <w:bCs/>
          <w:color w:val="000000"/>
          <w:sz w:val="24"/>
          <w:szCs w:val="28"/>
          <w:rtl/>
          <w:lang w:bidi="fa-IR"/>
        </w:rPr>
        <w:t>طول، عرض شکمی و جانبی میوه گردو</w:t>
      </w:r>
    </w:p>
    <w:p w14:paraId="0D1FEE58" w14:textId="77777777" w:rsidR="009A3A76" w:rsidRDefault="006E7BBB" w:rsidP="006E7BBB">
      <w:pPr>
        <w:bidi/>
        <w:spacing w:line="360" w:lineRule="auto"/>
        <w:ind w:firstLine="284"/>
        <w:jc w:val="both"/>
        <w:rPr>
          <w:rFonts w:ascii="Times New Roman" w:hAnsi="Times New Roman" w:cs="B Lotus"/>
          <w:color w:val="000000"/>
          <w:sz w:val="24"/>
          <w:szCs w:val="28"/>
          <w:rtl/>
          <w:lang w:bidi="fa-IR"/>
        </w:rPr>
      </w:pPr>
      <w:r w:rsidRPr="006C6B95">
        <w:rPr>
          <w:rFonts w:ascii="Times New Roman" w:hAnsi="Times New Roman" w:cs="B Lotus"/>
          <w:color w:val="000000"/>
          <w:sz w:val="24"/>
          <w:szCs w:val="28"/>
          <w:rtl/>
          <w:lang w:bidi="fa-IR"/>
        </w:rPr>
        <w:t xml:space="preserve">نتایج حاصل از </w:t>
      </w:r>
      <w:r w:rsidRPr="006C6B95">
        <w:rPr>
          <w:rFonts w:ascii="Times New Roman" w:hAnsi="Times New Roman" w:cs="B Lotus" w:hint="cs"/>
          <w:color w:val="000000"/>
          <w:sz w:val="24"/>
          <w:szCs w:val="28"/>
          <w:rtl/>
          <w:lang w:bidi="fa-IR"/>
        </w:rPr>
        <w:t>تجزیه واریانس</w:t>
      </w:r>
      <w:r w:rsidRPr="006C6B95">
        <w:rPr>
          <w:rFonts w:ascii="Times New Roman" w:hAnsi="Times New Roman" w:cs="B Lotus"/>
          <w:color w:val="000000"/>
          <w:sz w:val="24"/>
          <w:szCs w:val="28"/>
          <w:rtl/>
          <w:lang w:bidi="fa-IR"/>
        </w:rPr>
        <w:t xml:space="preserve"> نشان داد، اثر </w:t>
      </w:r>
      <w:r w:rsidRPr="006C6B95">
        <w:rPr>
          <w:rFonts w:ascii="Times New Roman" w:hAnsi="Times New Roman" w:cs="B Lotus" w:hint="cs"/>
          <w:color w:val="000000"/>
          <w:sz w:val="24"/>
          <w:szCs w:val="28"/>
          <w:rtl/>
          <w:lang w:bidi="fa-IR"/>
        </w:rPr>
        <w:t>تیمار</w:t>
      </w:r>
      <w:r>
        <w:rPr>
          <w:rFonts w:ascii="Times New Roman" w:hAnsi="Times New Roman" w:cs="B Lotus" w:hint="cs"/>
          <w:color w:val="000000"/>
          <w:sz w:val="24"/>
          <w:szCs w:val="28"/>
          <w:rtl/>
          <w:lang w:bidi="fa-IR"/>
        </w:rPr>
        <w:t>های</w:t>
      </w:r>
      <w:r w:rsidRPr="006C6B95">
        <w:rPr>
          <w:rFonts w:ascii="Times New Roman" w:hAnsi="Times New Roman" w:cs="B Lotus" w:hint="cs"/>
          <w:color w:val="000000"/>
          <w:sz w:val="24"/>
          <w:szCs w:val="28"/>
          <w:rtl/>
          <w:lang w:bidi="fa-IR"/>
        </w:rPr>
        <w:t xml:space="preserve"> تیوسولفات کلسیم، تیوسولفات پتاسیم و تیمارترکیبی تیوسولفات کلسیم و پتاسیم </w:t>
      </w:r>
      <w:r w:rsidRPr="006C6B95">
        <w:rPr>
          <w:rFonts w:ascii="Times New Roman" w:hAnsi="Times New Roman" w:cs="B Lotus"/>
          <w:color w:val="000000"/>
          <w:sz w:val="24"/>
          <w:szCs w:val="28"/>
          <w:rtl/>
          <w:lang w:bidi="fa-IR"/>
        </w:rPr>
        <w:t xml:space="preserve">در سطح احتمال </w:t>
      </w:r>
      <w:r w:rsidRPr="006C6B95">
        <w:rPr>
          <w:rFonts w:ascii="Times New Roman" w:hAnsi="Times New Roman" w:cs="B Lotus" w:hint="cs"/>
          <w:color w:val="000000"/>
          <w:sz w:val="24"/>
          <w:szCs w:val="28"/>
          <w:rtl/>
          <w:lang w:bidi="fa-IR"/>
        </w:rPr>
        <w:t>یک</w:t>
      </w:r>
      <w:r w:rsidRPr="006C6B95">
        <w:rPr>
          <w:rFonts w:ascii="Times New Roman" w:hAnsi="Times New Roman" w:cs="B Lotus"/>
          <w:color w:val="000000"/>
          <w:sz w:val="24"/>
          <w:szCs w:val="28"/>
          <w:rtl/>
          <w:lang w:bidi="fa-IR"/>
        </w:rPr>
        <w:t xml:space="preserve"> درصد (</w:t>
      </w:r>
      <w:r w:rsidRPr="006C6B95">
        <w:rPr>
          <w:rFonts w:ascii="Times New Roman" w:hAnsi="Times New Roman" w:cs="B Lotus" w:hint="cs"/>
          <w:color w:val="000000"/>
          <w:sz w:val="24"/>
          <w:szCs w:val="28"/>
          <w:rtl/>
          <w:lang w:bidi="fa-IR"/>
        </w:rPr>
        <w:t>1</w:t>
      </w:r>
      <w:r w:rsidRPr="006C6B95">
        <w:rPr>
          <w:rFonts w:ascii="Times New Roman" w:hAnsi="Times New Roman" w:cs="B Lotus"/>
          <w:color w:val="000000"/>
          <w:sz w:val="24"/>
          <w:szCs w:val="28"/>
          <w:lang w:bidi="fa-IR"/>
        </w:rPr>
        <w:t>%</w:t>
      </w:r>
      <w:r>
        <w:rPr>
          <w:rFonts w:ascii="Times New Roman" w:hAnsi="Times New Roman" w:cs="Times New Roman"/>
          <w:color w:val="000000"/>
          <w:sz w:val="24"/>
          <w:szCs w:val="28"/>
          <w:rtl/>
          <w:lang w:bidi="fa-IR"/>
        </w:rPr>
        <w:t>≥</w:t>
      </w:r>
      <w:r w:rsidRPr="006C6B95">
        <w:rPr>
          <w:rFonts w:ascii="Times New Roman" w:hAnsi="Times New Roman" w:cs="B Lotus"/>
          <w:color w:val="000000"/>
          <w:sz w:val="24"/>
          <w:szCs w:val="28"/>
          <w:lang w:bidi="fa-IR"/>
        </w:rPr>
        <w:t>P</w:t>
      </w:r>
      <w:r w:rsidRPr="006C6B95">
        <w:rPr>
          <w:rFonts w:ascii="Times New Roman" w:hAnsi="Times New Roman" w:cs="B Lotus"/>
          <w:color w:val="000000"/>
          <w:sz w:val="24"/>
          <w:szCs w:val="28"/>
          <w:rtl/>
          <w:lang w:bidi="fa-IR"/>
        </w:rPr>
        <w:t>)</w:t>
      </w:r>
      <w:r w:rsidRPr="006C6B95">
        <w:rPr>
          <w:rFonts w:ascii="Times New Roman" w:hAnsi="Times New Roman" w:cs="B Lotus" w:hint="cs"/>
          <w:color w:val="000000"/>
          <w:sz w:val="24"/>
          <w:szCs w:val="28"/>
          <w:rtl/>
          <w:lang w:bidi="fa-IR"/>
        </w:rPr>
        <w:t xml:space="preserve"> </w:t>
      </w:r>
      <w:r w:rsidRPr="006C6B95">
        <w:rPr>
          <w:rFonts w:ascii="Times New Roman" w:hAnsi="Times New Roman" w:cs="B Lotus"/>
          <w:color w:val="000000"/>
          <w:sz w:val="24"/>
          <w:szCs w:val="28"/>
          <w:rtl/>
          <w:lang w:bidi="fa-IR"/>
        </w:rPr>
        <w:t>بر</w:t>
      </w:r>
      <w:r w:rsidRPr="006C6B95">
        <w:rPr>
          <w:rFonts w:ascii="Times New Roman" w:hAnsi="Times New Roman" w:cs="B Lotus" w:hint="cs"/>
          <w:color w:val="000000"/>
          <w:sz w:val="24"/>
          <w:szCs w:val="28"/>
          <w:rtl/>
          <w:lang w:bidi="fa-IR"/>
        </w:rPr>
        <w:t xml:space="preserve"> عرض شکمی میوه گردو</w:t>
      </w:r>
      <w:r w:rsidRPr="006C6B95">
        <w:rPr>
          <w:rFonts w:ascii="Times New Roman" w:hAnsi="Times New Roman" w:cs="B Lotus"/>
          <w:color w:val="000000"/>
          <w:sz w:val="24"/>
          <w:szCs w:val="28"/>
          <w:rtl/>
          <w:lang w:bidi="fa-IR"/>
        </w:rPr>
        <w:t xml:space="preserve"> معنی</w:t>
      </w:r>
      <w:r w:rsidRPr="006C6B95">
        <w:rPr>
          <w:rFonts w:ascii="Times New Roman" w:hAnsi="Times New Roman" w:cs="B Lotus" w:hint="cs"/>
          <w:color w:val="000000"/>
          <w:sz w:val="24"/>
          <w:szCs w:val="28"/>
          <w:rtl/>
          <w:lang w:bidi="fa-IR"/>
        </w:rPr>
        <w:t>‌</w:t>
      </w:r>
      <w:r w:rsidRPr="006C6B95">
        <w:rPr>
          <w:rFonts w:ascii="Times New Roman" w:hAnsi="Times New Roman" w:cs="B Lotus"/>
          <w:color w:val="000000"/>
          <w:sz w:val="24"/>
          <w:szCs w:val="28"/>
          <w:rtl/>
          <w:lang w:bidi="fa-IR"/>
        </w:rPr>
        <w:t>دار بود (جدول</w:t>
      </w:r>
      <w:r w:rsidRPr="006C6B95">
        <w:rPr>
          <w:rFonts w:ascii="Times New Roman" w:hAnsi="Times New Roman" w:cs="B Lotus" w:hint="cs"/>
          <w:color w:val="000000"/>
          <w:sz w:val="24"/>
          <w:szCs w:val="28"/>
          <w:rtl/>
          <w:lang w:bidi="fa-IR"/>
        </w:rPr>
        <w:t>4-</w:t>
      </w:r>
      <w:r>
        <w:rPr>
          <w:rFonts w:ascii="Times New Roman" w:hAnsi="Times New Roman" w:cs="B Lotus" w:hint="cs"/>
          <w:color w:val="000000"/>
          <w:sz w:val="24"/>
          <w:szCs w:val="28"/>
          <w:rtl/>
          <w:lang w:bidi="fa-IR"/>
        </w:rPr>
        <w:t>4</w:t>
      </w:r>
      <w:r w:rsidRPr="006C6B95">
        <w:rPr>
          <w:rFonts w:ascii="Times New Roman" w:hAnsi="Times New Roman" w:cs="B Lotus"/>
          <w:color w:val="000000"/>
          <w:sz w:val="24"/>
          <w:szCs w:val="28"/>
          <w:rtl/>
          <w:lang w:bidi="fa-IR"/>
        </w:rPr>
        <w:t xml:space="preserve">). نتایج حاصل از </w:t>
      </w:r>
      <w:r w:rsidRPr="006C6B95">
        <w:rPr>
          <w:rFonts w:ascii="Times New Roman" w:hAnsi="Times New Roman" w:cs="B Lotus" w:hint="cs"/>
          <w:color w:val="000000"/>
          <w:sz w:val="24"/>
          <w:szCs w:val="28"/>
          <w:rtl/>
          <w:lang w:bidi="fa-IR"/>
        </w:rPr>
        <w:t>تجزیه واریانس</w:t>
      </w:r>
      <w:r w:rsidRPr="006C6B95">
        <w:rPr>
          <w:rFonts w:ascii="Times New Roman" w:hAnsi="Times New Roman" w:cs="B Lotus"/>
          <w:color w:val="000000"/>
          <w:sz w:val="24"/>
          <w:szCs w:val="28"/>
          <w:rtl/>
          <w:lang w:bidi="fa-IR"/>
        </w:rPr>
        <w:t xml:space="preserve"> نشان داد، اثر </w:t>
      </w:r>
      <w:r w:rsidRPr="006C6B95">
        <w:rPr>
          <w:rFonts w:ascii="Times New Roman" w:hAnsi="Times New Roman" w:cs="B Lotus" w:hint="cs"/>
          <w:color w:val="000000"/>
          <w:sz w:val="24"/>
          <w:szCs w:val="28"/>
          <w:rtl/>
          <w:lang w:bidi="fa-IR"/>
        </w:rPr>
        <w:t xml:space="preserve">تیمار تیوسولفات کلسیم، تیوسولفات پتاسیم و تیمارترکیبی تیوسولفات کلسیم و پتاسیم </w:t>
      </w:r>
      <w:r w:rsidRPr="006C6B95">
        <w:rPr>
          <w:rFonts w:ascii="Times New Roman" w:hAnsi="Times New Roman" w:cs="B Lotus"/>
          <w:color w:val="000000"/>
          <w:sz w:val="24"/>
          <w:szCs w:val="28"/>
          <w:rtl/>
          <w:lang w:bidi="fa-IR"/>
        </w:rPr>
        <w:t xml:space="preserve">در سطح احتمال </w:t>
      </w:r>
      <w:r w:rsidRPr="006C6B95">
        <w:rPr>
          <w:rFonts w:ascii="Times New Roman" w:hAnsi="Times New Roman" w:cs="B Lotus" w:hint="cs"/>
          <w:color w:val="000000"/>
          <w:sz w:val="24"/>
          <w:szCs w:val="28"/>
          <w:rtl/>
          <w:lang w:bidi="fa-IR"/>
        </w:rPr>
        <w:t>پنج</w:t>
      </w:r>
      <w:r w:rsidRPr="006C6B95">
        <w:rPr>
          <w:rFonts w:ascii="Times New Roman" w:hAnsi="Times New Roman" w:cs="B Lotus"/>
          <w:color w:val="000000"/>
          <w:sz w:val="24"/>
          <w:szCs w:val="28"/>
          <w:rtl/>
          <w:lang w:bidi="fa-IR"/>
        </w:rPr>
        <w:t xml:space="preserve"> درصد بر</w:t>
      </w:r>
      <w:r w:rsidRPr="006C6B95">
        <w:rPr>
          <w:rFonts w:ascii="Times New Roman" w:hAnsi="Times New Roman" w:cs="B Lotus" w:hint="cs"/>
          <w:color w:val="000000"/>
          <w:sz w:val="24"/>
          <w:szCs w:val="28"/>
          <w:rtl/>
          <w:lang w:bidi="fa-IR"/>
        </w:rPr>
        <w:t xml:space="preserve"> طول و عرض جانبی میوه گردو</w:t>
      </w:r>
      <w:r w:rsidRPr="006C6B95">
        <w:rPr>
          <w:rFonts w:ascii="Times New Roman" w:hAnsi="Times New Roman" w:cs="B Lotus"/>
          <w:color w:val="000000"/>
          <w:sz w:val="24"/>
          <w:szCs w:val="28"/>
          <w:rtl/>
          <w:lang w:bidi="fa-IR"/>
        </w:rPr>
        <w:t xml:space="preserve"> معنی</w:t>
      </w:r>
      <w:r w:rsidRPr="006C6B95">
        <w:rPr>
          <w:rFonts w:ascii="Times New Roman" w:hAnsi="Times New Roman" w:cs="B Lotus" w:hint="cs"/>
          <w:color w:val="000000"/>
          <w:sz w:val="24"/>
          <w:szCs w:val="28"/>
          <w:rtl/>
          <w:lang w:bidi="fa-IR"/>
        </w:rPr>
        <w:t>‌</w:t>
      </w:r>
      <w:r w:rsidRPr="006C6B95">
        <w:rPr>
          <w:rFonts w:ascii="Times New Roman" w:hAnsi="Times New Roman" w:cs="B Lotus"/>
          <w:color w:val="000000"/>
          <w:sz w:val="24"/>
          <w:szCs w:val="28"/>
          <w:rtl/>
          <w:lang w:bidi="fa-IR"/>
        </w:rPr>
        <w:t>دار بود</w:t>
      </w:r>
      <w:r w:rsidR="003059D5">
        <w:rPr>
          <w:rFonts w:ascii="Times New Roman" w:hAnsi="Times New Roman" w:cs="B Lotus" w:hint="cs"/>
          <w:color w:val="000000"/>
          <w:sz w:val="24"/>
          <w:szCs w:val="28"/>
          <w:rtl/>
          <w:lang w:bidi="fa-IR"/>
        </w:rPr>
        <w:t xml:space="preserve"> اما </w:t>
      </w:r>
      <w:r w:rsidR="003059D5" w:rsidRPr="006C6B95">
        <w:rPr>
          <w:rFonts w:ascii="Times New Roman" w:hAnsi="Times New Roman" w:cs="B Lotus"/>
          <w:color w:val="000000"/>
          <w:sz w:val="24"/>
          <w:szCs w:val="28"/>
          <w:rtl/>
          <w:lang w:bidi="fa-IR"/>
        </w:rPr>
        <w:t xml:space="preserve">اثر </w:t>
      </w:r>
      <w:r w:rsidR="003059D5" w:rsidRPr="006C6B95">
        <w:rPr>
          <w:rFonts w:ascii="Times New Roman" w:hAnsi="Times New Roman" w:cs="B Lotus" w:hint="cs"/>
          <w:color w:val="000000"/>
          <w:sz w:val="24"/>
          <w:szCs w:val="28"/>
          <w:rtl/>
          <w:lang w:bidi="fa-IR"/>
        </w:rPr>
        <w:t xml:space="preserve">تیمار تیوسولفات کلسیم، تیوسولفات پتاسیم و تیمارترکیبی تیوسولفات کلسیم و پتاسیم </w:t>
      </w:r>
      <w:r w:rsidR="003059D5" w:rsidRPr="006C6B95">
        <w:rPr>
          <w:rFonts w:ascii="Times New Roman" w:hAnsi="Times New Roman" w:cs="B Lotus"/>
          <w:color w:val="000000"/>
          <w:sz w:val="24"/>
          <w:szCs w:val="28"/>
          <w:rtl/>
          <w:lang w:bidi="fa-IR"/>
        </w:rPr>
        <w:t>بر</w:t>
      </w:r>
      <w:r w:rsidR="003059D5" w:rsidRPr="006C6B95">
        <w:rPr>
          <w:rFonts w:ascii="Times New Roman" w:hAnsi="Times New Roman" w:cs="B Lotus" w:hint="cs"/>
          <w:color w:val="000000"/>
          <w:sz w:val="24"/>
          <w:szCs w:val="28"/>
          <w:rtl/>
          <w:lang w:bidi="fa-IR"/>
        </w:rPr>
        <w:t xml:space="preserve"> قطر تنه</w:t>
      </w:r>
      <w:r w:rsidR="003059D5">
        <w:rPr>
          <w:rFonts w:ascii="Times New Roman" w:hAnsi="Times New Roman" w:cs="B Lotus" w:hint="cs"/>
          <w:color w:val="000000"/>
          <w:sz w:val="24"/>
          <w:szCs w:val="28"/>
          <w:rtl/>
          <w:lang w:bidi="fa-IR"/>
        </w:rPr>
        <w:t>، ضخامت پوست سبز و ضخامت پوست چوبی معنی دار به دست نیامد</w:t>
      </w:r>
      <w:r w:rsidRPr="006C6B95">
        <w:rPr>
          <w:rFonts w:ascii="Times New Roman" w:hAnsi="Times New Roman" w:cs="B Lotus" w:hint="cs"/>
          <w:color w:val="000000"/>
          <w:sz w:val="24"/>
          <w:szCs w:val="28"/>
          <w:rtl/>
          <w:lang w:bidi="fa-IR"/>
        </w:rPr>
        <w:t xml:space="preserve"> (جدول 4-</w:t>
      </w:r>
      <w:r>
        <w:rPr>
          <w:rFonts w:ascii="Times New Roman" w:hAnsi="Times New Roman" w:cs="B Lotus" w:hint="cs"/>
          <w:color w:val="000000"/>
          <w:sz w:val="24"/>
          <w:szCs w:val="28"/>
          <w:rtl/>
          <w:lang w:bidi="fa-IR"/>
        </w:rPr>
        <w:t>4</w:t>
      </w:r>
      <w:r w:rsidRPr="006C6B95">
        <w:rPr>
          <w:rFonts w:ascii="Times New Roman" w:hAnsi="Times New Roman" w:cs="B Lotus" w:hint="cs"/>
          <w:color w:val="000000"/>
          <w:sz w:val="24"/>
          <w:szCs w:val="28"/>
          <w:rtl/>
          <w:lang w:bidi="fa-IR"/>
        </w:rPr>
        <w:t>).</w:t>
      </w:r>
    </w:p>
    <w:p w14:paraId="1D076AC1" w14:textId="77777777" w:rsidR="009A3A76" w:rsidRDefault="009A3A76" w:rsidP="009A3A76">
      <w:pPr>
        <w:bidi/>
        <w:spacing w:line="360" w:lineRule="auto"/>
        <w:jc w:val="both"/>
        <w:rPr>
          <w:rFonts w:ascii="Times New Roman" w:hAnsi="Times New Roman" w:cs="B Lotus"/>
          <w:color w:val="000000"/>
          <w:sz w:val="24"/>
          <w:szCs w:val="24"/>
          <w:rtl/>
          <w:lang w:bidi="fa-IR"/>
        </w:rPr>
      </w:pPr>
    </w:p>
    <w:p w14:paraId="01EF91F6" w14:textId="77777777" w:rsidR="00CB7F38" w:rsidRDefault="00CB7F38" w:rsidP="00CB7F38">
      <w:pPr>
        <w:bidi/>
        <w:spacing w:line="360" w:lineRule="auto"/>
        <w:jc w:val="both"/>
        <w:rPr>
          <w:rFonts w:ascii="Times New Roman" w:hAnsi="Times New Roman" w:cs="B Lotus"/>
          <w:color w:val="000000"/>
          <w:sz w:val="24"/>
          <w:szCs w:val="24"/>
          <w:rtl/>
          <w:lang w:bidi="fa-IR"/>
        </w:rPr>
      </w:pPr>
    </w:p>
    <w:p w14:paraId="5BD265E7" w14:textId="77777777" w:rsidR="00CB7F38" w:rsidRDefault="00CB7F38" w:rsidP="00CB7F38">
      <w:pPr>
        <w:bidi/>
        <w:spacing w:line="360" w:lineRule="auto"/>
        <w:jc w:val="both"/>
        <w:rPr>
          <w:rFonts w:ascii="Times New Roman" w:hAnsi="Times New Roman" w:cs="B Lotus"/>
          <w:color w:val="000000"/>
          <w:sz w:val="24"/>
          <w:szCs w:val="24"/>
          <w:rtl/>
          <w:lang w:bidi="fa-IR"/>
        </w:rPr>
      </w:pPr>
    </w:p>
    <w:p w14:paraId="08E0F5CB" w14:textId="77777777" w:rsidR="00CB7F38" w:rsidRDefault="00CB7F38" w:rsidP="00CB7F38">
      <w:pPr>
        <w:bidi/>
        <w:spacing w:line="360" w:lineRule="auto"/>
        <w:jc w:val="both"/>
        <w:rPr>
          <w:rFonts w:ascii="Times New Roman" w:hAnsi="Times New Roman" w:cs="B Lotus"/>
          <w:color w:val="000000"/>
          <w:sz w:val="24"/>
          <w:szCs w:val="24"/>
          <w:rtl/>
          <w:lang w:bidi="fa-IR"/>
        </w:rPr>
      </w:pPr>
    </w:p>
    <w:p w14:paraId="3A5C9D16" w14:textId="77777777" w:rsidR="00CB7F38" w:rsidRDefault="00CB7F38" w:rsidP="00CB7F38">
      <w:pPr>
        <w:bidi/>
        <w:spacing w:line="360" w:lineRule="auto"/>
        <w:jc w:val="both"/>
        <w:rPr>
          <w:rFonts w:ascii="Times New Roman" w:hAnsi="Times New Roman" w:cs="B Lotus"/>
          <w:color w:val="000000"/>
          <w:sz w:val="24"/>
          <w:szCs w:val="24"/>
          <w:rtl/>
          <w:lang w:bidi="fa-IR"/>
        </w:rPr>
      </w:pPr>
    </w:p>
    <w:p w14:paraId="01DE6198" w14:textId="77777777" w:rsidR="00CB7F38" w:rsidRPr="006C6B95" w:rsidRDefault="00CB7F38" w:rsidP="00CB7F38">
      <w:pPr>
        <w:bidi/>
        <w:spacing w:line="360" w:lineRule="auto"/>
        <w:jc w:val="both"/>
        <w:rPr>
          <w:rFonts w:ascii="Times New Roman" w:hAnsi="Times New Roman" w:cs="B Lotus"/>
          <w:color w:val="000000"/>
          <w:sz w:val="24"/>
          <w:szCs w:val="24"/>
          <w:rtl/>
          <w:lang w:bidi="fa-IR"/>
        </w:rPr>
      </w:pPr>
    </w:p>
    <w:p w14:paraId="40973E36" w14:textId="77777777" w:rsidR="009A3A76" w:rsidRPr="006C6B95" w:rsidRDefault="009A3A76" w:rsidP="009A3A76">
      <w:pPr>
        <w:bidi/>
        <w:spacing w:line="360" w:lineRule="auto"/>
        <w:jc w:val="center"/>
        <w:rPr>
          <w:rFonts w:ascii="Times New Roman" w:hAnsi="Times New Roman" w:cs="B Lotus"/>
          <w:color w:val="000000"/>
          <w:sz w:val="24"/>
          <w:szCs w:val="28"/>
          <w:rtl/>
          <w:lang w:bidi="fa-IR"/>
        </w:rPr>
      </w:pPr>
      <w:r w:rsidRPr="006C6B95">
        <w:rPr>
          <w:rFonts w:ascii="Times New Roman" w:hAnsi="Times New Roman" w:cs="B Lotus" w:hint="cs"/>
          <w:color w:val="000000"/>
          <w:sz w:val="24"/>
          <w:szCs w:val="28"/>
          <w:rtl/>
          <w:lang w:bidi="fa-IR"/>
        </w:rPr>
        <w:lastRenderedPageBreak/>
        <w:t>جدول 4-</w:t>
      </w:r>
      <w:r>
        <w:rPr>
          <w:rFonts w:ascii="Times New Roman" w:hAnsi="Times New Roman" w:cs="B Lotus" w:hint="cs"/>
          <w:color w:val="000000"/>
          <w:sz w:val="24"/>
          <w:szCs w:val="28"/>
          <w:rtl/>
          <w:lang w:bidi="fa-IR"/>
        </w:rPr>
        <w:t>4</w:t>
      </w:r>
      <w:r w:rsidRPr="006C6B95">
        <w:rPr>
          <w:rFonts w:ascii="Times New Roman" w:hAnsi="Times New Roman" w:cs="B Lotus" w:hint="cs"/>
          <w:color w:val="000000"/>
          <w:sz w:val="24"/>
          <w:szCs w:val="28"/>
          <w:rtl/>
          <w:lang w:bidi="fa-IR"/>
        </w:rPr>
        <w:t>- نتایج تجزیه واریانس</w:t>
      </w:r>
      <w:r w:rsidRPr="006C6B95">
        <w:rPr>
          <w:rFonts w:ascii="Times New Roman" w:hAnsi="Times New Roman" w:cs="B Lotus"/>
          <w:color w:val="000000"/>
          <w:sz w:val="24"/>
          <w:szCs w:val="28"/>
          <w:rtl/>
          <w:lang w:bidi="fa-IR"/>
        </w:rPr>
        <w:t xml:space="preserve"> اثر </w:t>
      </w:r>
      <w:r w:rsidRPr="006C6B95">
        <w:rPr>
          <w:rFonts w:ascii="Times New Roman" w:hAnsi="Times New Roman" w:cs="B Lotus" w:hint="cs"/>
          <w:color w:val="000000"/>
          <w:sz w:val="24"/>
          <w:szCs w:val="28"/>
          <w:rtl/>
          <w:lang w:bidi="fa-IR"/>
        </w:rPr>
        <w:t>تیمار تیوسولفات کلسیم، تیوسولفات پتاسیم و ترکیب تیوسولفات کلسیم و پتاسیم</w:t>
      </w:r>
      <w:r w:rsidRPr="006C6B95">
        <w:rPr>
          <w:rFonts w:ascii="Times New Roman" w:hAnsi="Times New Roman" w:cs="B Lotus"/>
          <w:color w:val="000000"/>
          <w:sz w:val="24"/>
          <w:szCs w:val="28"/>
          <w:rtl/>
          <w:lang w:bidi="fa-IR"/>
        </w:rPr>
        <w:t xml:space="preserve"> بر برخ</w:t>
      </w:r>
      <w:r w:rsidRPr="006C6B95">
        <w:rPr>
          <w:rFonts w:ascii="Times New Roman" w:hAnsi="Times New Roman" w:cs="B Lotus" w:hint="cs"/>
          <w:color w:val="000000"/>
          <w:sz w:val="24"/>
          <w:szCs w:val="28"/>
          <w:rtl/>
          <w:lang w:bidi="fa-IR"/>
        </w:rPr>
        <w:t>ی</w:t>
      </w:r>
      <w:r w:rsidRPr="006C6B95">
        <w:rPr>
          <w:rFonts w:ascii="Times New Roman" w:hAnsi="Times New Roman" w:cs="B Lotus"/>
          <w:color w:val="000000"/>
          <w:sz w:val="24"/>
          <w:szCs w:val="28"/>
          <w:rtl/>
          <w:lang w:bidi="fa-IR"/>
        </w:rPr>
        <w:t xml:space="preserve"> صفات فیزیک</w:t>
      </w:r>
      <w:r>
        <w:rPr>
          <w:rFonts w:ascii="Times New Roman" w:hAnsi="Times New Roman" w:cs="B Lotus" w:hint="cs"/>
          <w:color w:val="000000"/>
          <w:sz w:val="24"/>
          <w:szCs w:val="28"/>
          <w:rtl/>
          <w:lang w:bidi="fa-IR"/>
        </w:rPr>
        <w:t xml:space="preserve">ی </w:t>
      </w:r>
      <w:r w:rsidRPr="006C6B95">
        <w:rPr>
          <w:rFonts w:ascii="Times New Roman" w:hAnsi="Times New Roman" w:cs="B Lotus"/>
          <w:color w:val="000000"/>
          <w:sz w:val="24"/>
          <w:szCs w:val="28"/>
          <w:rtl/>
          <w:lang w:bidi="fa-IR"/>
        </w:rPr>
        <w:t>و</w:t>
      </w:r>
      <w:r>
        <w:rPr>
          <w:rFonts w:ascii="Times New Roman" w:hAnsi="Times New Roman" w:cs="B Lotus" w:hint="cs"/>
          <w:color w:val="000000"/>
          <w:sz w:val="24"/>
          <w:szCs w:val="28"/>
          <w:rtl/>
          <w:lang w:bidi="fa-IR"/>
        </w:rPr>
        <w:t xml:space="preserve"> </w:t>
      </w:r>
      <w:r w:rsidRPr="006C6B95">
        <w:rPr>
          <w:rFonts w:ascii="Times New Roman" w:hAnsi="Times New Roman" w:cs="B Lotus"/>
          <w:color w:val="000000"/>
          <w:sz w:val="24"/>
          <w:szCs w:val="28"/>
          <w:rtl/>
          <w:lang w:bidi="fa-IR"/>
        </w:rPr>
        <w:t>شیمیایی</w:t>
      </w:r>
      <w:r w:rsidRPr="006C6B95">
        <w:rPr>
          <w:rFonts w:ascii="Times New Roman" w:hAnsi="Times New Roman" w:cs="B Lotus" w:hint="cs"/>
          <w:color w:val="000000"/>
          <w:sz w:val="24"/>
          <w:szCs w:val="28"/>
          <w:rtl/>
          <w:lang w:bidi="fa-IR"/>
        </w:rPr>
        <w:t xml:space="preserve"> </w:t>
      </w:r>
      <w:r>
        <w:rPr>
          <w:rFonts w:ascii="Times New Roman" w:hAnsi="Times New Roman" w:cs="B Lotus" w:hint="cs"/>
          <w:color w:val="000000"/>
          <w:sz w:val="24"/>
          <w:szCs w:val="28"/>
          <w:rtl/>
          <w:lang w:bidi="fa-IR"/>
        </w:rPr>
        <w:t xml:space="preserve">میوه و درخت </w:t>
      </w:r>
      <w:r w:rsidRPr="006C6B95">
        <w:rPr>
          <w:rFonts w:ascii="Times New Roman" w:hAnsi="Times New Roman" w:cs="B Lotus" w:hint="cs"/>
          <w:color w:val="000000"/>
          <w:sz w:val="24"/>
          <w:szCs w:val="28"/>
          <w:rtl/>
          <w:lang w:bidi="fa-IR"/>
        </w:rPr>
        <w:t>گردو رقم چندلر</w:t>
      </w:r>
    </w:p>
    <w:tbl>
      <w:tblPr>
        <w:bidiVisual/>
        <w:tblW w:w="10674" w:type="dxa"/>
        <w:tblInd w:w="-8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5"/>
        <w:gridCol w:w="104"/>
        <w:gridCol w:w="506"/>
        <w:gridCol w:w="1189"/>
        <w:gridCol w:w="1450"/>
        <w:gridCol w:w="1559"/>
        <w:gridCol w:w="1134"/>
        <w:gridCol w:w="1276"/>
        <w:gridCol w:w="1842"/>
        <w:gridCol w:w="39"/>
      </w:tblGrid>
      <w:tr w:rsidR="009A3A76" w:rsidRPr="00CC0598" w14:paraId="5AB38901" w14:textId="77777777" w:rsidTr="006703A0">
        <w:trPr>
          <w:trHeight w:val="737"/>
        </w:trPr>
        <w:tc>
          <w:tcPr>
            <w:tcW w:w="1679" w:type="dxa"/>
            <w:gridSpan w:val="2"/>
            <w:tcBorders>
              <w:left w:val="nil"/>
              <w:bottom w:val="single" w:sz="4" w:space="0" w:color="auto"/>
              <w:right w:val="nil"/>
            </w:tcBorders>
            <w:shd w:val="clear" w:color="auto" w:fill="auto"/>
          </w:tcPr>
          <w:p w14:paraId="053A7E21" w14:textId="77777777" w:rsidR="009A3A76" w:rsidRPr="00CC0598" w:rsidRDefault="009A3A76" w:rsidP="006703A0">
            <w:pPr>
              <w:bidi/>
              <w:spacing w:after="0" w:line="360" w:lineRule="auto"/>
              <w:jc w:val="center"/>
              <w:rPr>
                <w:rFonts w:ascii="Times New Roman" w:hAnsi="Times New Roman" w:cs="B Lotus"/>
                <w:color w:val="000000"/>
                <w:sz w:val="24"/>
                <w:szCs w:val="28"/>
                <w:rtl/>
                <w:lang w:bidi="fa-IR"/>
              </w:rPr>
            </w:pPr>
          </w:p>
        </w:tc>
        <w:tc>
          <w:tcPr>
            <w:tcW w:w="8995" w:type="dxa"/>
            <w:gridSpan w:val="8"/>
            <w:tcBorders>
              <w:left w:val="nil"/>
              <w:bottom w:val="single" w:sz="4" w:space="0" w:color="auto"/>
              <w:right w:val="nil"/>
            </w:tcBorders>
            <w:shd w:val="clear" w:color="auto" w:fill="auto"/>
          </w:tcPr>
          <w:p w14:paraId="300569AB" w14:textId="77777777" w:rsidR="009A3A76" w:rsidRPr="00CC0598" w:rsidRDefault="009A3A76" w:rsidP="006703A0">
            <w:pPr>
              <w:bidi/>
              <w:spacing w:line="360" w:lineRule="auto"/>
              <w:jc w:val="center"/>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میانگین مربعات</w:t>
            </w:r>
          </w:p>
        </w:tc>
      </w:tr>
      <w:tr w:rsidR="009A3A76" w:rsidRPr="00CC0598" w14:paraId="66B5FB7F" w14:textId="77777777" w:rsidTr="006703A0">
        <w:trPr>
          <w:gridAfter w:val="1"/>
          <w:wAfter w:w="39" w:type="dxa"/>
          <w:trHeight w:val="863"/>
        </w:trPr>
        <w:tc>
          <w:tcPr>
            <w:tcW w:w="1575" w:type="dxa"/>
            <w:tcBorders>
              <w:left w:val="nil"/>
              <w:bottom w:val="single" w:sz="4" w:space="0" w:color="auto"/>
              <w:right w:val="nil"/>
            </w:tcBorders>
            <w:shd w:val="clear" w:color="auto" w:fill="auto"/>
          </w:tcPr>
          <w:p w14:paraId="349BDAEF" w14:textId="77777777" w:rsidR="009A3A76" w:rsidRPr="00CC0598" w:rsidRDefault="009A3A76"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منابع تغییرات</w:t>
            </w:r>
          </w:p>
        </w:tc>
        <w:tc>
          <w:tcPr>
            <w:tcW w:w="610" w:type="dxa"/>
            <w:gridSpan w:val="2"/>
            <w:tcBorders>
              <w:left w:val="nil"/>
              <w:bottom w:val="single" w:sz="4" w:space="0" w:color="auto"/>
              <w:right w:val="nil"/>
            </w:tcBorders>
            <w:shd w:val="clear" w:color="auto" w:fill="auto"/>
          </w:tcPr>
          <w:p w14:paraId="5A2AC80F" w14:textId="77777777" w:rsidR="009A3A76" w:rsidRPr="00CC0598" w:rsidRDefault="009A3A76"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درجه آزادی</w:t>
            </w:r>
          </w:p>
        </w:tc>
        <w:tc>
          <w:tcPr>
            <w:tcW w:w="1189" w:type="dxa"/>
            <w:tcBorders>
              <w:left w:val="nil"/>
              <w:bottom w:val="single" w:sz="4" w:space="0" w:color="auto"/>
              <w:right w:val="nil"/>
            </w:tcBorders>
            <w:shd w:val="clear" w:color="auto" w:fill="auto"/>
          </w:tcPr>
          <w:p w14:paraId="3649BAFF" w14:textId="77777777" w:rsidR="009A3A76" w:rsidRPr="00CC0598" w:rsidRDefault="009A3A76" w:rsidP="006703A0">
            <w:pPr>
              <w:bidi/>
              <w:spacing w:line="360" w:lineRule="auto"/>
              <w:jc w:val="center"/>
              <w:rPr>
                <w:rFonts w:ascii="Times New Roman" w:hAnsi="Times New Roman" w:cs="B Lotus"/>
                <w:color w:val="000000"/>
                <w:lang w:bidi="fa-IR"/>
              </w:rPr>
            </w:pPr>
            <w:r w:rsidRPr="00CC0598">
              <w:rPr>
                <w:rFonts w:ascii="Times New Roman" w:hAnsi="Times New Roman" w:cs="B Lotus" w:hint="cs"/>
                <w:color w:val="000000"/>
                <w:rtl/>
                <w:lang w:bidi="fa-IR"/>
              </w:rPr>
              <w:t>عرض شکمی</w:t>
            </w:r>
          </w:p>
        </w:tc>
        <w:tc>
          <w:tcPr>
            <w:tcW w:w="1450" w:type="dxa"/>
            <w:tcBorders>
              <w:left w:val="nil"/>
              <w:bottom w:val="single" w:sz="4" w:space="0" w:color="auto"/>
              <w:right w:val="nil"/>
            </w:tcBorders>
            <w:shd w:val="clear" w:color="auto" w:fill="auto"/>
          </w:tcPr>
          <w:p w14:paraId="4597906B" w14:textId="77777777" w:rsidR="009A3A76" w:rsidRPr="00CC0598" w:rsidRDefault="009A3A76"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عرض جانبی</w:t>
            </w:r>
          </w:p>
        </w:tc>
        <w:tc>
          <w:tcPr>
            <w:tcW w:w="1559" w:type="dxa"/>
            <w:tcBorders>
              <w:left w:val="nil"/>
              <w:bottom w:val="single" w:sz="4" w:space="0" w:color="auto"/>
              <w:right w:val="nil"/>
            </w:tcBorders>
            <w:shd w:val="clear" w:color="auto" w:fill="auto"/>
          </w:tcPr>
          <w:p w14:paraId="628C3328" w14:textId="77777777" w:rsidR="009A3A76" w:rsidRPr="00CC0598" w:rsidRDefault="009A3A76"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قطر تنه</w:t>
            </w:r>
          </w:p>
        </w:tc>
        <w:tc>
          <w:tcPr>
            <w:tcW w:w="1134" w:type="dxa"/>
            <w:tcBorders>
              <w:left w:val="nil"/>
              <w:bottom w:val="single" w:sz="4" w:space="0" w:color="auto"/>
              <w:right w:val="nil"/>
            </w:tcBorders>
            <w:shd w:val="clear" w:color="auto" w:fill="auto"/>
          </w:tcPr>
          <w:p w14:paraId="37938104" w14:textId="77777777" w:rsidR="009A3A76" w:rsidRPr="00CC0598" w:rsidRDefault="009A3A76" w:rsidP="006703A0">
            <w:pPr>
              <w:bidi/>
              <w:spacing w:line="360" w:lineRule="auto"/>
              <w:jc w:val="center"/>
              <w:rPr>
                <w:rFonts w:ascii="Times New Roman" w:hAnsi="Times New Roman" w:cs="B Lotus"/>
                <w:color w:val="000000"/>
                <w:lang w:bidi="fa-IR"/>
              </w:rPr>
            </w:pPr>
            <w:r w:rsidRPr="00CC0598">
              <w:rPr>
                <w:rFonts w:ascii="Times New Roman" w:hAnsi="Times New Roman" w:cs="B Lotus" w:hint="cs"/>
                <w:color w:val="000000"/>
                <w:rtl/>
                <w:lang w:bidi="fa-IR"/>
              </w:rPr>
              <w:t>ضخامت پوست سبز</w:t>
            </w:r>
          </w:p>
        </w:tc>
        <w:tc>
          <w:tcPr>
            <w:tcW w:w="1276" w:type="dxa"/>
            <w:tcBorders>
              <w:left w:val="nil"/>
              <w:bottom w:val="single" w:sz="4" w:space="0" w:color="auto"/>
              <w:right w:val="nil"/>
            </w:tcBorders>
            <w:shd w:val="clear" w:color="auto" w:fill="auto"/>
          </w:tcPr>
          <w:p w14:paraId="30C9371E" w14:textId="77777777" w:rsidR="009A3A76" w:rsidRPr="00CC0598" w:rsidRDefault="009A3A76"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ضخامت پوست چوبی</w:t>
            </w:r>
          </w:p>
        </w:tc>
        <w:tc>
          <w:tcPr>
            <w:tcW w:w="1842" w:type="dxa"/>
            <w:tcBorders>
              <w:left w:val="nil"/>
              <w:bottom w:val="single" w:sz="4" w:space="0" w:color="auto"/>
              <w:right w:val="nil"/>
            </w:tcBorders>
            <w:shd w:val="clear" w:color="auto" w:fill="auto"/>
          </w:tcPr>
          <w:p w14:paraId="32544A5F" w14:textId="77777777" w:rsidR="009A3A76" w:rsidRPr="00CC0598" w:rsidRDefault="009A3A76"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ماده خشک</w:t>
            </w:r>
          </w:p>
        </w:tc>
      </w:tr>
      <w:tr w:rsidR="009A3A76" w:rsidRPr="00CC0598" w14:paraId="09497EF7" w14:textId="77777777" w:rsidTr="006703A0">
        <w:trPr>
          <w:gridAfter w:val="1"/>
          <w:wAfter w:w="39" w:type="dxa"/>
          <w:trHeight w:val="528"/>
        </w:trPr>
        <w:tc>
          <w:tcPr>
            <w:tcW w:w="1575" w:type="dxa"/>
            <w:tcBorders>
              <w:left w:val="nil"/>
              <w:bottom w:val="nil"/>
              <w:right w:val="nil"/>
            </w:tcBorders>
            <w:shd w:val="clear" w:color="auto" w:fill="auto"/>
          </w:tcPr>
          <w:p w14:paraId="6E7E20EF" w14:textId="77777777" w:rsidR="009A3A76" w:rsidRPr="00CC0598" w:rsidRDefault="009A3A76"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بلوک</w:t>
            </w:r>
          </w:p>
        </w:tc>
        <w:tc>
          <w:tcPr>
            <w:tcW w:w="610" w:type="dxa"/>
            <w:gridSpan w:val="2"/>
            <w:tcBorders>
              <w:left w:val="nil"/>
              <w:bottom w:val="nil"/>
              <w:right w:val="nil"/>
            </w:tcBorders>
            <w:shd w:val="clear" w:color="auto" w:fill="auto"/>
          </w:tcPr>
          <w:p w14:paraId="77C25CF1" w14:textId="77777777" w:rsidR="009A3A76" w:rsidRPr="00CC0598" w:rsidRDefault="009A3A76" w:rsidP="006703A0">
            <w:pPr>
              <w:bidi/>
              <w:spacing w:line="360" w:lineRule="auto"/>
              <w:jc w:val="both"/>
              <w:rPr>
                <w:rFonts w:ascii="Times New Roman" w:hAnsi="Times New Roman" w:cs="B Lotus"/>
                <w:color w:val="000000"/>
                <w:sz w:val="24"/>
                <w:szCs w:val="24"/>
                <w:rtl/>
                <w:lang w:bidi="fa-IR"/>
              </w:rPr>
            </w:pPr>
            <w:r w:rsidRPr="00CC0598">
              <w:rPr>
                <w:rFonts w:ascii="Times New Roman" w:hAnsi="Times New Roman" w:cs="B Lotus" w:hint="cs"/>
                <w:color w:val="000000"/>
                <w:sz w:val="24"/>
                <w:szCs w:val="24"/>
                <w:rtl/>
                <w:lang w:bidi="fa-IR"/>
              </w:rPr>
              <w:t>2</w:t>
            </w:r>
          </w:p>
        </w:tc>
        <w:tc>
          <w:tcPr>
            <w:tcW w:w="1189" w:type="dxa"/>
            <w:tcBorders>
              <w:left w:val="nil"/>
              <w:bottom w:val="nil"/>
              <w:right w:val="nil"/>
            </w:tcBorders>
            <w:shd w:val="clear" w:color="auto" w:fill="auto"/>
          </w:tcPr>
          <w:p w14:paraId="76748DF2"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52/5</w:t>
            </w:r>
          </w:p>
        </w:tc>
        <w:tc>
          <w:tcPr>
            <w:tcW w:w="1450" w:type="dxa"/>
            <w:tcBorders>
              <w:left w:val="nil"/>
              <w:bottom w:val="nil"/>
              <w:right w:val="nil"/>
            </w:tcBorders>
            <w:shd w:val="clear" w:color="auto" w:fill="auto"/>
          </w:tcPr>
          <w:p w14:paraId="70767B9D"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8/4</w:t>
            </w:r>
          </w:p>
        </w:tc>
        <w:tc>
          <w:tcPr>
            <w:tcW w:w="1559" w:type="dxa"/>
            <w:tcBorders>
              <w:left w:val="nil"/>
              <w:bottom w:val="nil"/>
              <w:right w:val="nil"/>
            </w:tcBorders>
            <w:shd w:val="clear" w:color="auto" w:fill="auto"/>
          </w:tcPr>
          <w:p w14:paraId="0C713C3C"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3/1</w:t>
            </w:r>
          </w:p>
        </w:tc>
        <w:tc>
          <w:tcPr>
            <w:tcW w:w="1134" w:type="dxa"/>
            <w:tcBorders>
              <w:left w:val="nil"/>
              <w:bottom w:val="nil"/>
              <w:right w:val="nil"/>
            </w:tcBorders>
            <w:shd w:val="clear" w:color="auto" w:fill="auto"/>
          </w:tcPr>
          <w:p w14:paraId="6F20898F"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54/1</w:t>
            </w:r>
          </w:p>
        </w:tc>
        <w:tc>
          <w:tcPr>
            <w:tcW w:w="1276" w:type="dxa"/>
            <w:tcBorders>
              <w:left w:val="nil"/>
              <w:bottom w:val="nil"/>
              <w:right w:val="nil"/>
            </w:tcBorders>
            <w:shd w:val="clear" w:color="auto" w:fill="auto"/>
          </w:tcPr>
          <w:p w14:paraId="4E4A22E4"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40/0</w:t>
            </w:r>
          </w:p>
        </w:tc>
        <w:tc>
          <w:tcPr>
            <w:tcW w:w="1842" w:type="dxa"/>
            <w:tcBorders>
              <w:left w:val="nil"/>
              <w:bottom w:val="nil"/>
              <w:right w:val="nil"/>
            </w:tcBorders>
            <w:shd w:val="clear" w:color="auto" w:fill="auto"/>
          </w:tcPr>
          <w:p w14:paraId="0D296D0F"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3/1</w:t>
            </w:r>
          </w:p>
        </w:tc>
      </w:tr>
      <w:tr w:rsidR="009A3A76" w:rsidRPr="00CC0598" w14:paraId="2F811477" w14:textId="77777777" w:rsidTr="006703A0">
        <w:trPr>
          <w:gridAfter w:val="1"/>
          <w:wAfter w:w="39" w:type="dxa"/>
          <w:trHeight w:val="539"/>
        </w:trPr>
        <w:tc>
          <w:tcPr>
            <w:tcW w:w="1575" w:type="dxa"/>
            <w:tcBorders>
              <w:top w:val="nil"/>
              <w:left w:val="nil"/>
              <w:bottom w:val="nil"/>
              <w:right w:val="nil"/>
            </w:tcBorders>
            <w:shd w:val="clear" w:color="auto" w:fill="auto"/>
          </w:tcPr>
          <w:p w14:paraId="63988B24" w14:textId="77777777" w:rsidR="009A3A76" w:rsidRPr="00CC0598" w:rsidRDefault="009A3A76"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تیمار</w:t>
            </w:r>
          </w:p>
        </w:tc>
        <w:tc>
          <w:tcPr>
            <w:tcW w:w="610" w:type="dxa"/>
            <w:gridSpan w:val="2"/>
            <w:tcBorders>
              <w:top w:val="nil"/>
              <w:left w:val="nil"/>
              <w:bottom w:val="nil"/>
              <w:right w:val="nil"/>
            </w:tcBorders>
            <w:shd w:val="clear" w:color="auto" w:fill="auto"/>
          </w:tcPr>
          <w:p w14:paraId="6E1ED3DE" w14:textId="77777777" w:rsidR="009A3A76" w:rsidRPr="00CC0598" w:rsidRDefault="009A3A76" w:rsidP="006703A0">
            <w:pPr>
              <w:bidi/>
              <w:spacing w:line="360" w:lineRule="auto"/>
              <w:jc w:val="both"/>
              <w:rPr>
                <w:rFonts w:ascii="Times New Roman" w:hAnsi="Times New Roman" w:cs="B Lotus"/>
                <w:color w:val="000000"/>
                <w:sz w:val="24"/>
                <w:szCs w:val="24"/>
                <w:rtl/>
                <w:lang w:bidi="fa-IR"/>
              </w:rPr>
            </w:pPr>
            <w:r w:rsidRPr="00CC0598">
              <w:rPr>
                <w:rFonts w:ascii="Times New Roman" w:hAnsi="Times New Roman" w:cs="B Lotus" w:hint="cs"/>
                <w:color w:val="000000"/>
                <w:sz w:val="24"/>
                <w:szCs w:val="24"/>
                <w:rtl/>
                <w:lang w:bidi="fa-IR"/>
              </w:rPr>
              <w:t>3</w:t>
            </w:r>
          </w:p>
        </w:tc>
        <w:tc>
          <w:tcPr>
            <w:tcW w:w="1189" w:type="dxa"/>
            <w:tcBorders>
              <w:top w:val="nil"/>
              <w:left w:val="nil"/>
              <w:bottom w:val="nil"/>
              <w:right w:val="nil"/>
            </w:tcBorders>
            <w:shd w:val="clear" w:color="auto" w:fill="auto"/>
          </w:tcPr>
          <w:p w14:paraId="2FB2EC27"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vertAlign w:val="superscript"/>
                <w:rtl/>
                <w:lang w:bidi="fa-IR"/>
              </w:rPr>
              <w:t>**</w:t>
            </w:r>
            <w:r w:rsidRPr="006C6B95">
              <w:rPr>
                <w:rFonts w:ascii="Times New Roman" w:eastAsia="SimSun" w:hAnsi="Times New Roman" w:cs="B Lotus" w:hint="cs"/>
                <w:color w:val="000000"/>
                <w:sz w:val="24"/>
                <w:szCs w:val="24"/>
                <w:rtl/>
                <w:lang w:bidi="fa-IR"/>
              </w:rPr>
              <w:t>48/7</w:t>
            </w:r>
          </w:p>
        </w:tc>
        <w:tc>
          <w:tcPr>
            <w:tcW w:w="1450" w:type="dxa"/>
            <w:tcBorders>
              <w:top w:val="nil"/>
              <w:left w:val="nil"/>
              <w:bottom w:val="nil"/>
              <w:right w:val="nil"/>
            </w:tcBorders>
            <w:shd w:val="clear" w:color="auto" w:fill="auto"/>
          </w:tcPr>
          <w:p w14:paraId="7E1A5B6C"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vertAlign w:val="superscript"/>
                <w:rtl/>
                <w:lang w:bidi="fa-IR"/>
              </w:rPr>
              <w:t>*</w:t>
            </w:r>
            <w:r w:rsidRPr="006C6B95">
              <w:rPr>
                <w:rFonts w:ascii="Times New Roman" w:eastAsia="SimSun" w:hAnsi="Times New Roman" w:cs="B Lotus" w:hint="cs"/>
                <w:color w:val="000000"/>
                <w:sz w:val="24"/>
                <w:szCs w:val="24"/>
                <w:rtl/>
                <w:lang w:bidi="fa-IR"/>
              </w:rPr>
              <w:t>2/4</w:t>
            </w:r>
          </w:p>
        </w:tc>
        <w:tc>
          <w:tcPr>
            <w:tcW w:w="1559" w:type="dxa"/>
            <w:tcBorders>
              <w:top w:val="nil"/>
              <w:left w:val="nil"/>
              <w:bottom w:val="nil"/>
              <w:right w:val="nil"/>
            </w:tcBorders>
            <w:shd w:val="clear" w:color="auto" w:fill="auto"/>
          </w:tcPr>
          <w:p w14:paraId="54323478"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color w:val="000000"/>
                <w:sz w:val="24"/>
                <w:szCs w:val="24"/>
                <w:vertAlign w:val="superscript"/>
                <w:lang w:bidi="fa-IR"/>
              </w:rPr>
              <w:t>ns</w:t>
            </w:r>
            <w:r w:rsidRPr="006C6B95">
              <w:rPr>
                <w:rFonts w:ascii="Times New Roman" w:eastAsia="SimSun" w:hAnsi="Times New Roman" w:cs="B Lotus" w:hint="cs"/>
                <w:color w:val="000000"/>
                <w:sz w:val="24"/>
                <w:szCs w:val="24"/>
                <w:rtl/>
                <w:lang w:bidi="fa-IR"/>
              </w:rPr>
              <w:t>7/32</w:t>
            </w:r>
          </w:p>
        </w:tc>
        <w:tc>
          <w:tcPr>
            <w:tcW w:w="1134" w:type="dxa"/>
            <w:tcBorders>
              <w:top w:val="nil"/>
              <w:left w:val="nil"/>
              <w:bottom w:val="nil"/>
              <w:right w:val="nil"/>
            </w:tcBorders>
            <w:shd w:val="clear" w:color="auto" w:fill="auto"/>
          </w:tcPr>
          <w:p w14:paraId="2513D1B6"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color w:val="000000"/>
                <w:sz w:val="24"/>
                <w:szCs w:val="24"/>
                <w:vertAlign w:val="superscript"/>
                <w:lang w:bidi="fa-IR"/>
              </w:rPr>
              <w:t>ns</w:t>
            </w:r>
            <w:r>
              <w:rPr>
                <w:rFonts w:ascii="Times New Roman" w:eastAsia="SimSun" w:hAnsi="Times New Roman" w:cs="B Lotus" w:hint="cs"/>
                <w:color w:val="000000"/>
                <w:sz w:val="24"/>
                <w:szCs w:val="24"/>
                <w:rtl/>
                <w:lang w:bidi="fa-IR"/>
              </w:rPr>
              <w:t>21/0</w:t>
            </w:r>
          </w:p>
        </w:tc>
        <w:tc>
          <w:tcPr>
            <w:tcW w:w="1276" w:type="dxa"/>
            <w:tcBorders>
              <w:top w:val="nil"/>
              <w:left w:val="nil"/>
              <w:bottom w:val="nil"/>
              <w:right w:val="nil"/>
            </w:tcBorders>
            <w:shd w:val="clear" w:color="auto" w:fill="auto"/>
          </w:tcPr>
          <w:p w14:paraId="0460FF19"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color w:val="000000"/>
                <w:sz w:val="24"/>
                <w:szCs w:val="24"/>
                <w:vertAlign w:val="superscript"/>
                <w:lang w:bidi="fa-IR"/>
              </w:rPr>
              <w:t>ns</w:t>
            </w:r>
            <w:r>
              <w:rPr>
                <w:rFonts w:ascii="Times New Roman" w:eastAsia="SimSun" w:hAnsi="Times New Roman" w:cs="B Lotus" w:hint="cs"/>
                <w:color w:val="000000"/>
                <w:sz w:val="24"/>
                <w:szCs w:val="24"/>
                <w:rtl/>
                <w:lang w:bidi="fa-IR"/>
              </w:rPr>
              <w:t>27/0</w:t>
            </w:r>
          </w:p>
        </w:tc>
        <w:tc>
          <w:tcPr>
            <w:tcW w:w="1842" w:type="dxa"/>
            <w:tcBorders>
              <w:top w:val="nil"/>
              <w:left w:val="nil"/>
              <w:bottom w:val="nil"/>
              <w:right w:val="nil"/>
            </w:tcBorders>
            <w:shd w:val="clear" w:color="auto" w:fill="auto"/>
          </w:tcPr>
          <w:p w14:paraId="18271C9B"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vertAlign w:val="superscript"/>
                <w:rtl/>
                <w:lang w:bidi="fa-IR"/>
              </w:rPr>
              <w:t>**</w:t>
            </w:r>
            <w:r w:rsidRPr="006C6B95">
              <w:rPr>
                <w:rFonts w:ascii="Times New Roman" w:eastAsia="SimSun" w:hAnsi="Times New Roman" w:cs="B Lotus" w:hint="cs"/>
                <w:color w:val="000000"/>
                <w:sz w:val="24"/>
                <w:szCs w:val="24"/>
                <w:rtl/>
                <w:lang w:bidi="fa-IR"/>
              </w:rPr>
              <w:t>19/19</w:t>
            </w:r>
          </w:p>
        </w:tc>
      </w:tr>
      <w:tr w:rsidR="009A3A76" w:rsidRPr="00CC0598" w14:paraId="4C30DE45" w14:textId="77777777" w:rsidTr="006703A0">
        <w:trPr>
          <w:gridAfter w:val="1"/>
          <w:wAfter w:w="39" w:type="dxa"/>
          <w:trHeight w:val="738"/>
        </w:trPr>
        <w:tc>
          <w:tcPr>
            <w:tcW w:w="1575" w:type="dxa"/>
            <w:tcBorders>
              <w:top w:val="nil"/>
              <w:left w:val="nil"/>
              <w:right w:val="nil"/>
            </w:tcBorders>
            <w:shd w:val="clear" w:color="auto" w:fill="auto"/>
          </w:tcPr>
          <w:p w14:paraId="05FAEEE1" w14:textId="77777777" w:rsidR="009A3A76" w:rsidRPr="00CC0598" w:rsidRDefault="009A3A76"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اشتباه آزمایشی</w:t>
            </w:r>
          </w:p>
        </w:tc>
        <w:tc>
          <w:tcPr>
            <w:tcW w:w="610" w:type="dxa"/>
            <w:gridSpan w:val="2"/>
            <w:tcBorders>
              <w:top w:val="nil"/>
              <w:left w:val="nil"/>
              <w:right w:val="nil"/>
            </w:tcBorders>
            <w:shd w:val="clear" w:color="auto" w:fill="auto"/>
          </w:tcPr>
          <w:p w14:paraId="06AAD275" w14:textId="77777777" w:rsidR="009A3A76" w:rsidRPr="00CC0598" w:rsidRDefault="009A3A76" w:rsidP="006703A0">
            <w:pPr>
              <w:bidi/>
              <w:spacing w:line="360" w:lineRule="auto"/>
              <w:jc w:val="both"/>
              <w:rPr>
                <w:rFonts w:ascii="Times New Roman" w:hAnsi="Times New Roman" w:cs="B Lotus"/>
                <w:color w:val="000000"/>
                <w:sz w:val="24"/>
                <w:szCs w:val="24"/>
                <w:rtl/>
                <w:lang w:bidi="fa-IR"/>
              </w:rPr>
            </w:pPr>
            <w:r w:rsidRPr="00CC0598">
              <w:rPr>
                <w:rFonts w:ascii="Times New Roman" w:hAnsi="Times New Roman" w:cs="B Lotus" w:hint="cs"/>
                <w:color w:val="000000"/>
                <w:sz w:val="24"/>
                <w:szCs w:val="24"/>
                <w:rtl/>
                <w:lang w:bidi="fa-IR"/>
              </w:rPr>
              <w:t>12</w:t>
            </w:r>
          </w:p>
        </w:tc>
        <w:tc>
          <w:tcPr>
            <w:tcW w:w="1189" w:type="dxa"/>
            <w:tcBorders>
              <w:top w:val="nil"/>
              <w:left w:val="nil"/>
              <w:right w:val="nil"/>
            </w:tcBorders>
            <w:shd w:val="clear" w:color="auto" w:fill="auto"/>
          </w:tcPr>
          <w:p w14:paraId="62588621"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38/0</w:t>
            </w:r>
          </w:p>
        </w:tc>
        <w:tc>
          <w:tcPr>
            <w:tcW w:w="1450" w:type="dxa"/>
            <w:tcBorders>
              <w:top w:val="nil"/>
              <w:left w:val="nil"/>
              <w:right w:val="nil"/>
            </w:tcBorders>
            <w:shd w:val="clear" w:color="auto" w:fill="auto"/>
          </w:tcPr>
          <w:p w14:paraId="791E7F98"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37/1</w:t>
            </w:r>
          </w:p>
        </w:tc>
        <w:tc>
          <w:tcPr>
            <w:tcW w:w="1559" w:type="dxa"/>
            <w:tcBorders>
              <w:top w:val="nil"/>
              <w:left w:val="nil"/>
              <w:right w:val="nil"/>
            </w:tcBorders>
            <w:shd w:val="clear" w:color="auto" w:fill="auto"/>
          </w:tcPr>
          <w:p w14:paraId="2211E1BB"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01/10</w:t>
            </w:r>
          </w:p>
        </w:tc>
        <w:tc>
          <w:tcPr>
            <w:tcW w:w="1134" w:type="dxa"/>
            <w:tcBorders>
              <w:top w:val="nil"/>
              <w:left w:val="nil"/>
              <w:right w:val="nil"/>
            </w:tcBorders>
            <w:shd w:val="clear" w:color="auto" w:fill="auto"/>
          </w:tcPr>
          <w:p w14:paraId="230D91FC"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34/0</w:t>
            </w:r>
          </w:p>
        </w:tc>
        <w:tc>
          <w:tcPr>
            <w:tcW w:w="1276" w:type="dxa"/>
            <w:tcBorders>
              <w:top w:val="nil"/>
              <w:left w:val="nil"/>
              <w:right w:val="nil"/>
            </w:tcBorders>
            <w:shd w:val="clear" w:color="auto" w:fill="auto"/>
          </w:tcPr>
          <w:p w14:paraId="5AA63C39"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60/0</w:t>
            </w:r>
          </w:p>
        </w:tc>
        <w:tc>
          <w:tcPr>
            <w:tcW w:w="1842" w:type="dxa"/>
            <w:tcBorders>
              <w:top w:val="nil"/>
              <w:left w:val="nil"/>
              <w:right w:val="nil"/>
            </w:tcBorders>
            <w:shd w:val="clear" w:color="auto" w:fill="auto"/>
          </w:tcPr>
          <w:p w14:paraId="36614215"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77/1</w:t>
            </w:r>
          </w:p>
        </w:tc>
      </w:tr>
      <w:tr w:rsidR="009A3A76" w:rsidRPr="00CC0598" w14:paraId="700AB699" w14:textId="77777777" w:rsidTr="006703A0">
        <w:trPr>
          <w:gridAfter w:val="1"/>
          <w:wAfter w:w="39" w:type="dxa"/>
          <w:trHeight w:val="528"/>
        </w:trPr>
        <w:tc>
          <w:tcPr>
            <w:tcW w:w="1575" w:type="dxa"/>
            <w:tcBorders>
              <w:left w:val="nil"/>
              <w:right w:val="nil"/>
            </w:tcBorders>
            <w:shd w:val="clear" w:color="auto" w:fill="auto"/>
          </w:tcPr>
          <w:p w14:paraId="09CBD137" w14:textId="77777777" w:rsidR="009A3A76" w:rsidRPr="00CC0598" w:rsidRDefault="009A3A76"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ضریب تغییرات %</w:t>
            </w:r>
          </w:p>
        </w:tc>
        <w:tc>
          <w:tcPr>
            <w:tcW w:w="610" w:type="dxa"/>
            <w:gridSpan w:val="2"/>
            <w:tcBorders>
              <w:left w:val="nil"/>
              <w:right w:val="nil"/>
            </w:tcBorders>
            <w:shd w:val="clear" w:color="auto" w:fill="auto"/>
          </w:tcPr>
          <w:p w14:paraId="6B25DDC8" w14:textId="77777777" w:rsidR="009A3A76" w:rsidRPr="00CC0598" w:rsidRDefault="009A3A76" w:rsidP="006703A0">
            <w:pPr>
              <w:bidi/>
              <w:spacing w:line="360" w:lineRule="auto"/>
              <w:jc w:val="both"/>
              <w:rPr>
                <w:rFonts w:ascii="Times New Roman" w:hAnsi="Times New Roman" w:cs="B Lotus"/>
                <w:color w:val="000000"/>
                <w:sz w:val="24"/>
                <w:szCs w:val="24"/>
                <w:rtl/>
                <w:lang w:bidi="fa-IR"/>
              </w:rPr>
            </w:pPr>
          </w:p>
        </w:tc>
        <w:tc>
          <w:tcPr>
            <w:tcW w:w="1189" w:type="dxa"/>
            <w:tcBorders>
              <w:left w:val="nil"/>
              <w:right w:val="nil"/>
            </w:tcBorders>
            <w:shd w:val="clear" w:color="auto" w:fill="auto"/>
          </w:tcPr>
          <w:p w14:paraId="26BA2157"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4/2</w:t>
            </w:r>
          </w:p>
        </w:tc>
        <w:tc>
          <w:tcPr>
            <w:tcW w:w="1450" w:type="dxa"/>
            <w:tcBorders>
              <w:left w:val="nil"/>
              <w:right w:val="nil"/>
            </w:tcBorders>
            <w:shd w:val="clear" w:color="auto" w:fill="auto"/>
          </w:tcPr>
          <w:p w14:paraId="4D9DDECC"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2/5</w:t>
            </w:r>
          </w:p>
        </w:tc>
        <w:tc>
          <w:tcPr>
            <w:tcW w:w="1559" w:type="dxa"/>
            <w:tcBorders>
              <w:left w:val="nil"/>
              <w:right w:val="nil"/>
            </w:tcBorders>
            <w:shd w:val="clear" w:color="auto" w:fill="auto"/>
          </w:tcPr>
          <w:p w14:paraId="3C7909EE"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8/1</w:t>
            </w:r>
          </w:p>
        </w:tc>
        <w:tc>
          <w:tcPr>
            <w:tcW w:w="1134" w:type="dxa"/>
            <w:tcBorders>
              <w:left w:val="nil"/>
              <w:right w:val="nil"/>
            </w:tcBorders>
            <w:shd w:val="clear" w:color="auto" w:fill="auto"/>
          </w:tcPr>
          <w:p w14:paraId="0A7ED6CA"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3/1</w:t>
            </w:r>
          </w:p>
        </w:tc>
        <w:tc>
          <w:tcPr>
            <w:tcW w:w="1276" w:type="dxa"/>
            <w:tcBorders>
              <w:left w:val="nil"/>
              <w:right w:val="nil"/>
            </w:tcBorders>
            <w:shd w:val="clear" w:color="auto" w:fill="auto"/>
          </w:tcPr>
          <w:p w14:paraId="3F02C95E"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4/3</w:t>
            </w:r>
          </w:p>
        </w:tc>
        <w:tc>
          <w:tcPr>
            <w:tcW w:w="1842" w:type="dxa"/>
            <w:tcBorders>
              <w:left w:val="nil"/>
              <w:right w:val="nil"/>
            </w:tcBorders>
            <w:shd w:val="clear" w:color="auto" w:fill="auto"/>
          </w:tcPr>
          <w:p w14:paraId="68F3E7A6" w14:textId="77777777" w:rsidR="009A3A76" w:rsidRPr="006C6B95" w:rsidRDefault="009A3A76"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4/12</w:t>
            </w:r>
          </w:p>
        </w:tc>
      </w:tr>
    </w:tbl>
    <w:p w14:paraId="660C0FFA" w14:textId="77777777" w:rsidR="009A3A76" w:rsidRPr="006C6B95" w:rsidRDefault="009A3A76" w:rsidP="001C3B61">
      <w:pPr>
        <w:bidi/>
        <w:spacing w:line="360" w:lineRule="auto"/>
        <w:ind w:firstLine="284"/>
        <w:jc w:val="center"/>
        <w:rPr>
          <w:rFonts w:ascii="Times New Roman" w:hAnsi="Times New Roman" w:cs="B Lotus"/>
          <w:color w:val="000000"/>
          <w:sz w:val="24"/>
          <w:szCs w:val="24"/>
          <w:rtl/>
          <w:lang w:bidi="fa-IR"/>
        </w:rPr>
      </w:pPr>
      <w:r w:rsidRPr="006C6B95">
        <w:rPr>
          <w:rFonts w:ascii="Times New Roman" w:hAnsi="Times New Roman" w:cs="B Lotus"/>
          <w:color w:val="000000"/>
          <w:sz w:val="24"/>
          <w:szCs w:val="24"/>
          <w:lang w:bidi="fa-IR"/>
        </w:rPr>
        <w:t>**</w:t>
      </w:r>
      <w:r w:rsidRPr="006C6B95">
        <w:rPr>
          <w:rFonts w:ascii="Times New Roman" w:hAnsi="Times New Roman" w:cs="B Lotus"/>
          <w:color w:val="000000"/>
          <w:sz w:val="24"/>
          <w:szCs w:val="24"/>
          <w:rtl/>
          <w:lang w:bidi="fa-IR"/>
        </w:rPr>
        <w:t xml:space="preserve">، </w:t>
      </w:r>
      <w:r w:rsidRPr="006C6B95">
        <w:rPr>
          <w:rFonts w:ascii="Times New Roman" w:hAnsi="Times New Roman" w:cs="B Lotus"/>
          <w:color w:val="000000"/>
          <w:sz w:val="24"/>
          <w:szCs w:val="24"/>
          <w:lang w:bidi="fa-IR"/>
        </w:rPr>
        <w:t>*</w:t>
      </w:r>
      <w:r w:rsidRPr="006C6B95">
        <w:rPr>
          <w:rFonts w:ascii="Times New Roman" w:hAnsi="Times New Roman" w:cs="B Lotus"/>
          <w:color w:val="000000"/>
          <w:sz w:val="24"/>
          <w:szCs w:val="24"/>
          <w:rtl/>
          <w:lang w:bidi="fa-IR"/>
        </w:rPr>
        <w:t>،</w:t>
      </w:r>
      <w:proofErr w:type="gramStart"/>
      <w:r w:rsidRPr="006C6B95">
        <w:rPr>
          <w:rFonts w:ascii="Times New Roman" w:hAnsi="Times New Roman" w:cs="B Lotus"/>
          <w:color w:val="000000"/>
          <w:sz w:val="24"/>
          <w:szCs w:val="24"/>
          <w:lang w:bidi="fa-IR"/>
        </w:rPr>
        <w:t xml:space="preserve">ns </w:t>
      </w:r>
      <w:r w:rsidRPr="006C6B95">
        <w:rPr>
          <w:rFonts w:ascii="Times New Roman" w:hAnsi="Times New Roman" w:cs="B Lotus" w:hint="cs"/>
          <w:color w:val="000000"/>
          <w:sz w:val="24"/>
          <w:szCs w:val="24"/>
          <w:rtl/>
          <w:lang w:bidi="fa-IR"/>
        </w:rPr>
        <w:t xml:space="preserve"> به</w:t>
      </w:r>
      <w:proofErr w:type="gramEnd"/>
      <w:r w:rsidRPr="006C6B95">
        <w:rPr>
          <w:rFonts w:ascii="Times New Roman" w:hAnsi="Times New Roman" w:cs="B Lotus"/>
          <w:color w:val="000000"/>
          <w:sz w:val="24"/>
          <w:szCs w:val="24"/>
          <w:rtl/>
          <w:lang w:bidi="fa-IR"/>
        </w:rPr>
        <w:t xml:space="preserve"> ترت</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ب</w:t>
      </w:r>
      <w:r w:rsidRPr="006C6B95">
        <w:rPr>
          <w:rFonts w:ascii="Times New Roman" w:hAnsi="Times New Roman" w:cs="B Lotus"/>
          <w:color w:val="000000"/>
          <w:sz w:val="24"/>
          <w:szCs w:val="24"/>
          <w:rtl/>
          <w:lang w:bidi="fa-IR"/>
        </w:rPr>
        <w:t xml:space="preserve"> معن</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دار</w:t>
      </w:r>
      <w:r w:rsidRPr="006C6B95">
        <w:rPr>
          <w:rFonts w:ascii="Times New Roman" w:hAnsi="Times New Roman" w:cs="B Lotus"/>
          <w:color w:val="000000"/>
          <w:sz w:val="24"/>
          <w:szCs w:val="24"/>
          <w:rtl/>
          <w:lang w:bidi="fa-IR"/>
        </w:rPr>
        <w:t xml:space="preserve"> در سطح احتمال 1 و 5 درصد و غ</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رمعن</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دار</w:t>
      </w:r>
      <w:r w:rsidRPr="006C6B95">
        <w:rPr>
          <w:rFonts w:ascii="Times New Roman" w:hAnsi="Times New Roman" w:cs="B Lotus"/>
          <w:color w:val="000000"/>
          <w:sz w:val="24"/>
          <w:szCs w:val="24"/>
          <w:rtl/>
          <w:lang w:bidi="fa-IR"/>
        </w:rPr>
        <w:t xml:space="preserve"> م</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باشد</w:t>
      </w:r>
      <w:r w:rsidRPr="006C6B95">
        <w:rPr>
          <w:rFonts w:ascii="Times New Roman" w:hAnsi="Times New Roman" w:cs="B Lotus" w:hint="cs"/>
          <w:color w:val="000000"/>
          <w:sz w:val="24"/>
          <w:szCs w:val="24"/>
          <w:rtl/>
          <w:lang w:bidi="fa-IR"/>
        </w:rPr>
        <w:t>.</w:t>
      </w:r>
    </w:p>
    <w:p w14:paraId="77CDE885" w14:textId="77777777" w:rsidR="009A3A76" w:rsidRPr="00A40517" w:rsidRDefault="009A3A76" w:rsidP="001C3B61">
      <w:pPr>
        <w:tabs>
          <w:tab w:val="left" w:pos="7704"/>
        </w:tabs>
        <w:bidi/>
        <w:spacing w:line="360" w:lineRule="auto"/>
        <w:jc w:val="center"/>
        <w:rPr>
          <w:rFonts w:ascii="Times New Roman" w:hAnsi="Times New Roman" w:cs="B Lotus"/>
          <w:color w:val="000000"/>
          <w:sz w:val="24"/>
          <w:szCs w:val="28"/>
          <w:rtl/>
          <w:lang w:bidi="fa-IR"/>
        </w:rPr>
      </w:pPr>
    </w:p>
    <w:p w14:paraId="7508F967" w14:textId="2A0B41BA" w:rsidR="006E7BBB" w:rsidRPr="006C6B95" w:rsidRDefault="006E7BBB" w:rsidP="00BE14C0">
      <w:pPr>
        <w:bidi/>
        <w:spacing w:line="360" w:lineRule="auto"/>
        <w:ind w:firstLine="284"/>
        <w:jc w:val="both"/>
        <w:rPr>
          <w:rFonts w:ascii="Times New Roman" w:hAnsi="Times New Roman" w:cs="B Lotus"/>
          <w:color w:val="000000"/>
          <w:sz w:val="24"/>
          <w:szCs w:val="28"/>
          <w:lang w:bidi="fa-IR"/>
        </w:rPr>
      </w:pPr>
      <w:r w:rsidRPr="006C6B95">
        <w:rPr>
          <w:rFonts w:ascii="Times New Roman" w:hAnsi="Times New Roman" w:cs="B Lotus"/>
          <w:color w:val="000000"/>
          <w:sz w:val="24"/>
          <w:szCs w:val="28"/>
          <w:rtl/>
          <w:lang w:bidi="fa-IR"/>
        </w:rPr>
        <w:t xml:space="preserve">مقایسه میانگین نشان داد که </w:t>
      </w:r>
      <w:r w:rsidRPr="006C6B95">
        <w:rPr>
          <w:rFonts w:ascii="Times New Roman" w:hAnsi="Times New Roman" w:cs="B Lotus" w:hint="cs"/>
          <w:color w:val="000000"/>
          <w:sz w:val="24"/>
          <w:szCs w:val="28"/>
          <w:rtl/>
          <w:lang w:bidi="fa-IR"/>
        </w:rPr>
        <w:t>تیمار ترکیبی تیوسولفات کلسیم و پتاسیم به طور معنی</w:t>
      </w:r>
      <w:r w:rsidRPr="006C6B95">
        <w:rPr>
          <w:rFonts w:ascii="Times New Roman" w:hAnsi="Times New Roman" w:cs="B Lotus"/>
          <w:color w:val="000000"/>
          <w:sz w:val="24"/>
          <w:szCs w:val="28"/>
          <w:rtl/>
          <w:lang w:bidi="fa-IR"/>
        </w:rPr>
        <w:softHyphen/>
      </w:r>
      <w:r w:rsidRPr="006C6B95">
        <w:rPr>
          <w:rFonts w:ascii="Times New Roman" w:hAnsi="Times New Roman" w:cs="B Lotus" w:hint="cs"/>
          <w:color w:val="000000"/>
          <w:sz w:val="24"/>
          <w:szCs w:val="28"/>
          <w:rtl/>
          <w:lang w:bidi="fa-IR"/>
        </w:rPr>
        <w:t>داری موجب افزایش طول، عرض شکمی و عرض جانبی میوه گردو شدند (شکل 4-</w:t>
      </w:r>
      <w:r>
        <w:rPr>
          <w:rFonts w:ascii="Times New Roman" w:hAnsi="Times New Roman" w:cs="B Lotus" w:hint="cs"/>
          <w:color w:val="000000"/>
          <w:sz w:val="24"/>
          <w:szCs w:val="28"/>
          <w:rtl/>
          <w:lang w:bidi="fa-IR"/>
        </w:rPr>
        <w:t>2</w:t>
      </w:r>
      <w:r w:rsidRPr="006C6B95">
        <w:rPr>
          <w:rFonts w:ascii="Times New Roman" w:hAnsi="Times New Roman" w:cs="B Lotus" w:hint="cs"/>
          <w:color w:val="000000"/>
          <w:sz w:val="24"/>
          <w:szCs w:val="28"/>
          <w:rtl/>
          <w:lang w:bidi="fa-IR"/>
        </w:rPr>
        <w:t xml:space="preserve">). </w:t>
      </w:r>
      <w:r>
        <w:rPr>
          <w:rFonts w:ascii="Times New Roman" w:hAnsi="Times New Roman" w:cs="B Lotus" w:hint="cs"/>
          <w:color w:val="000000"/>
          <w:sz w:val="24"/>
          <w:szCs w:val="28"/>
          <w:rtl/>
          <w:lang w:bidi="fa-IR"/>
        </w:rPr>
        <w:t xml:space="preserve">بیشترین </w:t>
      </w:r>
      <w:r w:rsidRPr="006C6B95">
        <w:rPr>
          <w:rFonts w:ascii="Times New Roman" w:hAnsi="Times New Roman" w:cs="B Lotus" w:hint="cs"/>
          <w:color w:val="000000"/>
          <w:sz w:val="24"/>
          <w:szCs w:val="28"/>
          <w:rtl/>
          <w:lang w:bidi="fa-IR"/>
        </w:rPr>
        <w:t>میزان طول میوه</w:t>
      </w:r>
      <w:r>
        <w:rPr>
          <w:rFonts w:ascii="Times New Roman" w:hAnsi="Times New Roman" w:cs="B Lotus" w:hint="cs"/>
          <w:color w:val="000000"/>
          <w:sz w:val="24"/>
          <w:szCs w:val="28"/>
          <w:rtl/>
          <w:lang w:bidi="fa-IR"/>
        </w:rPr>
        <w:t>،</w:t>
      </w:r>
      <w:r w:rsidRPr="006C6B95">
        <w:rPr>
          <w:rFonts w:ascii="Times New Roman" w:hAnsi="Times New Roman" w:cs="B Lotus" w:hint="cs"/>
          <w:color w:val="000000"/>
          <w:sz w:val="24"/>
          <w:szCs w:val="28"/>
          <w:rtl/>
          <w:lang w:bidi="fa-IR"/>
        </w:rPr>
        <w:t xml:space="preserve">عرض شکمی و عرض جانبی در </w:t>
      </w:r>
      <w:r>
        <w:rPr>
          <w:rFonts w:ascii="Times New Roman" w:hAnsi="Times New Roman" w:cs="B Lotus" w:hint="cs"/>
          <w:color w:val="000000"/>
          <w:sz w:val="24"/>
          <w:szCs w:val="28"/>
          <w:rtl/>
          <w:lang w:bidi="fa-IR"/>
        </w:rPr>
        <w:t>تیمار تیوس</w:t>
      </w:r>
      <w:r w:rsidR="00E829A7">
        <w:rPr>
          <w:rFonts w:ascii="Times New Roman" w:hAnsi="Times New Roman" w:cs="B Lotus" w:hint="cs"/>
          <w:color w:val="000000"/>
          <w:sz w:val="24"/>
          <w:szCs w:val="28"/>
          <w:rtl/>
          <w:lang w:bidi="fa-IR"/>
        </w:rPr>
        <w:t>و</w:t>
      </w:r>
      <w:r>
        <w:rPr>
          <w:rFonts w:ascii="Times New Roman" w:hAnsi="Times New Roman" w:cs="B Lotus" w:hint="cs"/>
          <w:color w:val="000000"/>
          <w:sz w:val="24"/>
          <w:szCs w:val="28"/>
          <w:rtl/>
          <w:lang w:bidi="fa-IR"/>
        </w:rPr>
        <w:t>لفات پتاسیم و کلسیم</w:t>
      </w:r>
      <w:r w:rsidR="00E829A7">
        <w:rPr>
          <w:rFonts w:ascii="Times New Roman" w:hAnsi="Times New Roman" w:cs="B Lotus" w:hint="cs"/>
          <w:color w:val="000000"/>
          <w:sz w:val="24"/>
          <w:szCs w:val="28"/>
          <w:rtl/>
          <w:lang w:bidi="fa-IR"/>
        </w:rPr>
        <w:t xml:space="preserve"> به تریتیب با میانگین </w:t>
      </w:r>
      <w:r w:rsidR="00BE14C0">
        <w:rPr>
          <w:rFonts w:ascii="Times New Roman" w:hAnsi="Times New Roman" w:cs="B Lotus" w:hint="cs"/>
          <w:color w:val="000000"/>
          <w:sz w:val="24"/>
          <w:szCs w:val="28"/>
          <w:rtl/>
          <w:lang w:bidi="fa-IR"/>
        </w:rPr>
        <w:t xml:space="preserve">های 1/48 ، 1/46 و 4/46 میلیمتر </w:t>
      </w:r>
      <w:r w:rsidRPr="006C6B95">
        <w:rPr>
          <w:rFonts w:ascii="Times New Roman" w:hAnsi="Times New Roman" w:cs="B Lotus" w:hint="cs"/>
          <w:color w:val="000000"/>
          <w:sz w:val="24"/>
          <w:szCs w:val="28"/>
          <w:rtl/>
          <w:lang w:bidi="fa-IR"/>
        </w:rPr>
        <w:t>مشاهده شد</w:t>
      </w:r>
      <w:r>
        <w:rPr>
          <w:rFonts w:ascii="Times New Roman" w:hAnsi="Times New Roman" w:cs="B Lotus" w:hint="cs"/>
          <w:color w:val="000000"/>
          <w:sz w:val="24"/>
          <w:szCs w:val="28"/>
          <w:rtl/>
          <w:lang w:bidi="fa-IR"/>
        </w:rPr>
        <w:t xml:space="preserve">. </w:t>
      </w:r>
      <w:r w:rsidRPr="006C6B95">
        <w:rPr>
          <w:rFonts w:ascii="Times New Roman" w:hAnsi="Times New Roman" w:cs="B Lotus" w:hint="cs"/>
          <w:color w:val="000000"/>
          <w:sz w:val="24"/>
          <w:szCs w:val="28"/>
          <w:rtl/>
          <w:lang w:bidi="fa-IR"/>
        </w:rPr>
        <w:t xml:space="preserve">تیمار ترکیبی تیوسولفات کلسیم و پتاسیم (8/9، 9/8 و 4/6 درصد) موجب افزایش طول، عرض شکمی و جانبی میوه گردو نسبت به شاهد شدند. </w:t>
      </w:r>
      <w:r w:rsidR="00BE14C0">
        <w:rPr>
          <w:rFonts w:ascii="Times New Roman" w:hAnsi="Times New Roman" w:cs="B Lotus" w:hint="cs"/>
          <w:color w:val="000000"/>
          <w:sz w:val="24"/>
          <w:szCs w:val="28"/>
          <w:rtl/>
          <w:lang w:bidi="fa-IR"/>
        </w:rPr>
        <w:t xml:space="preserve">کمترین میزان طول، عرض شکمی و عرض جانبی 0(8/43، 3/42 و 6/43 میلیمتر) در شاهد مشاهده </w:t>
      </w:r>
      <w:r w:rsidR="00BE14C0">
        <w:rPr>
          <w:rFonts w:ascii="Times New Roman" w:hAnsi="Times New Roman" w:cs="B Lotus" w:hint="cs"/>
          <w:color w:val="000000"/>
          <w:sz w:val="24"/>
          <w:szCs w:val="28"/>
          <w:rtl/>
          <w:lang w:bidi="fa-IR"/>
        </w:rPr>
        <w:lastRenderedPageBreak/>
        <w:t xml:space="preserve">شد. </w:t>
      </w:r>
      <w:r w:rsidRPr="006C6B95">
        <w:rPr>
          <w:rFonts w:ascii="Times New Roman" w:hAnsi="Times New Roman" w:cs="B Lotus" w:hint="cs"/>
          <w:color w:val="000000"/>
          <w:sz w:val="24"/>
          <w:szCs w:val="28"/>
          <w:rtl/>
          <w:lang w:bidi="fa-IR"/>
        </w:rPr>
        <w:t>اختلاف قابل ملاحظه ای بین تیمار ترکیبی تیوسولفات کلسیم و پتاسیم و تیمار تیوسولفات پتاسیم از نظر میزان طول و عرض جانبی میوه گردو مشاهده نشد</w:t>
      </w:r>
      <w:r>
        <w:rPr>
          <w:rFonts w:ascii="Times New Roman" w:hAnsi="Times New Roman" w:cs="B Lotus" w:hint="cs"/>
          <w:color w:val="000000"/>
          <w:sz w:val="24"/>
          <w:szCs w:val="28"/>
          <w:rtl/>
          <w:lang w:bidi="fa-IR"/>
        </w:rPr>
        <w:t>.(شکل 4-2).</w:t>
      </w:r>
    </w:p>
    <w:p w14:paraId="7454C7FF" w14:textId="77777777" w:rsidR="006E7BBB" w:rsidRPr="006C6B95" w:rsidRDefault="006E7BBB" w:rsidP="006E7BBB">
      <w:pPr>
        <w:bidi/>
        <w:spacing w:line="360" w:lineRule="auto"/>
        <w:ind w:firstLine="284"/>
        <w:jc w:val="both"/>
        <w:rPr>
          <w:rFonts w:ascii="Times New Roman" w:hAnsi="Times New Roman" w:cs="B Lotus"/>
          <w:color w:val="000000"/>
          <w:sz w:val="24"/>
          <w:szCs w:val="28"/>
          <w:lang w:bidi="fa-IR"/>
        </w:rPr>
      </w:pPr>
    </w:p>
    <w:p w14:paraId="73896AE8" w14:textId="4072436F" w:rsidR="006E7BBB" w:rsidRPr="006C6B95" w:rsidRDefault="00560359" w:rsidP="006E7BBB">
      <w:pPr>
        <w:bidi/>
        <w:spacing w:line="360" w:lineRule="auto"/>
        <w:ind w:firstLine="284"/>
        <w:jc w:val="center"/>
        <w:rPr>
          <w:rFonts w:ascii="Times New Roman" w:hAnsi="Times New Roman" w:cs="B Lotus"/>
          <w:color w:val="000000"/>
          <w:sz w:val="24"/>
          <w:szCs w:val="28"/>
          <w:rtl/>
          <w:lang w:bidi="fa-IR"/>
        </w:rPr>
      </w:pPr>
      <w:r w:rsidRPr="00CC0598">
        <w:rPr>
          <w:rFonts w:ascii="Times New Roman" w:hAnsi="Times New Roman" w:cs="B Lotus"/>
          <w:noProof/>
          <w:lang w:bidi="fa-IR"/>
        </w:rPr>
        <w:drawing>
          <wp:inline distT="0" distB="0" distL="0" distR="0" wp14:anchorId="7E521559" wp14:editId="08BC721C">
            <wp:extent cx="4572000" cy="2743200"/>
            <wp:effectExtent l="0" t="0" r="0" b="0"/>
            <wp:docPr id="27" name="Chart 2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9D74E6C" w14:textId="1465D366" w:rsidR="006E7BBB" w:rsidRPr="006C6B95" w:rsidRDefault="00560359" w:rsidP="006E7BBB">
      <w:pPr>
        <w:bidi/>
        <w:spacing w:line="360" w:lineRule="auto"/>
        <w:ind w:firstLine="284"/>
        <w:jc w:val="center"/>
        <w:rPr>
          <w:rFonts w:ascii="Times New Roman" w:hAnsi="Times New Roman" w:cs="B Lotus"/>
          <w:color w:val="000000"/>
          <w:sz w:val="24"/>
          <w:szCs w:val="28"/>
          <w:rtl/>
          <w:lang w:bidi="fa-IR"/>
        </w:rPr>
      </w:pPr>
      <w:r w:rsidRPr="00CC0598">
        <w:rPr>
          <w:rFonts w:ascii="Times New Roman" w:hAnsi="Times New Roman" w:cs="B Lotus"/>
          <w:noProof/>
          <w:lang w:bidi="fa-IR"/>
        </w:rPr>
        <w:drawing>
          <wp:inline distT="0" distB="0" distL="0" distR="0" wp14:anchorId="2E0A0134" wp14:editId="3C3D3D4F">
            <wp:extent cx="4572000" cy="2743200"/>
            <wp:effectExtent l="0" t="0" r="0" b="0"/>
            <wp:docPr id="28" name="Chart 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53E88716" w14:textId="1A9D32B2" w:rsidR="006E7BBB" w:rsidRPr="006C6B95" w:rsidRDefault="000D337E" w:rsidP="006E7BBB">
      <w:pPr>
        <w:bidi/>
        <w:spacing w:line="360" w:lineRule="auto"/>
        <w:ind w:firstLine="284"/>
        <w:jc w:val="center"/>
        <w:rPr>
          <w:rFonts w:ascii="Times New Roman" w:hAnsi="Times New Roman" w:cs="B Lotus"/>
          <w:color w:val="000000"/>
          <w:sz w:val="24"/>
          <w:szCs w:val="28"/>
          <w:rtl/>
          <w:lang w:bidi="fa-IR"/>
        </w:rPr>
      </w:pPr>
      <w:r w:rsidRPr="000D337E">
        <w:rPr>
          <w:noProof/>
          <w:lang w:bidi="fa-IR"/>
        </w:rPr>
        <w:lastRenderedPageBreak/>
        <w:t xml:space="preserve"> </w:t>
      </w:r>
      <w:r w:rsidR="00560359" w:rsidRPr="0051741F">
        <w:rPr>
          <w:noProof/>
          <w:lang w:bidi="fa-IR"/>
        </w:rPr>
        <w:drawing>
          <wp:inline distT="0" distB="0" distL="0" distR="0" wp14:anchorId="50DCE3C2" wp14:editId="1A6E7578">
            <wp:extent cx="4572000" cy="2733675"/>
            <wp:effectExtent l="0" t="0" r="0" b="0"/>
            <wp:docPr id="29" name="Chart 2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A932897" w14:textId="77777777" w:rsidR="006E7BBB" w:rsidRPr="006C6B95" w:rsidRDefault="006E7BBB" w:rsidP="00384D60">
      <w:pPr>
        <w:tabs>
          <w:tab w:val="left" w:pos="7704"/>
        </w:tabs>
        <w:bidi/>
        <w:spacing w:line="360" w:lineRule="auto"/>
        <w:ind w:firstLine="284"/>
        <w:jc w:val="center"/>
        <w:rPr>
          <w:rFonts w:ascii="Times New Roman" w:hAnsi="Times New Roman" w:cs="B Lotus"/>
          <w:color w:val="000000"/>
          <w:szCs w:val="24"/>
          <w:rtl/>
          <w:lang w:bidi="fa-IR"/>
        </w:rPr>
      </w:pPr>
      <w:r w:rsidRPr="006C6B95">
        <w:rPr>
          <w:rFonts w:ascii="Times New Roman" w:hAnsi="Times New Roman" w:cs="B Lotus" w:hint="cs"/>
          <w:color w:val="000000"/>
          <w:szCs w:val="24"/>
          <w:rtl/>
          <w:lang w:bidi="fa-IR"/>
        </w:rPr>
        <w:t>شکل 4-</w:t>
      </w:r>
      <w:r>
        <w:rPr>
          <w:rFonts w:ascii="Times New Roman" w:hAnsi="Times New Roman" w:cs="B Lotus" w:hint="cs"/>
          <w:color w:val="000000"/>
          <w:szCs w:val="24"/>
          <w:rtl/>
          <w:lang w:bidi="fa-IR"/>
        </w:rPr>
        <w:t>2</w:t>
      </w:r>
      <w:r w:rsidRPr="006C6B95">
        <w:rPr>
          <w:rFonts w:ascii="Times New Roman" w:hAnsi="Times New Roman" w:cs="B Lotus" w:hint="cs"/>
          <w:color w:val="000000"/>
          <w:szCs w:val="24"/>
          <w:rtl/>
          <w:lang w:bidi="fa-IR"/>
        </w:rPr>
        <w:t xml:space="preserve">- </w:t>
      </w:r>
      <w:r w:rsidRPr="006C6B95">
        <w:rPr>
          <w:rFonts w:ascii="Times New Roman" w:hAnsi="Times New Roman" w:cs="B Lotus"/>
          <w:color w:val="000000"/>
          <w:szCs w:val="24"/>
          <w:rtl/>
          <w:lang w:bidi="fa-IR"/>
        </w:rPr>
        <w:t xml:space="preserve">اثر </w:t>
      </w:r>
      <w:r w:rsidRPr="006C6B95">
        <w:rPr>
          <w:rFonts w:ascii="Times New Roman" w:hAnsi="Times New Roman" w:cs="B Lotus" w:hint="cs"/>
          <w:color w:val="000000"/>
          <w:szCs w:val="24"/>
          <w:rtl/>
          <w:lang w:bidi="fa-IR"/>
        </w:rPr>
        <w:t>تیمار تیوسولفات کلسیم، تیوسولفات پتاسیم و ترکیب تیوسولفات کلسیم و پتاسیم</w:t>
      </w:r>
      <w:r w:rsidRPr="006C6B95">
        <w:rPr>
          <w:rFonts w:ascii="Times New Roman" w:hAnsi="Times New Roman" w:cs="B Lotus"/>
          <w:color w:val="000000"/>
          <w:szCs w:val="24"/>
          <w:rtl/>
          <w:lang w:bidi="fa-IR"/>
        </w:rPr>
        <w:t xml:space="preserve"> بر</w:t>
      </w:r>
      <w:r w:rsidRPr="006C6B95">
        <w:rPr>
          <w:rFonts w:ascii="Times New Roman" w:hAnsi="Times New Roman" w:cs="B Lotus" w:hint="cs"/>
          <w:color w:val="000000"/>
          <w:szCs w:val="24"/>
          <w:rtl/>
          <w:lang w:bidi="fa-IR"/>
        </w:rPr>
        <w:t xml:space="preserve"> طول، عرض شکمی و جانبی میوه گردو</w:t>
      </w:r>
      <w:r>
        <w:rPr>
          <w:rFonts w:ascii="Times New Roman" w:hAnsi="Times New Roman" w:cs="B Lotus" w:hint="cs"/>
          <w:color w:val="000000"/>
          <w:szCs w:val="24"/>
          <w:rtl/>
          <w:lang w:bidi="fa-IR"/>
        </w:rPr>
        <w:t xml:space="preserve"> (</w:t>
      </w:r>
      <w:proofErr w:type="spellStart"/>
      <w:r w:rsidRPr="006C6B95">
        <w:rPr>
          <w:rFonts w:ascii="Times New Roman" w:hAnsi="Times New Roman" w:cs="B Lotus"/>
          <w:color w:val="000000"/>
          <w:szCs w:val="24"/>
          <w:lang w:bidi="fa-IR"/>
        </w:rPr>
        <w:t>CaTs</w:t>
      </w:r>
      <w:proofErr w:type="spellEnd"/>
      <w:r w:rsidRPr="006C6B95">
        <w:rPr>
          <w:rFonts w:ascii="Times New Roman" w:hAnsi="Times New Roman" w:cs="B Lotus" w:hint="cs"/>
          <w:color w:val="000000"/>
          <w:szCs w:val="24"/>
          <w:rtl/>
          <w:lang w:bidi="fa-IR"/>
        </w:rPr>
        <w:t xml:space="preserve">: تیمار تیوسولفات کلسیم، </w:t>
      </w:r>
      <w:r w:rsidRPr="006C6B95">
        <w:rPr>
          <w:rFonts w:ascii="Times New Roman" w:hAnsi="Times New Roman" w:cs="B Lotus"/>
          <w:color w:val="000000"/>
          <w:szCs w:val="24"/>
          <w:lang w:bidi="fa-IR"/>
        </w:rPr>
        <w:t>KTS</w:t>
      </w:r>
      <w:r w:rsidRPr="006C6B95">
        <w:rPr>
          <w:rFonts w:ascii="Times New Roman" w:hAnsi="Times New Roman" w:cs="B Lotus" w:hint="cs"/>
          <w:color w:val="000000"/>
          <w:szCs w:val="24"/>
          <w:rtl/>
          <w:lang w:bidi="fa-IR"/>
        </w:rPr>
        <w:t>: تیوسولفات پتاسیم</w:t>
      </w:r>
      <w:r>
        <w:rPr>
          <w:rFonts w:ascii="Times New Roman" w:hAnsi="Times New Roman" w:cs="B Lotus" w:hint="cs"/>
          <w:color w:val="000000"/>
          <w:szCs w:val="24"/>
          <w:rtl/>
          <w:lang w:bidi="fa-IR"/>
        </w:rPr>
        <w:t>)</w:t>
      </w:r>
    </w:p>
    <w:p w14:paraId="1A88FB47" w14:textId="77777777" w:rsidR="006E7BBB" w:rsidRDefault="006E7BBB" w:rsidP="006E7BBB">
      <w:pPr>
        <w:tabs>
          <w:tab w:val="left" w:pos="7704"/>
        </w:tabs>
        <w:bidi/>
        <w:spacing w:line="360" w:lineRule="auto"/>
        <w:ind w:firstLine="284"/>
        <w:jc w:val="center"/>
        <w:rPr>
          <w:rFonts w:ascii="Times New Roman" w:hAnsi="Times New Roman" w:cs="B Lotus"/>
          <w:color w:val="000000"/>
          <w:szCs w:val="24"/>
          <w:rtl/>
          <w:lang w:bidi="fa-IR"/>
        </w:rPr>
      </w:pPr>
    </w:p>
    <w:p w14:paraId="141CA524" w14:textId="77777777" w:rsidR="006E7BBB" w:rsidRPr="00CD203F" w:rsidRDefault="006E7BBB" w:rsidP="006E7BBB">
      <w:pPr>
        <w:tabs>
          <w:tab w:val="left" w:pos="7704"/>
        </w:tabs>
        <w:bidi/>
        <w:spacing w:line="360" w:lineRule="auto"/>
        <w:ind w:firstLine="284"/>
        <w:jc w:val="both"/>
        <w:rPr>
          <w:rFonts w:ascii="Times New Roman" w:hAnsi="Times New Roman" w:cs="B Lotus"/>
          <w:color w:val="000000"/>
          <w:sz w:val="24"/>
          <w:szCs w:val="28"/>
          <w:rtl/>
          <w:lang w:bidi="fa-IR"/>
        </w:rPr>
      </w:pPr>
      <w:r w:rsidRPr="00137BAE">
        <w:rPr>
          <w:rFonts w:ascii="Times New Roman" w:hAnsi="Times New Roman" w:cs="B Lotus" w:hint="cs"/>
          <w:color w:val="000000"/>
          <w:sz w:val="24"/>
          <w:szCs w:val="28"/>
          <w:rtl/>
          <w:lang w:bidi="fa-IR"/>
        </w:rPr>
        <w:t>کلسیم و پتاسیم در فرآیند رشد میوه نقش</w:t>
      </w:r>
      <w:r>
        <w:rPr>
          <w:rFonts w:ascii="Times New Roman" w:hAnsi="Times New Roman" w:cs="B Lotus" w:hint="cs"/>
          <w:color w:val="000000"/>
          <w:sz w:val="24"/>
          <w:szCs w:val="28"/>
          <w:rtl/>
          <w:lang w:bidi="fa-IR"/>
        </w:rPr>
        <w:t xml:space="preserve"> مهمی دارند. </w:t>
      </w:r>
      <w:r w:rsidRPr="00137BAE">
        <w:rPr>
          <w:rFonts w:ascii="Times New Roman" w:hAnsi="Times New Roman" w:cs="B Lotus" w:hint="cs"/>
          <w:color w:val="000000"/>
          <w:sz w:val="24"/>
          <w:szCs w:val="28"/>
          <w:rtl/>
          <w:lang w:bidi="fa-IR"/>
        </w:rPr>
        <w:t>پتاسیم از طریق افزایش میزان تنظیم کننده</w:t>
      </w:r>
      <w:r w:rsidRPr="00137BAE">
        <w:rPr>
          <w:rFonts w:ascii="Times New Roman" w:hAnsi="Times New Roman" w:cs="B Lotus"/>
          <w:color w:val="000000"/>
          <w:sz w:val="24"/>
          <w:szCs w:val="28"/>
          <w:rtl/>
          <w:lang w:bidi="fa-IR"/>
        </w:rPr>
        <w:softHyphen/>
      </w:r>
      <w:r w:rsidRPr="00137BAE">
        <w:rPr>
          <w:rFonts w:ascii="Times New Roman" w:hAnsi="Times New Roman" w:cs="B Lotus" w:hint="cs"/>
          <w:color w:val="000000"/>
          <w:sz w:val="24"/>
          <w:szCs w:val="28"/>
          <w:rtl/>
          <w:lang w:bidi="fa-IR"/>
        </w:rPr>
        <w:t xml:space="preserve">های رشد گیاهی و افزایش تقسیم سلولی </w:t>
      </w:r>
      <w:r>
        <w:rPr>
          <w:rFonts w:ascii="Times New Roman" w:hAnsi="Times New Roman" w:cs="B Lotus" w:hint="cs"/>
          <w:color w:val="000000"/>
          <w:sz w:val="24"/>
          <w:szCs w:val="28"/>
          <w:rtl/>
          <w:lang w:bidi="fa-IR"/>
        </w:rPr>
        <w:t>موجب افزایش طول و عرض میوه می</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 xml:space="preserve">شود </w:t>
      </w:r>
      <w:r w:rsidRPr="00137BAE">
        <w:rPr>
          <w:rFonts w:ascii="Times New Roman" w:hAnsi="Times New Roman" w:cs="B Lotus"/>
          <w:color w:val="000000"/>
          <w:sz w:val="24"/>
          <w:szCs w:val="28"/>
          <w:rtl/>
          <w:lang w:bidi="fa-IR"/>
        </w:rPr>
        <w:t>(</w:t>
      </w:r>
      <w:r w:rsidRPr="00137BAE">
        <w:rPr>
          <w:rFonts w:ascii="Times New Roman" w:hAnsi="Times New Roman" w:cs="B Lotus"/>
          <w:color w:val="000000"/>
          <w:sz w:val="24"/>
          <w:szCs w:val="28"/>
          <w:lang w:bidi="fa-IR"/>
        </w:rPr>
        <w:t xml:space="preserve">Lalonde </w:t>
      </w:r>
      <w:r w:rsidRPr="001426CA">
        <w:rPr>
          <w:rFonts w:ascii="Times New Roman" w:hAnsi="Times New Roman" w:cs="B Lotus"/>
          <w:i/>
          <w:color w:val="000000"/>
          <w:sz w:val="24"/>
          <w:szCs w:val="28"/>
          <w:lang w:bidi="fa-IR"/>
        </w:rPr>
        <w:t>et al</w:t>
      </w:r>
      <w:r w:rsidRPr="00137BAE">
        <w:rPr>
          <w:rFonts w:ascii="Times New Roman" w:hAnsi="Times New Roman" w:cs="B Lotus"/>
          <w:color w:val="000000"/>
          <w:sz w:val="24"/>
          <w:szCs w:val="28"/>
          <w:lang w:bidi="fa-IR"/>
        </w:rPr>
        <w:t>., 2003</w:t>
      </w:r>
      <w:r w:rsidRPr="00137BAE">
        <w:rPr>
          <w:rFonts w:ascii="Times New Roman" w:hAnsi="Times New Roman" w:cs="B Lotus"/>
          <w:color w:val="000000"/>
          <w:sz w:val="24"/>
          <w:szCs w:val="28"/>
          <w:rtl/>
          <w:lang w:bidi="fa-IR"/>
        </w:rPr>
        <w:t>).</w:t>
      </w:r>
      <w:r>
        <w:rPr>
          <w:rFonts w:ascii="Times New Roman" w:hAnsi="Times New Roman" w:cs="B Lotus" w:hint="cs"/>
          <w:color w:val="000000"/>
          <w:sz w:val="24"/>
          <w:szCs w:val="28"/>
          <w:rtl/>
          <w:lang w:bidi="fa-IR"/>
        </w:rPr>
        <w:t xml:space="preserve"> پتاسیم به طور معنی داری موجب افزایش طول و عرض میوه زیتون شده است </w:t>
      </w:r>
      <w:r w:rsidRPr="005E679F">
        <w:rPr>
          <w:rFonts w:ascii="Times New Roman" w:hAnsi="Times New Roman" w:cs="B Lotus"/>
          <w:color w:val="000000"/>
          <w:sz w:val="24"/>
          <w:szCs w:val="28"/>
          <w:rtl/>
          <w:lang w:bidi="fa-IR"/>
        </w:rPr>
        <w:t xml:space="preserve"> </w:t>
      </w:r>
      <w:r w:rsidRPr="005E679F">
        <w:rPr>
          <w:rFonts w:ascii="Times New Roman" w:hAnsi="Times New Roman" w:cs="B Lotus"/>
          <w:color w:val="000000"/>
          <w:sz w:val="24"/>
          <w:szCs w:val="28"/>
          <w:lang w:bidi="fa-IR"/>
        </w:rPr>
        <w:t xml:space="preserve">(Hegazi </w:t>
      </w:r>
      <w:r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2011)</w:t>
      </w:r>
      <w:r>
        <w:rPr>
          <w:rFonts w:ascii="Times New Roman" w:hAnsi="Times New Roman" w:cs="B Lotus" w:hint="cs"/>
          <w:color w:val="000000"/>
          <w:sz w:val="24"/>
          <w:szCs w:val="28"/>
          <w:rtl/>
          <w:lang w:bidi="fa-IR"/>
        </w:rPr>
        <w:t xml:space="preserve"> که با نتایج بدست آمده از این پژوهش مطابقت دارد. کلسیم به همراه پتاسیم با افزایش تقسیم سلولی و جلوگیری از انتشار آب به خارج از سلول موجب افزایش طول و عرض سلول و رشد سلول شده اند </w:t>
      </w:r>
      <w:proofErr w:type="spellStart"/>
      <w:r w:rsidRPr="00746F46">
        <w:rPr>
          <w:rFonts w:ascii="Times New Roman" w:hAnsi="Times New Roman" w:cs="B Lotus"/>
          <w:color w:val="000000"/>
          <w:sz w:val="24"/>
          <w:szCs w:val="28"/>
          <w:lang w:bidi="fa-IR"/>
        </w:rPr>
        <w:t>Sharafzadeh</w:t>
      </w:r>
      <w:proofErr w:type="spellEnd"/>
      <w:r w:rsidRPr="00746F46">
        <w:rPr>
          <w:rFonts w:ascii="Times New Roman" w:hAnsi="Times New Roman" w:cs="B Lotus"/>
          <w:color w:val="000000"/>
          <w:sz w:val="24"/>
          <w:szCs w:val="28"/>
          <w:lang w:bidi="fa-IR"/>
        </w:rPr>
        <w:t xml:space="preserve"> </w:t>
      </w:r>
      <w:r w:rsidRPr="001426CA">
        <w:rPr>
          <w:rFonts w:ascii="Times New Roman" w:hAnsi="Times New Roman" w:cs="B Lotus"/>
          <w:i/>
          <w:color w:val="000000"/>
          <w:sz w:val="24"/>
          <w:szCs w:val="28"/>
          <w:lang w:bidi="fa-IR"/>
        </w:rPr>
        <w:t>et al</w:t>
      </w:r>
      <w:r w:rsidRPr="00746F46">
        <w:rPr>
          <w:rFonts w:ascii="Times New Roman" w:hAnsi="Times New Roman" w:cs="B Lotus"/>
          <w:color w:val="000000"/>
          <w:sz w:val="24"/>
          <w:szCs w:val="28"/>
          <w:lang w:bidi="fa-IR"/>
        </w:rPr>
        <w:t>., 2008</w:t>
      </w:r>
      <w:r>
        <w:rPr>
          <w:rFonts w:ascii="Times New Roman" w:hAnsi="Times New Roman" w:cs="B Lotus"/>
          <w:color w:val="000000"/>
          <w:sz w:val="24"/>
          <w:szCs w:val="28"/>
          <w:lang w:bidi="fa-IR"/>
        </w:rPr>
        <w:t>)</w:t>
      </w:r>
      <w:r w:rsidRPr="00746F46">
        <w:rPr>
          <w:rFonts w:ascii="Times New Roman" w:hAnsi="Times New Roman" w:cs="B Lotus" w:hint="cs"/>
          <w:color w:val="000000"/>
          <w:sz w:val="24"/>
          <w:szCs w:val="28"/>
          <w:rtl/>
          <w:lang w:bidi="fa-IR"/>
        </w:rPr>
        <w:t>؛</w:t>
      </w:r>
      <w:proofErr w:type="spellStart"/>
      <w:r w:rsidRPr="00746F46">
        <w:rPr>
          <w:rFonts w:ascii="Times New Roman" w:hAnsi="Times New Roman" w:cs="B Lotus"/>
          <w:color w:val="000000"/>
          <w:sz w:val="24"/>
          <w:szCs w:val="28"/>
          <w:lang w:bidi="fa-IR"/>
        </w:rPr>
        <w:t>Marshner</w:t>
      </w:r>
      <w:proofErr w:type="spellEnd"/>
      <w:r w:rsidRPr="00746F46">
        <w:rPr>
          <w:rFonts w:ascii="Times New Roman" w:hAnsi="Times New Roman" w:cs="B Lotus"/>
          <w:color w:val="000000"/>
          <w:sz w:val="24"/>
          <w:szCs w:val="28"/>
          <w:lang w:bidi="fa-IR"/>
        </w:rPr>
        <w:t>, 2012</w:t>
      </w:r>
      <w:r>
        <w:rPr>
          <w:rFonts w:ascii="Times New Roman" w:hAnsi="Times New Roman" w:cs="B Lotus" w:hint="cs"/>
          <w:color w:val="000000"/>
          <w:sz w:val="24"/>
          <w:szCs w:val="28"/>
          <w:rtl/>
          <w:lang w:bidi="fa-IR"/>
        </w:rPr>
        <w:t>). یون</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های سولفات نقش مهمی در افزایش فعالیت فتوسنتزی و ساخت پروتئین</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ها دارند و موجب افزایش اثر پتاسیم و کلسیم در افزایش رشد میوه و افزایش طول و عرض میوه می</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 xml:space="preserve">شوند </w:t>
      </w:r>
      <w:proofErr w:type="spellStart"/>
      <w:r w:rsidRPr="00CD203F">
        <w:rPr>
          <w:rFonts w:ascii="Times New Roman" w:hAnsi="Times New Roman" w:cs="B Lotus"/>
          <w:color w:val="000000"/>
          <w:sz w:val="24"/>
          <w:szCs w:val="28"/>
          <w:lang w:bidi="fa-IR"/>
        </w:rPr>
        <w:t>Solhjo</w:t>
      </w:r>
      <w:proofErr w:type="spellEnd"/>
      <w:r w:rsidRPr="00CD203F">
        <w:rPr>
          <w:rFonts w:ascii="Times New Roman" w:hAnsi="Times New Roman" w:cs="B Lotus"/>
          <w:color w:val="000000"/>
          <w:sz w:val="24"/>
          <w:szCs w:val="28"/>
          <w:lang w:bidi="fa-IR"/>
        </w:rPr>
        <w:t>, 2015</w:t>
      </w:r>
      <w:r>
        <w:rPr>
          <w:rFonts w:ascii="Times New Roman" w:hAnsi="Times New Roman" w:cs="B Lotus"/>
          <w:color w:val="000000"/>
          <w:sz w:val="24"/>
          <w:szCs w:val="28"/>
          <w:lang w:bidi="fa-IR"/>
        </w:rPr>
        <w:t>)</w:t>
      </w:r>
      <w:r w:rsidRPr="00CD203F">
        <w:rPr>
          <w:rFonts w:ascii="Times New Roman" w:hAnsi="Times New Roman" w:cs="B Lotus"/>
          <w:color w:val="000000"/>
          <w:sz w:val="24"/>
          <w:szCs w:val="28"/>
          <w:rtl/>
          <w:lang w:bidi="fa-IR"/>
        </w:rPr>
        <w:t>)</w:t>
      </w:r>
      <w:r>
        <w:rPr>
          <w:rFonts w:ascii="Times New Roman" w:hAnsi="Times New Roman" w:cs="B Lotus" w:hint="cs"/>
          <w:color w:val="000000"/>
          <w:sz w:val="24"/>
          <w:szCs w:val="28"/>
          <w:rtl/>
          <w:lang w:bidi="fa-IR"/>
        </w:rPr>
        <w:t>.</w:t>
      </w:r>
    </w:p>
    <w:p w14:paraId="29F82175" w14:textId="77777777" w:rsidR="000C3874" w:rsidRPr="006C6B95" w:rsidRDefault="000C3874" w:rsidP="006E7BBB">
      <w:pPr>
        <w:bidi/>
        <w:spacing w:line="360" w:lineRule="auto"/>
        <w:rPr>
          <w:rFonts w:ascii="Times New Roman" w:hAnsi="Times New Roman" w:cs="B Lotus"/>
          <w:color w:val="000000"/>
          <w:sz w:val="24"/>
          <w:szCs w:val="24"/>
          <w:rtl/>
          <w:lang w:bidi="fa-IR"/>
        </w:rPr>
      </w:pPr>
    </w:p>
    <w:p w14:paraId="2F285501" w14:textId="77777777" w:rsidR="000C3874" w:rsidRPr="006C6B95" w:rsidRDefault="000C3874" w:rsidP="000C3874">
      <w:pPr>
        <w:bidi/>
        <w:spacing w:line="360" w:lineRule="auto"/>
        <w:ind w:firstLine="284"/>
        <w:rPr>
          <w:rFonts w:ascii="Times New Roman" w:hAnsi="Times New Roman" w:cs="B Lotus"/>
          <w:color w:val="000000"/>
          <w:sz w:val="24"/>
          <w:szCs w:val="28"/>
          <w:lang w:bidi="fa-IR"/>
        </w:rPr>
      </w:pPr>
    </w:p>
    <w:p w14:paraId="3951D67D" w14:textId="77777777" w:rsidR="000C3874" w:rsidRDefault="000C3874" w:rsidP="000C3874">
      <w:pPr>
        <w:bidi/>
        <w:spacing w:line="360" w:lineRule="auto"/>
        <w:jc w:val="both"/>
        <w:rPr>
          <w:rFonts w:ascii="Times New Roman" w:hAnsi="Times New Roman" w:cs="B Lotus"/>
          <w:b/>
          <w:bCs/>
          <w:color w:val="000000"/>
          <w:sz w:val="24"/>
          <w:szCs w:val="28"/>
          <w:rtl/>
          <w:lang w:bidi="fa-IR"/>
        </w:rPr>
      </w:pPr>
    </w:p>
    <w:p w14:paraId="139E4C0F" w14:textId="77777777" w:rsidR="00AF6BCA" w:rsidRDefault="00FB34FB" w:rsidP="006E7BBB">
      <w:pPr>
        <w:bidi/>
        <w:spacing w:line="360" w:lineRule="auto"/>
        <w:jc w:val="both"/>
        <w:rPr>
          <w:rFonts w:ascii="Times New Roman" w:hAnsi="Times New Roman" w:cs="B Lotus"/>
          <w:b/>
          <w:bCs/>
          <w:color w:val="000000"/>
          <w:sz w:val="24"/>
          <w:szCs w:val="28"/>
          <w:rtl/>
          <w:lang w:bidi="fa-IR"/>
        </w:rPr>
      </w:pPr>
      <w:r>
        <w:rPr>
          <w:rFonts w:ascii="Times New Roman" w:hAnsi="Times New Roman" w:cs="B Lotus" w:hint="cs"/>
          <w:b/>
          <w:bCs/>
          <w:color w:val="000000"/>
          <w:sz w:val="24"/>
          <w:szCs w:val="28"/>
          <w:rtl/>
          <w:lang w:bidi="fa-IR"/>
        </w:rPr>
        <w:t>3</w:t>
      </w:r>
      <w:r w:rsidR="00AF6BCA">
        <w:rPr>
          <w:rFonts w:ascii="Times New Roman" w:hAnsi="Times New Roman" w:cs="B Lotus" w:hint="cs"/>
          <w:b/>
          <w:bCs/>
          <w:color w:val="000000"/>
          <w:sz w:val="24"/>
          <w:szCs w:val="28"/>
          <w:rtl/>
          <w:lang w:bidi="fa-IR"/>
        </w:rPr>
        <w:t>-</w:t>
      </w:r>
      <w:r>
        <w:rPr>
          <w:rFonts w:ascii="Times New Roman" w:hAnsi="Times New Roman" w:cs="B Lotus" w:hint="cs"/>
          <w:b/>
          <w:bCs/>
          <w:color w:val="000000"/>
          <w:sz w:val="24"/>
          <w:szCs w:val="28"/>
          <w:rtl/>
          <w:lang w:bidi="fa-IR"/>
        </w:rPr>
        <w:t>4</w:t>
      </w:r>
      <w:r w:rsidR="006E7BBB">
        <w:rPr>
          <w:rFonts w:ascii="Times New Roman" w:hAnsi="Times New Roman" w:cs="B Lotus" w:hint="cs"/>
          <w:b/>
          <w:bCs/>
          <w:color w:val="000000"/>
          <w:sz w:val="24"/>
          <w:szCs w:val="28"/>
          <w:rtl/>
          <w:lang w:bidi="fa-IR"/>
        </w:rPr>
        <w:t>-</w:t>
      </w:r>
      <w:r w:rsidR="00AF6BCA">
        <w:rPr>
          <w:rFonts w:ascii="Times New Roman" w:hAnsi="Times New Roman" w:cs="B Lotus" w:hint="cs"/>
          <w:b/>
          <w:bCs/>
          <w:color w:val="000000"/>
          <w:sz w:val="24"/>
          <w:szCs w:val="28"/>
          <w:rtl/>
          <w:lang w:bidi="fa-IR"/>
        </w:rPr>
        <w:t xml:space="preserve"> تاثیر تیمارها بر روی عملکرد و کارایی عمکلرد</w:t>
      </w:r>
    </w:p>
    <w:p w14:paraId="3AD89C56" w14:textId="77777777" w:rsidR="006E7BBB" w:rsidRPr="006C6B95" w:rsidRDefault="00FB34FB" w:rsidP="006E7BBB">
      <w:pPr>
        <w:bidi/>
        <w:spacing w:line="360" w:lineRule="auto"/>
        <w:rPr>
          <w:rFonts w:ascii="Times New Roman" w:hAnsi="Times New Roman" w:cs="B Lotus"/>
          <w:b/>
          <w:bCs/>
          <w:color w:val="000000"/>
          <w:sz w:val="28"/>
          <w:szCs w:val="28"/>
          <w:rtl/>
          <w:lang w:bidi="fa-IR"/>
        </w:rPr>
      </w:pPr>
      <w:r>
        <w:rPr>
          <w:rFonts w:ascii="Times New Roman" w:hAnsi="Times New Roman" w:cs="B Lotus" w:hint="cs"/>
          <w:b/>
          <w:bCs/>
          <w:color w:val="000000"/>
          <w:sz w:val="28"/>
          <w:szCs w:val="28"/>
          <w:rtl/>
          <w:lang w:bidi="fa-IR"/>
        </w:rPr>
        <w:t>1</w:t>
      </w:r>
      <w:r w:rsidR="006E7BBB">
        <w:rPr>
          <w:rFonts w:ascii="Times New Roman" w:hAnsi="Times New Roman" w:cs="B Lotus" w:hint="cs"/>
          <w:b/>
          <w:bCs/>
          <w:color w:val="000000"/>
          <w:sz w:val="28"/>
          <w:szCs w:val="28"/>
          <w:rtl/>
          <w:lang w:bidi="fa-IR"/>
        </w:rPr>
        <w:t>-3-</w:t>
      </w:r>
      <w:r>
        <w:rPr>
          <w:rFonts w:ascii="Times New Roman" w:hAnsi="Times New Roman" w:cs="B Lotus" w:hint="cs"/>
          <w:b/>
          <w:bCs/>
          <w:color w:val="000000"/>
          <w:sz w:val="28"/>
          <w:szCs w:val="28"/>
          <w:rtl/>
          <w:lang w:bidi="fa-IR"/>
        </w:rPr>
        <w:t>4</w:t>
      </w:r>
      <w:r w:rsidR="006E7BBB" w:rsidRPr="006C6B95">
        <w:rPr>
          <w:rFonts w:ascii="Times New Roman" w:hAnsi="Times New Roman" w:cs="B Lotus" w:hint="cs"/>
          <w:b/>
          <w:bCs/>
          <w:color w:val="000000"/>
          <w:sz w:val="28"/>
          <w:szCs w:val="28"/>
          <w:rtl/>
          <w:lang w:bidi="fa-IR"/>
        </w:rPr>
        <w:t>-وزن تر و خشک مغز گردو</w:t>
      </w:r>
    </w:p>
    <w:p w14:paraId="22F2749F" w14:textId="77777777" w:rsidR="006E7BBB" w:rsidRPr="006C6B95" w:rsidRDefault="006E7BBB" w:rsidP="00913DEB">
      <w:pPr>
        <w:bidi/>
        <w:spacing w:line="360" w:lineRule="auto"/>
        <w:ind w:firstLine="284"/>
        <w:jc w:val="both"/>
        <w:rPr>
          <w:rFonts w:ascii="Times New Roman" w:hAnsi="Times New Roman" w:cs="B Lotus"/>
          <w:color w:val="000000"/>
          <w:sz w:val="24"/>
          <w:szCs w:val="28"/>
          <w:lang w:bidi="fa-IR"/>
        </w:rPr>
      </w:pPr>
      <w:r w:rsidRPr="006C6B95">
        <w:rPr>
          <w:rFonts w:ascii="Times New Roman" w:hAnsi="Times New Roman" w:cs="B Lotus"/>
          <w:color w:val="000000"/>
          <w:sz w:val="24"/>
          <w:szCs w:val="28"/>
          <w:rtl/>
          <w:lang w:bidi="fa-IR"/>
        </w:rPr>
        <w:t xml:space="preserve">نتایج حاصل از </w:t>
      </w:r>
      <w:r w:rsidRPr="006C6B95">
        <w:rPr>
          <w:rFonts w:ascii="Times New Roman" w:hAnsi="Times New Roman" w:cs="B Lotus" w:hint="cs"/>
          <w:color w:val="000000"/>
          <w:sz w:val="24"/>
          <w:szCs w:val="28"/>
          <w:rtl/>
          <w:lang w:bidi="fa-IR"/>
        </w:rPr>
        <w:t>تجزیه واریانس</w:t>
      </w:r>
      <w:r w:rsidRPr="006C6B95">
        <w:rPr>
          <w:rFonts w:ascii="Times New Roman" w:hAnsi="Times New Roman" w:cs="B Lotus"/>
          <w:color w:val="000000"/>
          <w:sz w:val="24"/>
          <w:szCs w:val="28"/>
          <w:rtl/>
          <w:lang w:bidi="fa-IR"/>
        </w:rPr>
        <w:t xml:space="preserve"> نشان داد، اثر </w:t>
      </w:r>
      <w:r w:rsidRPr="006C6B95">
        <w:rPr>
          <w:rFonts w:ascii="Times New Roman" w:hAnsi="Times New Roman" w:cs="B Lotus" w:hint="cs"/>
          <w:color w:val="000000"/>
          <w:sz w:val="24"/>
          <w:szCs w:val="28"/>
          <w:rtl/>
          <w:lang w:bidi="fa-IR"/>
        </w:rPr>
        <w:t xml:space="preserve">تیمار تیوسولفات کلسیم، تیوسولفات پتاسیم و تیمارترکیبی تیوسولفات کلسیم و پتاسیم </w:t>
      </w:r>
      <w:r w:rsidRPr="006C6B95">
        <w:rPr>
          <w:rFonts w:ascii="Times New Roman" w:hAnsi="Times New Roman" w:cs="B Lotus"/>
          <w:color w:val="000000"/>
          <w:sz w:val="24"/>
          <w:szCs w:val="28"/>
          <w:rtl/>
          <w:lang w:bidi="fa-IR"/>
        </w:rPr>
        <w:t xml:space="preserve">در سطح احتمال </w:t>
      </w:r>
      <w:r w:rsidRPr="006C6B95">
        <w:rPr>
          <w:rFonts w:ascii="Times New Roman" w:hAnsi="Times New Roman" w:cs="B Lotus" w:hint="cs"/>
          <w:color w:val="000000"/>
          <w:sz w:val="24"/>
          <w:szCs w:val="28"/>
          <w:rtl/>
          <w:lang w:bidi="fa-IR"/>
        </w:rPr>
        <w:t>یک</w:t>
      </w:r>
      <w:r w:rsidRPr="006C6B95">
        <w:rPr>
          <w:rFonts w:ascii="Times New Roman" w:hAnsi="Times New Roman" w:cs="B Lotus"/>
          <w:color w:val="000000"/>
          <w:sz w:val="24"/>
          <w:szCs w:val="28"/>
          <w:rtl/>
          <w:lang w:bidi="fa-IR"/>
        </w:rPr>
        <w:t xml:space="preserve"> درصد</w:t>
      </w:r>
      <w:r w:rsidR="003059D5">
        <w:rPr>
          <w:rFonts w:ascii="Times New Roman" w:hAnsi="Times New Roman" w:cs="B Lotus" w:hint="cs"/>
          <w:color w:val="000000"/>
          <w:sz w:val="24"/>
          <w:szCs w:val="28"/>
          <w:rtl/>
          <w:lang w:bidi="fa-IR"/>
        </w:rPr>
        <w:t xml:space="preserve"> </w:t>
      </w:r>
      <w:r w:rsidR="003059D5" w:rsidRPr="006C6B95">
        <w:rPr>
          <w:rFonts w:ascii="Times New Roman" w:hAnsi="Times New Roman" w:cs="B Lotus"/>
          <w:color w:val="000000"/>
          <w:sz w:val="24"/>
          <w:szCs w:val="28"/>
          <w:rtl/>
          <w:lang w:bidi="fa-IR"/>
        </w:rPr>
        <w:t>(</w:t>
      </w:r>
      <w:r w:rsidR="003059D5" w:rsidRPr="006C6B95">
        <w:rPr>
          <w:rFonts w:ascii="Times New Roman" w:hAnsi="Times New Roman" w:cs="B Lotus" w:hint="cs"/>
          <w:color w:val="000000"/>
          <w:sz w:val="24"/>
          <w:szCs w:val="28"/>
          <w:rtl/>
          <w:lang w:bidi="fa-IR"/>
        </w:rPr>
        <w:t>1</w:t>
      </w:r>
      <w:r w:rsidR="003059D5" w:rsidRPr="006C6B95">
        <w:rPr>
          <w:rFonts w:ascii="Times New Roman" w:hAnsi="Times New Roman" w:cs="B Lotus"/>
          <w:color w:val="000000"/>
          <w:sz w:val="24"/>
          <w:szCs w:val="28"/>
          <w:lang w:bidi="fa-IR"/>
        </w:rPr>
        <w:t>%</w:t>
      </w:r>
      <w:r w:rsidR="003059D5">
        <w:rPr>
          <w:rFonts w:ascii="Times New Roman" w:hAnsi="Times New Roman" w:cs="Times New Roman"/>
          <w:color w:val="000000"/>
          <w:sz w:val="24"/>
          <w:szCs w:val="28"/>
          <w:rtl/>
          <w:lang w:bidi="fa-IR"/>
        </w:rPr>
        <w:t>≥</w:t>
      </w:r>
      <w:r w:rsidR="003059D5" w:rsidRPr="006C6B95">
        <w:rPr>
          <w:rFonts w:ascii="Times New Roman" w:hAnsi="Times New Roman" w:cs="B Lotus"/>
          <w:color w:val="000000"/>
          <w:sz w:val="24"/>
          <w:szCs w:val="28"/>
          <w:lang w:bidi="fa-IR"/>
        </w:rPr>
        <w:t>P</w:t>
      </w:r>
      <w:r w:rsidR="003059D5" w:rsidRPr="006C6B95">
        <w:rPr>
          <w:rFonts w:ascii="Times New Roman" w:hAnsi="Times New Roman" w:cs="B Lotus"/>
          <w:color w:val="000000"/>
          <w:sz w:val="24"/>
          <w:szCs w:val="28"/>
          <w:rtl/>
          <w:lang w:bidi="fa-IR"/>
        </w:rPr>
        <w:t>)</w:t>
      </w:r>
      <w:r w:rsidR="003059D5" w:rsidRPr="006C6B95">
        <w:rPr>
          <w:rFonts w:ascii="Times New Roman" w:hAnsi="Times New Roman" w:cs="B Lotus" w:hint="cs"/>
          <w:color w:val="000000"/>
          <w:sz w:val="24"/>
          <w:szCs w:val="28"/>
          <w:rtl/>
          <w:lang w:bidi="fa-IR"/>
        </w:rPr>
        <w:t xml:space="preserve"> </w:t>
      </w:r>
      <w:r w:rsidRPr="006C6B95">
        <w:rPr>
          <w:rFonts w:ascii="Times New Roman" w:hAnsi="Times New Roman" w:cs="B Lotus"/>
          <w:color w:val="000000"/>
          <w:sz w:val="24"/>
          <w:szCs w:val="28"/>
          <w:rtl/>
          <w:lang w:bidi="fa-IR"/>
        </w:rPr>
        <w:t xml:space="preserve"> بر</w:t>
      </w:r>
      <w:r w:rsidRPr="006C6B95">
        <w:rPr>
          <w:rFonts w:ascii="Times New Roman" w:hAnsi="Times New Roman" w:cs="B Lotus" w:hint="cs"/>
          <w:color w:val="000000"/>
          <w:sz w:val="24"/>
          <w:szCs w:val="28"/>
          <w:rtl/>
          <w:lang w:bidi="fa-IR"/>
        </w:rPr>
        <w:t xml:space="preserve"> وزن </w:t>
      </w:r>
      <w:r w:rsidR="002C55B1">
        <w:rPr>
          <w:rFonts w:ascii="Times New Roman" w:hAnsi="Times New Roman" w:cs="B Lotus" w:hint="cs"/>
          <w:color w:val="000000"/>
          <w:sz w:val="24"/>
          <w:szCs w:val="28"/>
          <w:rtl/>
          <w:lang w:bidi="fa-IR"/>
        </w:rPr>
        <w:t>خشک</w:t>
      </w:r>
      <w:r w:rsidR="002C55B1" w:rsidRPr="006C6B95">
        <w:rPr>
          <w:rFonts w:ascii="Times New Roman" w:hAnsi="Times New Roman" w:cs="B Lotus" w:hint="cs"/>
          <w:color w:val="000000"/>
          <w:sz w:val="24"/>
          <w:szCs w:val="28"/>
          <w:rtl/>
          <w:lang w:bidi="fa-IR"/>
        </w:rPr>
        <w:t xml:space="preserve"> </w:t>
      </w:r>
      <w:r w:rsidRPr="006C6B95">
        <w:rPr>
          <w:rFonts w:ascii="Times New Roman" w:hAnsi="Times New Roman" w:cs="B Lotus" w:hint="cs"/>
          <w:color w:val="000000"/>
          <w:sz w:val="24"/>
          <w:szCs w:val="28"/>
          <w:rtl/>
          <w:lang w:bidi="fa-IR"/>
        </w:rPr>
        <w:t xml:space="preserve">مغز میوه </w:t>
      </w:r>
      <w:r w:rsidR="00913DEB">
        <w:rPr>
          <w:rFonts w:ascii="Times New Roman" w:hAnsi="Times New Roman" w:cs="B Lotus" w:hint="cs"/>
          <w:color w:val="000000"/>
          <w:sz w:val="24"/>
          <w:szCs w:val="28"/>
          <w:rtl/>
          <w:lang w:bidi="fa-IR"/>
        </w:rPr>
        <w:t xml:space="preserve">و عملکرد </w:t>
      </w:r>
      <w:r w:rsidRPr="006C6B95">
        <w:rPr>
          <w:rFonts w:ascii="Times New Roman" w:hAnsi="Times New Roman" w:cs="B Lotus" w:hint="cs"/>
          <w:color w:val="000000"/>
          <w:sz w:val="24"/>
          <w:szCs w:val="28"/>
          <w:rtl/>
          <w:lang w:bidi="fa-IR"/>
        </w:rPr>
        <w:t>گردو</w:t>
      </w:r>
      <w:r w:rsidRPr="006C6B95">
        <w:rPr>
          <w:rFonts w:ascii="Times New Roman" w:hAnsi="Times New Roman" w:cs="B Lotus"/>
          <w:color w:val="000000"/>
          <w:sz w:val="24"/>
          <w:szCs w:val="28"/>
          <w:rtl/>
          <w:lang w:bidi="fa-IR"/>
        </w:rPr>
        <w:t xml:space="preserve"> معنی</w:t>
      </w:r>
      <w:r w:rsidRPr="006C6B95">
        <w:rPr>
          <w:rFonts w:ascii="Times New Roman" w:hAnsi="Times New Roman" w:cs="B Lotus" w:hint="cs"/>
          <w:color w:val="000000"/>
          <w:sz w:val="24"/>
          <w:szCs w:val="28"/>
          <w:rtl/>
          <w:lang w:bidi="fa-IR"/>
        </w:rPr>
        <w:t>‌</w:t>
      </w:r>
      <w:r w:rsidRPr="006C6B95">
        <w:rPr>
          <w:rFonts w:ascii="Times New Roman" w:hAnsi="Times New Roman" w:cs="B Lotus"/>
          <w:color w:val="000000"/>
          <w:sz w:val="24"/>
          <w:szCs w:val="28"/>
          <w:rtl/>
          <w:lang w:bidi="fa-IR"/>
        </w:rPr>
        <w:t>دار بود (</w:t>
      </w:r>
      <w:r w:rsidR="00AF31B0" w:rsidRPr="006C6B95">
        <w:rPr>
          <w:rFonts w:ascii="Times New Roman" w:hAnsi="Times New Roman" w:cs="B Lotus"/>
          <w:color w:val="000000"/>
          <w:sz w:val="24"/>
          <w:szCs w:val="28"/>
          <w:rtl/>
          <w:lang w:bidi="fa-IR"/>
        </w:rPr>
        <w:t>جدو</w:t>
      </w:r>
      <w:r w:rsidR="00AF31B0">
        <w:rPr>
          <w:rFonts w:ascii="Times New Roman" w:hAnsi="Times New Roman" w:cs="B Lotus" w:hint="cs"/>
          <w:color w:val="000000"/>
          <w:sz w:val="24"/>
          <w:szCs w:val="28"/>
          <w:rtl/>
          <w:lang w:bidi="fa-IR"/>
        </w:rPr>
        <w:t xml:space="preserve">ل </w:t>
      </w:r>
      <w:r w:rsidR="00AF31B0" w:rsidRPr="006C6B95">
        <w:rPr>
          <w:rFonts w:ascii="Times New Roman" w:hAnsi="Times New Roman" w:cs="B Lotus" w:hint="cs"/>
          <w:color w:val="000000"/>
          <w:sz w:val="24"/>
          <w:szCs w:val="28"/>
          <w:rtl/>
          <w:lang w:bidi="fa-IR"/>
        </w:rPr>
        <w:t>4</w:t>
      </w:r>
      <w:r w:rsidRPr="006C6B95">
        <w:rPr>
          <w:rFonts w:ascii="Times New Roman" w:hAnsi="Times New Roman" w:cs="B Lotus" w:hint="cs"/>
          <w:color w:val="000000"/>
          <w:sz w:val="24"/>
          <w:szCs w:val="28"/>
          <w:rtl/>
          <w:lang w:bidi="fa-IR"/>
        </w:rPr>
        <w:t>-</w:t>
      </w:r>
      <w:r w:rsidR="00AF31B0">
        <w:rPr>
          <w:rFonts w:ascii="Times New Roman" w:hAnsi="Times New Roman" w:cs="B Lotus" w:hint="cs"/>
          <w:color w:val="000000"/>
          <w:sz w:val="24"/>
          <w:szCs w:val="28"/>
          <w:rtl/>
          <w:lang w:bidi="fa-IR"/>
        </w:rPr>
        <w:t>5</w:t>
      </w:r>
      <w:r w:rsidRPr="006C6B95">
        <w:rPr>
          <w:rFonts w:ascii="Times New Roman" w:hAnsi="Times New Roman" w:cs="B Lotus"/>
          <w:color w:val="000000"/>
          <w:sz w:val="24"/>
          <w:szCs w:val="28"/>
          <w:rtl/>
          <w:lang w:bidi="fa-IR"/>
        </w:rPr>
        <w:t xml:space="preserve">). اثر </w:t>
      </w:r>
      <w:r w:rsidRPr="006C6B95">
        <w:rPr>
          <w:rFonts w:ascii="Times New Roman" w:hAnsi="Times New Roman" w:cs="B Lotus" w:hint="cs"/>
          <w:color w:val="000000"/>
          <w:sz w:val="24"/>
          <w:szCs w:val="28"/>
          <w:rtl/>
          <w:lang w:bidi="fa-IR"/>
        </w:rPr>
        <w:t xml:space="preserve">تیمار تیوسولفات کلسیم، تیوسولفات پتاسیم و تیمارترکیبی تیوسولفات کلسیم و پتاسیم </w:t>
      </w:r>
      <w:r w:rsidRPr="006C6B95">
        <w:rPr>
          <w:rFonts w:ascii="Times New Roman" w:hAnsi="Times New Roman" w:cs="B Lotus"/>
          <w:color w:val="000000"/>
          <w:sz w:val="24"/>
          <w:szCs w:val="28"/>
          <w:rtl/>
          <w:lang w:bidi="fa-IR"/>
        </w:rPr>
        <w:t xml:space="preserve">در سطح احتمال </w:t>
      </w:r>
      <w:r w:rsidRPr="006C6B95">
        <w:rPr>
          <w:rFonts w:ascii="Times New Roman" w:hAnsi="Times New Roman" w:cs="B Lotus" w:hint="cs"/>
          <w:color w:val="000000"/>
          <w:sz w:val="24"/>
          <w:szCs w:val="28"/>
          <w:rtl/>
          <w:lang w:bidi="fa-IR"/>
        </w:rPr>
        <w:t>پنج</w:t>
      </w:r>
      <w:r w:rsidRPr="006C6B95">
        <w:rPr>
          <w:rFonts w:ascii="Times New Roman" w:hAnsi="Times New Roman" w:cs="B Lotus"/>
          <w:color w:val="000000"/>
          <w:sz w:val="24"/>
          <w:szCs w:val="28"/>
          <w:rtl/>
          <w:lang w:bidi="fa-IR"/>
        </w:rPr>
        <w:t xml:space="preserve"> درصد</w:t>
      </w:r>
      <w:r w:rsidR="003059D5">
        <w:rPr>
          <w:rFonts w:ascii="Times New Roman" w:hAnsi="Times New Roman" w:cs="B Lotus" w:hint="cs"/>
          <w:color w:val="000000"/>
          <w:sz w:val="24"/>
          <w:szCs w:val="28"/>
          <w:rtl/>
          <w:lang w:bidi="fa-IR"/>
        </w:rPr>
        <w:t xml:space="preserve"> </w:t>
      </w:r>
      <w:r w:rsidR="003059D5" w:rsidRPr="006C6B95">
        <w:rPr>
          <w:rFonts w:ascii="Times New Roman" w:hAnsi="Times New Roman" w:cs="B Lotus"/>
          <w:color w:val="000000"/>
          <w:sz w:val="24"/>
          <w:szCs w:val="28"/>
          <w:rtl/>
          <w:lang w:bidi="fa-IR"/>
        </w:rPr>
        <w:t>(</w:t>
      </w:r>
      <w:r w:rsidR="003059D5">
        <w:rPr>
          <w:rFonts w:ascii="Times New Roman" w:hAnsi="Times New Roman" w:cs="B Lotus" w:hint="cs"/>
          <w:color w:val="000000"/>
          <w:sz w:val="24"/>
          <w:szCs w:val="28"/>
          <w:rtl/>
          <w:lang w:bidi="fa-IR"/>
        </w:rPr>
        <w:t>5</w:t>
      </w:r>
      <w:r w:rsidR="003059D5" w:rsidRPr="006C6B95">
        <w:rPr>
          <w:rFonts w:ascii="Times New Roman" w:hAnsi="Times New Roman" w:cs="B Lotus"/>
          <w:color w:val="000000"/>
          <w:sz w:val="24"/>
          <w:szCs w:val="28"/>
          <w:lang w:bidi="fa-IR"/>
        </w:rPr>
        <w:t>%</w:t>
      </w:r>
      <w:r w:rsidR="003059D5">
        <w:rPr>
          <w:rFonts w:ascii="Times New Roman" w:hAnsi="Times New Roman" w:cs="Times New Roman"/>
          <w:color w:val="000000"/>
          <w:sz w:val="24"/>
          <w:szCs w:val="28"/>
          <w:rtl/>
          <w:lang w:bidi="fa-IR"/>
        </w:rPr>
        <w:t>≥</w:t>
      </w:r>
      <w:r w:rsidR="003059D5" w:rsidRPr="006C6B95">
        <w:rPr>
          <w:rFonts w:ascii="Times New Roman" w:hAnsi="Times New Roman" w:cs="B Lotus"/>
          <w:color w:val="000000"/>
          <w:sz w:val="24"/>
          <w:szCs w:val="28"/>
          <w:lang w:bidi="fa-IR"/>
        </w:rPr>
        <w:t>P</w:t>
      </w:r>
      <w:r w:rsidR="003059D5" w:rsidRPr="006C6B95">
        <w:rPr>
          <w:rFonts w:ascii="Times New Roman" w:hAnsi="Times New Roman" w:cs="B Lotus"/>
          <w:color w:val="000000"/>
          <w:sz w:val="24"/>
          <w:szCs w:val="28"/>
          <w:rtl/>
          <w:lang w:bidi="fa-IR"/>
        </w:rPr>
        <w:t>)</w:t>
      </w:r>
      <w:r w:rsidR="003059D5" w:rsidRPr="006C6B95">
        <w:rPr>
          <w:rFonts w:ascii="Times New Roman" w:hAnsi="Times New Roman" w:cs="B Lotus" w:hint="cs"/>
          <w:color w:val="000000"/>
          <w:sz w:val="24"/>
          <w:szCs w:val="28"/>
          <w:rtl/>
          <w:lang w:bidi="fa-IR"/>
        </w:rPr>
        <w:t xml:space="preserve"> </w:t>
      </w:r>
      <w:r w:rsidRPr="006C6B95">
        <w:rPr>
          <w:rFonts w:ascii="Times New Roman" w:hAnsi="Times New Roman" w:cs="B Lotus"/>
          <w:color w:val="000000"/>
          <w:sz w:val="24"/>
          <w:szCs w:val="28"/>
          <w:rtl/>
          <w:lang w:bidi="fa-IR"/>
        </w:rPr>
        <w:t xml:space="preserve"> بر</w:t>
      </w:r>
      <w:r w:rsidRPr="006C6B95">
        <w:rPr>
          <w:rFonts w:ascii="Times New Roman" w:hAnsi="Times New Roman" w:cs="B Lotus" w:hint="cs"/>
          <w:color w:val="000000"/>
          <w:sz w:val="24"/>
          <w:szCs w:val="28"/>
          <w:rtl/>
          <w:lang w:bidi="fa-IR"/>
        </w:rPr>
        <w:t xml:space="preserve"> وزن </w:t>
      </w:r>
      <w:r w:rsidR="002C55B1">
        <w:rPr>
          <w:rFonts w:ascii="Times New Roman" w:hAnsi="Times New Roman" w:cs="B Lotus" w:hint="cs"/>
          <w:color w:val="000000"/>
          <w:sz w:val="24"/>
          <w:szCs w:val="28"/>
          <w:rtl/>
          <w:lang w:bidi="fa-IR"/>
        </w:rPr>
        <w:t>تر و ذرصد</w:t>
      </w:r>
      <w:r w:rsidR="002C55B1" w:rsidRPr="006C6B95">
        <w:rPr>
          <w:rFonts w:ascii="Times New Roman" w:hAnsi="Times New Roman" w:cs="B Lotus" w:hint="cs"/>
          <w:color w:val="000000"/>
          <w:sz w:val="24"/>
          <w:szCs w:val="28"/>
          <w:rtl/>
          <w:lang w:bidi="fa-IR"/>
        </w:rPr>
        <w:t xml:space="preserve"> </w:t>
      </w:r>
      <w:r w:rsidRPr="006C6B95">
        <w:rPr>
          <w:rFonts w:ascii="Times New Roman" w:hAnsi="Times New Roman" w:cs="B Lotus" w:hint="cs"/>
          <w:color w:val="000000"/>
          <w:sz w:val="24"/>
          <w:szCs w:val="28"/>
          <w:rtl/>
          <w:lang w:bidi="fa-IR"/>
        </w:rPr>
        <w:t>مغز میوه گردو</w:t>
      </w:r>
      <w:r w:rsidRPr="006C6B95">
        <w:rPr>
          <w:rFonts w:ascii="Times New Roman" w:hAnsi="Times New Roman" w:cs="B Lotus"/>
          <w:color w:val="000000"/>
          <w:sz w:val="24"/>
          <w:szCs w:val="28"/>
          <w:rtl/>
          <w:lang w:bidi="fa-IR"/>
        </w:rPr>
        <w:t xml:space="preserve"> معنی</w:t>
      </w:r>
      <w:r w:rsidRPr="006C6B95">
        <w:rPr>
          <w:rFonts w:ascii="Times New Roman" w:hAnsi="Times New Roman" w:cs="B Lotus" w:hint="cs"/>
          <w:color w:val="000000"/>
          <w:sz w:val="24"/>
          <w:szCs w:val="28"/>
          <w:rtl/>
          <w:lang w:bidi="fa-IR"/>
        </w:rPr>
        <w:t>‌</w:t>
      </w:r>
      <w:r w:rsidRPr="006C6B95">
        <w:rPr>
          <w:rFonts w:ascii="Times New Roman" w:hAnsi="Times New Roman" w:cs="B Lotus"/>
          <w:color w:val="000000"/>
          <w:sz w:val="24"/>
          <w:szCs w:val="28"/>
          <w:rtl/>
          <w:lang w:bidi="fa-IR"/>
        </w:rPr>
        <w:t>دار بود</w:t>
      </w:r>
      <w:r w:rsidRPr="006C6B95">
        <w:rPr>
          <w:rFonts w:ascii="Times New Roman" w:hAnsi="Times New Roman" w:cs="B Lotus" w:hint="cs"/>
          <w:color w:val="000000"/>
          <w:sz w:val="24"/>
          <w:szCs w:val="28"/>
          <w:rtl/>
          <w:lang w:bidi="fa-IR"/>
        </w:rPr>
        <w:t xml:space="preserve"> (جدول 4-</w:t>
      </w:r>
      <w:r w:rsidR="00AF31B0">
        <w:rPr>
          <w:rFonts w:ascii="Times New Roman" w:hAnsi="Times New Roman" w:cs="B Lotus" w:hint="cs"/>
          <w:color w:val="000000"/>
          <w:sz w:val="24"/>
          <w:szCs w:val="28"/>
          <w:rtl/>
          <w:lang w:bidi="fa-IR"/>
        </w:rPr>
        <w:t>5</w:t>
      </w:r>
      <w:r w:rsidRPr="006C6B95">
        <w:rPr>
          <w:rFonts w:ascii="Times New Roman" w:hAnsi="Times New Roman" w:cs="B Lotus" w:hint="cs"/>
          <w:color w:val="000000"/>
          <w:sz w:val="24"/>
          <w:szCs w:val="28"/>
          <w:rtl/>
          <w:lang w:bidi="fa-IR"/>
        </w:rPr>
        <w:t xml:space="preserve">). </w:t>
      </w:r>
      <w:r w:rsidRPr="006C6B95">
        <w:rPr>
          <w:rFonts w:ascii="Times New Roman" w:hAnsi="Times New Roman" w:cs="B Lotus"/>
          <w:color w:val="000000"/>
          <w:sz w:val="24"/>
          <w:szCs w:val="28"/>
          <w:rtl/>
          <w:lang w:bidi="fa-IR"/>
        </w:rPr>
        <w:t xml:space="preserve">مقایسه میانگین نشان داد که </w:t>
      </w:r>
      <w:r w:rsidRPr="006C6B95">
        <w:rPr>
          <w:rFonts w:ascii="Times New Roman" w:hAnsi="Times New Roman" w:cs="B Lotus" w:hint="cs"/>
          <w:color w:val="000000"/>
          <w:sz w:val="24"/>
          <w:szCs w:val="28"/>
          <w:rtl/>
          <w:lang w:bidi="fa-IR"/>
        </w:rPr>
        <w:t>تیمار ترکیبی تیوسولفات کلسیم و پتاسیم و تیمار تیوسولفات پتاسیم به طور معنی</w:t>
      </w:r>
      <w:r w:rsidRPr="006C6B95">
        <w:rPr>
          <w:rFonts w:ascii="Times New Roman" w:hAnsi="Times New Roman" w:cs="B Lotus"/>
          <w:color w:val="000000"/>
          <w:sz w:val="24"/>
          <w:szCs w:val="28"/>
          <w:rtl/>
          <w:lang w:bidi="fa-IR"/>
        </w:rPr>
        <w:softHyphen/>
      </w:r>
      <w:r w:rsidRPr="006C6B95">
        <w:rPr>
          <w:rFonts w:ascii="Times New Roman" w:hAnsi="Times New Roman" w:cs="B Lotus" w:hint="cs"/>
          <w:color w:val="000000"/>
          <w:sz w:val="24"/>
          <w:szCs w:val="28"/>
          <w:rtl/>
          <w:lang w:bidi="fa-IR"/>
        </w:rPr>
        <w:t>داری موجب افزایش وزن تر و خشک مغز گردو شدند (شکل 4-</w:t>
      </w:r>
      <w:r w:rsidR="00AF31B0">
        <w:rPr>
          <w:rFonts w:ascii="Times New Roman" w:hAnsi="Times New Roman" w:cs="B Lotus" w:hint="cs"/>
          <w:color w:val="000000"/>
          <w:sz w:val="24"/>
          <w:szCs w:val="28"/>
          <w:rtl/>
          <w:lang w:bidi="fa-IR"/>
        </w:rPr>
        <w:t>3</w:t>
      </w:r>
      <w:r w:rsidRPr="006C6B95">
        <w:rPr>
          <w:rFonts w:ascii="Times New Roman" w:hAnsi="Times New Roman" w:cs="B Lotus" w:hint="cs"/>
          <w:color w:val="000000"/>
          <w:sz w:val="24"/>
          <w:szCs w:val="28"/>
          <w:rtl/>
          <w:lang w:bidi="fa-IR"/>
        </w:rPr>
        <w:t xml:space="preserve">). بیشترین </w:t>
      </w:r>
      <w:r>
        <w:rPr>
          <w:rFonts w:ascii="Times New Roman" w:hAnsi="Times New Roman" w:cs="B Lotus" w:hint="cs"/>
          <w:color w:val="000000"/>
          <w:sz w:val="24"/>
          <w:szCs w:val="28"/>
          <w:rtl/>
          <w:lang w:bidi="fa-IR"/>
        </w:rPr>
        <w:t>میانگین وزن</w:t>
      </w:r>
      <w:r w:rsidRPr="006C6B95">
        <w:rPr>
          <w:rFonts w:ascii="Times New Roman" w:hAnsi="Times New Roman" w:cs="B Lotus" w:hint="cs"/>
          <w:color w:val="000000"/>
          <w:sz w:val="24"/>
          <w:szCs w:val="28"/>
          <w:rtl/>
          <w:lang w:bidi="fa-IR"/>
        </w:rPr>
        <w:t xml:space="preserve"> تر مغز گردو در (</w:t>
      </w:r>
      <w:r w:rsidR="00EE76D7">
        <w:rPr>
          <w:rFonts w:ascii="Times New Roman" w:hAnsi="Times New Roman" w:cs="B Lotus" w:hint="cs"/>
          <w:color w:val="000000"/>
          <w:sz w:val="24"/>
          <w:szCs w:val="28"/>
          <w:rtl/>
          <w:lang w:bidi="fa-IR"/>
        </w:rPr>
        <w:t>5/8</w:t>
      </w:r>
      <w:r w:rsidRPr="006C6B95">
        <w:rPr>
          <w:rFonts w:ascii="Times New Roman" w:hAnsi="Times New Roman" w:cs="B Lotus" w:hint="cs"/>
          <w:color w:val="000000"/>
          <w:sz w:val="24"/>
          <w:szCs w:val="28"/>
          <w:rtl/>
          <w:lang w:bidi="fa-IR"/>
        </w:rPr>
        <w:t xml:space="preserve"> گرم) و وزن خشک مغز گردو (</w:t>
      </w:r>
      <w:r w:rsidR="00EE76D7">
        <w:rPr>
          <w:rFonts w:ascii="Times New Roman" w:hAnsi="Times New Roman" w:cs="B Lotus" w:hint="cs"/>
          <w:color w:val="000000"/>
          <w:sz w:val="24"/>
          <w:szCs w:val="28"/>
          <w:rtl/>
          <w:lang w:bidi="fa-IR"/>
        </w:rPr>
        <w:t>5/6</w:t>
      </w:r>
      <w:r w:rsidRPr="006C6B95">
        <w:rPr>
          <w:rFonts w:ascii="Times New Roman" w:hAnsi="Times New Roman" w:cs="B Lotus" w:hint="cs"/>
          <w:color w:val="000000"/>
          <w:sz w:val="24"/>
          <w:szCs w:val="28"/>
          <w:rtl/>
          <w:lang w:bidi="fa-IR"/>
        </w:rPr>
        <w:t xml:space="preserve"> گرم) در تیمار ترکیبی تیوسولفات کلسیم پتاسیم مشاهده ش</w:t>
      </w:r>
      <w:r w:rsidR="00BE14C0">
        <w:rPr>
          <w:rFonts w:ascii="Times New Roman" w:hAnsi="Times New Roman" w:cs="B Lotus" w:hint="cs"/>
          <w:color w:val="000000"/>
          <w:sz w:val="24"/>
          <w:szCs w:val="28"/>
          <w:rtl/>
          <w:lang w:bidi="fa-IR"/>
        </w:rPr>
        <w:t>د</w:t>
      </w:r>
      <w:r w:rsidR="00EE76D7" w:rsidRPr="006C6B95" w:rsidDel="00EE76D7">
        <w:rPr>
          <w:rFonts w:ascii="Times New Roman" w:hAnsi="Times New Roman" w:cs="B Lotus" w:hint="cs"/>
          <w:color w:val="000000"/>
          <w:sz w:val="24"/>
          <w:szCs w:val="28"/>
          <w:rtl/>
          <w:lang w:bidi="fa-IR"/>
        </w:rPr>
        <w:t xml:space="preserve"> </w:t>
      </w:r>
      <w:r w:rsidRPr="006C6B95">
        <w:rPr>
          <w:rFonts w:ascii="Times New Roman" w:hAnsi="Times New Roman" w:cs="B Lotus" w:hint="cs"/>
          <w:color w:val="000000"/>
          <w:sz w:val="24"/>
          <w:szCs w:val="28"/>
          <w:rtl/>
          <w:lang w:bidi="fa-IR"/>
        </w:rPr>
        <w:t>(شکل 4-</w:t>
      </w:r>
      <w:r w:rsidR="00AF31B0">
        <w:rPr>
          <w:rFonts w:ascii="Times New Roman" w:hAnsi="Times New Roman" w:cs="B Lotus" w:hint="cs"/>
          <w:color w:val="000000"/>
          <w:sz w:val="24"/>
          <w:szCs w:val="28"/>
          <w:rtl/>
          <w:lang w:bidi="fa-IR"/>
        </w:rPr>
        <w:t>3</w:t>
      </w:r>
      <w:r w:rsidRPr="006C6B95">
        <w:rPr>
          <w:rFonts w:ascii="Times New Roman" w:hAnsi="Times New Roman" w:cs="B Lotus" w:hint="cs"/>
          <w:color w:val="000000"/>
          <w:sz w:val="24"/>
          <w:szCs w:val="28"/>
          <w:rtl/>
          <w:lang w:bidi="fa-IR"/>
        </w:rPr>
        <w:t xml:space="preserve">). </w:t>
      </w:r>
      <w:r w:rsidR="00EE76D7" w:rsidRPr="006C6B95">
        <w:rPr>
          <w:rFonts w:ascii="Times New Roman" w:hAnsi="Times New Roman" w:cs="B Lotus" w:hint="cs"/>
          <w:color w:val="000000"/>
          <w:sz w:val="24"/>
          <w:szCs w:val="28"/>
          <w:rtl/>
          <w:lang w:bidi="fa-IR"/>
        </w:rPr>
        <w:t xml:space="preserve">بیشترین </w:t>
      </w:r>
      <w:r w:rsidR="00EE76D7">
        <w:rPr>
          <w:rFonts w:ascii="Times New Roman" w:hAnsi="Times New Roman" w:cs="B Lotus" w:hint="cs"/>
          <w:color w:val="000000"/>
          <w:sz w:val="24"/>
          <w:szCs w:val="28"/>
          <w:rtl/>
          <w:lang w:bidi="fa-IR"/>
        </w:rPr>
        <w:t>میانگین درصد</w:t>
      </w:r>
      <w:r w:rsidR="00EE76D7" w:rsidRPr="006C6B95">
        <w:rPr>
          <w:rFonts w:ascii="Times New Roman" w:hAnsi="Times New Roman" w:cs="B Lotus" w:hint="cs"/>
          <w:color w:val="000000"/>
          <w:sz w:val="24"/>
          <w:szCs w:val="28"/>
          <w:rtl/>
          <w:lang w:bidi="fa-IR"/>
        </w:rPr>
        <w:t xml:space="preserve"> مغز گردو در (</w:t>
      </w:r>
      <w:r w:rsidR="00EE76D7">
        <w:rPr>
          <w:rFonts w:ascii="Times New Roman" w:hAnsi="Times New Roman" w:cs="B Lotus" w:hint="cs"/>
          <w:color w:val="000000"/>
          <w:sz w:val="24"/>
          <w:szCs w:val="28"/>
          <w:rtl/>
          <w:lang w:bidi="fa-IR"/>
        </w:rPr>
        <w:t>1/49 درصد</w:t>
      </w:r>
      <w:r w:rsidR="00EE76D7" w:rsidRPr="006C6B95">
        <w:rPr>
          <w:rFonts w:ascii="Times New Roman" w:hAnsi="Times New Roman" w:cs="B Lotus" w:hint="cs"/>
          <w:color w:val="000000"/>
          <w:sz w:val="24"/>
          <w:szCs w:val="28"/>
          <w:rtl/>
          <w:lang w:bidi="fa-IR"/>
        </w:rPr>
        <w:t>) در تیمار ترکیبی تیوسولفات پتاسیم مشاهده شد</w:t>
      </w:r>
      <w:r w:rsidR="009B675B">
        <w:rPr>
          <w:rFonts w:ascii="Times New Roman" w:hAnsi="Times New Roman" w:cs="B Lotus" w:hint="cs"/>
          <w:color w:val="000000"/>
          <w:sz w:val="24"/>
          <w:szCs w:val="28"/>
          <w:rtl/>
          <w:lang w:bidi="fa-IR"/>
        </w:rPr>
        <w:t>. کمترین میزان وزن تر و خشک (7 و 5/5 گرم) در شاهد مشاهده شد.</w:t>
      </w:r>
      <w:r w:rsidR="00EE76D7" w:rsidRPr="006C6B95">
        <w:rPr>
          <w:rFonts w:ascii="Times New Roman" w:hAnsi="Times New Roman" w:cs="B Lotus" w:hint="cs"/>
          <w:color w:val="000000"/>
          <w:sz w:val="24"/>
          <w:szCs w:val="28"/>
          <w:rtl/>
          <w:lang w:bidi="fa-IR"/>
        </w:rPr>
        <w:t xml:space="preserve"> </w:t>
      </w:r>
      <w:r w:rsidRPr="006C6B95">
        <w:rPr>
          <w:rFonts w:ascii="Times New Roman" w:hAnsi="Times New Roman" w:cs="B Lotus" w:hint="cs"/>
          <w:color w:val="000000"/>
          <w:sz w:val="24"/>
          <w:szCs w:val="28"/>
          <w:rtl/>
          <w:lang w:bidi="fa-IR"/>
        </w:rPr>
        <w:t>تیمار ترکیبی تیوسولفات پتاسیم (</w:t>
      </w:r>
      <w:r w:rsidR="00BE14C0">
        <w:rPr>
          <w:rFonts w:ascii="Times New Roman" w:hAnsi="Times New Roman" w:cs="B Lotus" w:hint="cs"/>
          <w:color w:val="000000"/>
          <w:sz w:val="24"/>
          <w:szCs w:val="28"/>
          <w:rtl/>
          <w:lang w:bidi="fa-IR"/>
        </w:rPr>
        <w:t>27/6</w:t>
      </w:r>
      <w:r w:rsidRPr="006C6B95">
        <w:rPr>
          <w:rFonts w:ascii="Times New Roman" w:hAnsi="Times New Roman" w:cs="B Lotus" w:hint="cs"/>
          <w:color w:val="000000"/>
          <w:sz w:val="24"/>
          <w:szCs w:val="28"/>
          <w:rtl/>
          <w:lang w:bidi="fa-IR"/>
        </w:rPr>
        <w:t xml:space="preserve"> درصد) موجب افزایش </w:t>
      </w:r>
      <w:r w:rsidR="00BE14C0">
        <w:rPr>
          <w:rFonts w:ascii="Times New Roman" w:hAnsi="Times New Roman" w:cs="B Lotus" w:hint="cs"/>
          <w:color w:val="000000"/>
          <w:sz w:val="24"/>
          <w:szCs w:val="28"/>
          <w:rtl/>
          <w:lang w:bidi="fa-IR"/>
        </w:rPr>
        <w:t>درصد</w:t>
      </w:r>
      <w:r w:rsidRPr="006C6B95">
        <w:rPr>
          <w:rFonts w:ascii="Times New Roman" w:hAnsi="Times New Roman" w:cs="B Lotus" w:hint="cs"/>
          <w:color w:val="000000"/>
          <w:sz w:val="24"/>
          <w:szCs w:val="28"/>
          <w:rtl/>
          <w:lang w:bidi="fa-IR"/>
        </w:rPr>
        <w:t xml:space="preserve"> مغز گردو شد. اختلاف معنی</w:t>
      </w:r>
      <w:r w:rsidRPr="006C6B95">
        <w:rPr>
          <w:rFonts w:ascii="Times New Roman" w:hAnsi="Times New Roman" w:cs="B Lotus"/>
          <w:color w:val="000000"/>
          <w:sz w:val="24"/>
          <w:szCs w:val="28"/>
          <w:rtl/>
          <w:lang w:bidi="fa-IR"/>
        </w:rPr>
        <w:softHyphen/>
      </w:r>
      <w:r w:rsidRPr="006C6B95">
        <w:rPr>
          <w:rFonts w:ascii="Times New Roman" w:hAnsi="Times New Roman" w:cs="B Lotus" w:hint="cs"/>
          <w:color w:val="000000"/>
          <w:sz w:val="24"/>
          <w:szCs w:val="28"/>
          <w:rtl/>
          <w:lang w:bidi="fa-IR"/>
        </w:rPr>
        <w:t>داری بین تیمار ترکیبی تیوسولفات کلسیم و پتاسیم و تیمار تیوسولفات پتاسیم به تنهایی از نظر میزان وزن تر و خشک مغز گردو مشاهده نشد (شکل 4-</w:t>
      </w:r>
      <w:r w:rsidR="00AF31B0">
        <w:rPr>
          <w:rFonts w:ascii="Times New Roman" w:hAnsi="Times New Roman" w:cs="B Lotus" w:hint="cs"/>
          <w:color w:val="000000"/>
          <w:sz w:val="24"/>
          <w:szCs w:val="28"/>
          <w:rtl/>
          <w:lang w:bidi="fa-IR"/>
        </w:rPr>
        <w:t>4</w:t>
      </w:r>
      <w:r w:rsidRPr="006C6B95">
        <w:rPr>
          <w:rFonts w:ascii="Times New Roman" w:hAnsi="Times New Roman" w:cs="B Lotus" w:hint="cs"/>
          <w:color w:val="000000"/>
          <w:sz w:val="24"/>
          <w:szCs w:val="28"/>
          <w:rtl/>
          <w:lang w:bidi="fa-IR"/>
        </w:rPr>
        <w:t>).</w:t>
      </w:r>
      <w:r w:rsidR="00913DEB">
        <w:rPr>
          <w:rFonts w:ascii="Times New Roman" w:hAnsi="Times New Roman" w:cs="B Lotus" w:hint="cs"/>
          <w:color w:val="000000"/>
          <w:sz w:val="24"/>
          <w:szCs w:val="28"/>
          <w:rtl/>
          <w:lang w:bidi="fa-IR"/>
        </w:rPr>
        <w:t xml:space="preserve"> بیشترین میزان عملکرد در تیمار ترکیبی تیوسولفات پتاسیم کلسیم (185 گرم) و کمترین میزان عملکرد در شاخه در شاهد (125 گرم) مشاهده شد. تیمار ترکیبی تیوسولفات پتاسیم کلسیم به طور معنی داری موجب افزایش عملکرد گردو رقم چندلر شدند.</w:t>
      </w:r>
    </w:p>
    <w:p w14:paraId="4A70C862" w14:textId="1C00DC67" w:rsidR="006E7BBB" w:rsidRDefault="006E7BBB" w:rsidP="006E7BBB">
      <w:pPr>
        <w:bidi/>
        <w:spacing w:line="360" w:lineRule="auto"/>
        <w:ind w:firstLine="284"/>
        <w:jc w:val="center"/>
        <w:rPr>
          <w:rFonts w:ascii="Times New Roman" w:hAnsi="Times New Roman" w:cs="B Lotus"/>
          <w:noProof/>
          <w:color w:val="000000"/>
          <w:rtl/>
        </w:rPr>
      </w:pPr>
      <w:r w:rsidRPr="006C6B95">
        <w:rPr>
          <w:rFonts w:ascii="Times New Roman" w:hAnsi="Times New Roman" w:cs="B Lotus"/>
          <w:noProof/>
          <w:lang w:bidi="fa-IR"/>
        </w:rPr>
        <w:lastRenderedPageBreak/>
        <w:t xml:space="preserve"> </w:t>
      </w:r>
      <w:r w:rsidR="00EB0526" w:rsidRPr="00EB0526">
        <w:rPr>
          <w:noProof/>
          <w:lang w:bidi="fa-IR"/>
        </w:rPr>
        <w:t xml:space="preserve"> </w:t>
      </w:r>
      <w:r w:rsidR="00EE76D7" w:rsidRPr="00EE76D7">
        <w:rPr>
          <w:noProof/>
          <w:lang w:bidi="fa-IR"/>
        </w:rPr>
        <w:t xml:space="preserve"> </w:t>
      </w:r>
      <w:r w:rsidR="00560359" w:rsidRPr="0051741F">
        <w:rPr>
          <w:noProof/>
          <w:lang w:bidi="fa-IR"/>
        </w:rPr>
        <w:drawing>
          <wp:inline distT="0" distB="0" distL="0" distR="0" wp14:anchorId="451A6856" wp14:editId="58E31DF3">
            <wp:extent cx="4572000" cy="2733675"/>
            <wp:effectExtent l="0" t="0" r="0" b="0"/>
            <wp:docPr id="30" name="Chart 1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3C44286" w14:textId="77777777" w:rsidR="006E7BBB" w:rsidRPr="006C6B95" w:rsidRDefault="006E7BBB" w:rsidP="00384D60">
      <w:pPr>
        <w:tabs>
          <w:tab w:val="left" w:pos="7704"/>
        </w:tabs>
        <w:bidi/>
        <w:spacing w:line="360" w:lineRule="auto"/>
        <w:ind w:firstLine="284"/>
        <w:jc w:val="center"/>
        <w:rPr>
          <w:rFonts w:ascii="Times New Roman" w:hAnsi="Times New Roman" w:cs="B Lotus"/>
          <w:color w:val="000000"/>
          <w:szCs w:val="24"/>
          <w:rtl/>
          <w:lang w:bidi="fa-IR"/>
        </w:rPr>
      </w:pPr>
      <w:r w:rsidRPr="006C6B95">
        <w:rPr>
          <w:rFonts w:ascii="Times New Roman" w:hAnsi="Times New Roman" w:cs="B Lotus" w:hint="cs"/>
          <w:color w:val="000000"/>
          <w:szCs w:val="24"/>
          <w:rtl/>
          <w:lang w:bidi="fa-IR"/>
        </w:rPr>
        <w:t>شکل 4-</w:t>
      </w:r>
      <w:r w:rsidR="00AF31B0">
        <w:rPr>
          <w:rFonts w:ascii="Times New Roman" w:hAnsi="Times New Roman" w:cs="B Lotus" w:hint="cs"/>
          <w:color w:val="000000"/>
          <w:szCs w:val="24"/>
          <w:rtl/>
          <w:lang w:bidi="fa-IR"/>
        </w:rPr>
        <w:t>3</w:t>
      </w:r>
      <w:r w:rsidRPr="006C6B95">
        <w:rPr>
          <w:rFonts w:ascii="Times New Roman" w:hAnsi="Times New Roman" w:cs="B Lotus" w:hint="cs"/>
          <w:color w:val="000000"/>
          <w:szCs w:val="24"/>
          <w:rtl/>
          <w:lang w:bidi="fa-IR"/>
        </w:rPr>
        <w:t xml:space="preserve">- </w:t>
      </w:r>
      <w:r w:rsidRPr="006C6B95">
        <w:rPr>
          <w:rFonts w:ascii="Times New Roman" w:hAnsi="Times New Roman" w:cs="B Lotus"/>
          <w:color w:val="000000"/>
          <w:szCs w:val="24"/>
          <w:rtl/>
          <w:lang w:bidi="fa-IR"/>
        </w:rPr>
        <w:t xml:space="preserve">اثر </w:t>
      </w:r>
      <w:r w:rsidRPr="006C6B95">
        <w:rPr>
          <w:rFonts w:ascii="Times New Roman" w:hAnsi="Times New Roman" w:cs="B Lotus" w:hint="cs"/>
          <w:color w:val="000000"/>
          <w:szCs w:val="24"/>
          <w:rtl/>
          <w:lang w:bidi="fa-IR"/>
        </w:rPr>
        <w:t>تیمار</w:t>
      </w:r>
      <w:r>
        <w:rPr>
          <w:rFonts w:ascii="Times New Roman" w:hAnsi="Times New Roman" w:cs="B Lotus" w:hint="cs"/>
          <w:color w:val="000000"/>
          <w:szCs w:val="24"/>
          <w:rtl/>
          <w:lang w:bidi="fa-IR"/>
        </w:rPr>
        <w:t xml:space="preserve">های </w:t>
      </w:r>
      <w:r w:rsidRPr="006C6B95">
        <w:rPr>
          <w:rFonts w:ascii="Times New Roman" w:hAnsi="Times New Roman" w:cs="B Lotus" w:hint="cs"/>
          <w:color w:val="000000"/>
          <w:szCs w:val="24"/>
          <w:rtl/>
          <w:lang w:bidi="fa-IR"/>
        </w:rPr>
        <w:t>تیوسولفات کلسیم، تیوسولفات پتاسیم و ترکیب تیوسولفات کلسیم و پتاسیم</w:t>
      </w:r>
      <w:r w:rsidRPr="006C6B95">
        <w:rPr>
          <w:rFonts w:ascii="Times New Roman" w:hAnsi="Times New Roman" w:cs="B Lotus"/>
          <w:color w:val="000000"/>
          <w:szCs w:val="24"/>
          <w:rtl/>
          <w:lang w:bidi="fa-IR"/>
        </w:rPr>
        <w:t xml:space="preserve"> بر</w:t>
      </w:r>
      <w:r w:rsidRPr="006C6B95">
        <w:rPr>
          <w:rFonts w:ascii="Times New Roman" w:hAnsi="Times New Roman" w:cs="B Lotus" w:hint="cs"/>
          <w:color w:val="000000"/>
          <w:szCs w:val="24"/>
          <w:rtl/>
          <w:lang w:bidi="fa-IR"/>
        </w:rPr>
        <w:t xml:space="preserve"> وزن تر میوه گردو رقم</w:t>
      </w:r>
      <w:r>
        <w:rPr>
          <w:rFonts w:ascii="Times New Roman" w:hAnsi="Times New Roman" w:cs="B Lotus" w:hint="cs"/>
          <w:color w:val="000000"/>
          <w:szCs w:val="24"/>
          <w:rtl/>
          <w:lang w:bidi="fa-IR"/>
        </w:rPr>
        <w:t xml:space="preserve"> چندلر (</w:t>
      </w:r>
      <w:proofErr w:type="spellStart"/>
      <w:r w:rsidRPr="006C6B95">
        <w:rPr>
          <w:rFonts w:ascii="Times New Roman" w:hAnsi="Times New Roman" w:cs="B Lotus"/>
          <w:color w:val="000000"/>
          <w:szCs w:val="24"/>
          <w:lang w:bidi="fa-IR"/>
        </w:rPr>
        <w:t>CaTs</w:t>
      </w:r>
      <w:proofErr w:type="spellEnd"/>
      <w:r w:rsidRPr="006C6B95">
        <w:rPr>
          <w:rFonts w:ascii="Times New Roman" w:hAnsi="Times New Roman" w:cs="B Lotus" w:hint="cs"/>
          <w:color w:val="000000"/>
          <w:szCs w:val="24"/>
          <w:rtl/>
          <w:lang w:bidi="fa-IR"/>
        </w:rPr>
        <w:t xml:space="preserve">: تیوسولفات کلسیم، </w:t>
      </w:r>
      <w:r w:rsidRPr="006C6B95">
        <w:rPr>
          <w:rFonts w:ascii="Times New Roman" w:hAnsi="Times New Roman" w:cs="B Lotus"/>
          <w:color w:val="000000"/>
          <w:szCs w:val="24"/>
          <w:lang w:bidi="fa-IR"/>
        </w:rPr>
        <w:t>KTS</w:t>
      </w:r>
      <w:r w:rsidRPr="006C6B95">
        <w:rPr>
          <w:rFonts w:ascii="Times New Roman" w:hAnsi="Times New Roman" w:cs="B Lotus" w:hint="cs"/>
          <w:color w:val="000000"/>
          <w:szCs w:val="24"/>
          <w:rtl/>
          <w:lang w:bidi="fa-IR"/>
        </w:rPr>
        <w:t>: تیوسولفات پتاسیم</w:t>
      </w:r>
      <w:r>
        <w:rPr>
          <w:rFonts w:ascii="Times New Roman" w:hAnsi="Times New Roman" w:cs="B Lotus" w:hint="cs"/>
          <w:color w:val="000000"/>
          <w:szCs w:val="24"/>
          <w:rtl/>
          <w:lang w:bidi="fa-IR"/>
        </w:rPr>
        <w:t>)</w:t>
      </w:r>
    </w:p>
    <w:p w14:paraId="7B38F03C" w14:textId="77777777" w:rsidR="006E7BBB" w:rsidRPr="006C6B95" w:rsidRDefault="006E7BBB" w:rsidP="006E7BBB">
      <w:pPr>
        <w:bidi/>
        <w:spacing w:line="360" w:lineRule="auto"/>
        <w:ind w:firstLine="284"/>
        <w:jc w:val="center"/>
        <w:rPr>
          <w:rFonts w:ascii="Times New Roman" w:hAnsi="Times New Roman" w:cs="B Lotus"/>
          <w:noProof/>
          <w:color w:val="000000"/>
        </w:rPr>
      </w:pPr>
    </w:p>
    <w:p w14:paraId="52651AAB" w14:textId="0FEDF070" w:rsidR="006E7BBB" w:rsidRDefault="006E7BBB" w:rsidP="006E7BBB">
      <w:pPr>
        <w:bidi/>
        <w:spacing w:line="360" w:lineRule="auto"/>
        <w:ind w:firstLine="284"/>
        <w:jc w:val="center"/>
        <w:rPr>
          <w:rFonts w:ascii="Times New Roman" w:hAnsi="Times New Roman" w:cs="B Lotus"/>
          <w:noProof/>
          <w:color w:val="000000"/>
          <w:rtl/>
        </w:rPr>
      </w:pPr>
      <w:r w:rsidRPr="006C6B95">
        <w:rPr>
          <w:rFonts w:ascii="Times New Roman" w:hAnsi="Times New Roman" w:cs="B Lotus"/>
          <w:noProof/>
          <w:lang w:bidi="fa-IR"/>
        </w:rPr>
        <w:t xml:space="preserve"> </w:t>
      </w:r>
      <w:r w:rsidR="00EE76D7" w:rsidRPr="00EE76D7">
        <w:rPr>
          <w:noProof/>
          <w:lang w:bidi="fa-IR"/>
        </w:rPr>
        <w:t xml:space="preserve"> </w:t>
      </w:r>
      <w:r w:rsidR="00560359" w:rsidRPr="0051741F">
        <w:rPr>
          <w:noProof/>
          <w:lang w:bidi="fa-IR"/>
        </w:rPr>
        <w:drawing>
          <wp:inline distT="0" distB="0" distL="0" distR="0" wp14:anchorId="2121836F" wp14:editId="0B9FE3AC">
            <wp:extent cx="4572000" cy="2743200"/>
            <wp:effectExtent l="0" t="0" r="0" b="0"/>
            <wp:docPr id="31" name="Chart 1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BBCE91E" w14:textId="78B231C2" w:rsidR="00DE2841" w:rsidRDefault="00560359" w:rsidP="00DE2841">
      <w:pPr>
        <w:bidi/>
        <w:spacing w:line="360" w:lineRule="auto"/>
        <w:ind w:firstLine="284"/>
        <w:jc w:val="center"/>
        <w:rPr>
          <w:rFonts w:ascii="Times New Roman" w:hAnsi="Times New Roman" w:cs="B Lotus"/>
          <w:noProof/>
          <w:color w:val="000000"/>
          <w:rtl/>
        </w:rPr>
      </w:pPr>
      <w:r w:rsidRPr="0051741F">
        <w:rPr>
          <w:noProof/>
          <w:lang w:bidi="fa-IR"/>
        </w:rPr>
        <w:lastRenderedPageBreak/>
        <w:drawing>
          <wp:inline distT="0" distB="0" distL="0" distR="0" wp14:anchorId="1DBC0B26" wp14:editId="22502BEF">
            <wp:extent cx="4572000" cy="2743200"/>
            <wp:effectExtent l="0" t="0" r="0" b="0"/>
            <wp:docPr id="32" name="Chart 1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6947D2F4" w14:textId="777B854C" w:rsidR="00913DEB" w:rsidRPr="006C6B95" w:rsidRDefault="00560359" w:rsidP="00913DEB">
      <w:pPr>
        <w:bidi/>
        <w:spacing w:line="360" w:lineRule="auto"/>
        <w:ind w:firstLine="284"/>
        <w:jc w:val="center"/>
        <w:rPr>
          <w:rFonts w:ascii="Times New Roman" w:hAnsi="Times New Roman" w:cs="B Lotus"/>
          <w:noProof/>
          <w:color w:val="000000"/>
        </w:rPr>
      </w:pPr>
      <w:r w:rsidRPr="0051741F">
        <w:rPr>
          <w:noProof/>
          <w:lang w:bidi="fa-IR"/>
        </w:rPr>
        <w:drawing>
          <wp:inline distT="0" distB="0" distL="0" distR="0" wp14:anchorId="520471C4" wp14:editId="54310437">
            <wp:extent cx="4572000" cy="2743200"/>
            <wp:effectExtent l="0" t="0" r="0" b="0"/>
            <wp:docPr id="33" name="Chart 1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374B72E" w14:textId="77777777" w:rsidR="006E7BBB" w:rsidRPr="006C6B95" w:rsidRDefault="006E7BBB" w:rsidP="00384D60">
      <w:pPr>
        <w:tabs>
          <w:tab w:val="left" w:pos="7704"/>
        </w:tabs>
        <w:bidi/>
        <w:spacing w:line="360" w:lineRule="auto"/>
        <w:ind w:firstLine="284"/>
        <w:jc w:val="center"/>
        <w:rPr>
          <w:rFonts w:ascii="Times New Roman" w:hAnsi="Times New Roman" w:cs="B Lotus"/>
          <w:color w:val="000000"/>
          <w:szCs w:val="24"/>
          <w:rtl/>
          <w:lang w:bidi="fa-IR"/>
        </w:rPr>
      </w:pPr>
      <w:r w:rsidRPr="006C6B95">
        <w:rPr>
          <w:rFonts w:ascii="Times New Roman" w:hAnsi="Times New Roman" w:cs="B Lotus" w:hint="cs"/>
          <w:color w:val="000000"/>
          <w:szCs w:val="24"/>
          <w:rtl/>
          <w:lang w:bidi="fa-IR"/>
        </w:rPr>
        <w:t>شکل 4-</w:t>
      </w:r>
      <w:r w:rsidR="00AF31B0">
        <w:rPr>
          <w:rFonts w:ascii="Times New Roman" w:hAnsi="Times New Roman" w:cs="B Lotus" w:hint="cs"/>
          <w:color w:val="000000"/>
          <w:szCs w:val="24"/>
          <w:rtl/>
          <w:lang w:bidi="fa-IR"/>
        </w:rPr>
        <w:t>4</w:t>
      </w:r>
      <w:r w:rsidRPr="006C6B95">
        <w:rPr>
          <w:rFonts w:ascii="Times New Roman" w:hAnsi="Times New Roman" w:cs="B Lotus" w:hint="cs"/>
          <w:color w:val="000000"/>
          <w:szCs w:val="24"/>
          <w:rtl/>
          <w:lang w:bidi="fa-IR"/>
        </w:rPr>
        <w:t xml:space="preserve">- </w:t>
      </w:r>
      <w:r w:rsidRPr="006C6B95">
        <w:rPr>
          <w:rFonts w:ascii="Times New Roman" w:hAnsi="Times New Roman" w:cs="B Lotus"/>
          <w:color w:val="000000"/>
          <w:szCs w:val="24"/>
          <w:rtl/>
          <w:lang w:bidi="fa-IR"/>
        </w:rPr>
        <w:t xml:space="preserve">اثر </w:t>
      </w:r>
      <w:r w:rsidRPr="006C6B95">
        <w:rPr>
          <w:rFonts w:ascii="Times New Roman" w:hAnsi="Times New Roman" w:cs="B Lotus" w:hint="cs"/>
          <w:color w:val="000000"/>
          <w:szCs w:val="24"/>
          <w:rtl/>
          <w:lang w:bidi="fa-IR"/>
        </w:rPr>
        <w:t>تیمار</w:t>
      </w:r>
      <w:r>
        <w:rPr>
          <w:rFonts w:ascii="Times New Roman" w:hAnsi="Times New Roman" w:cs="B Lotus" w:hint="cs"/>
          <w:color w:val="000000"/>
          <w:szCs w:val="24"/>
          <w:rtl/>
          <w:lang w:bidi="fa-IR"/>
        </w:rPr>
        <w:t xml:space="preserve">های </w:t>
      </w:r>
      <w:r w:rsidRPr="006C6B95">
        <w:rPr>
          <w:rFonts w:ascii="Times New Roman" w:hAnsi="Times New Roman" w:cs="B Lotus" w:hint="cs"/>
          <w:color w:val="000000"/>
          <w:szCs w:val="24"/>
          <w:rtl/>
          <w:lang w:bidi="fa-IR"/>
        </w:rPr>
        <w:t>تیوسولفات کلسیم، تیوسولفات پتاسیم و ترکیب تیوسولفات کلسیم و پتاسیم</w:t>
      </w:r>
      <w:r w:rsidRPr="006C6B95">
        <w:rPr>
          <w:rFonts w:ascii="Times New Roman" w:hAnsi="Times New Roman" w:cs="B Lotus"/>
          <w:color w:val="000000"/>
          <w:szCs w:val="24"/>
          <w:rtl/>
          <w:lang w:bidi="fa-IR"/>
        </w:rPr>
        <w:t xml:space="preserve"> بر</w:t>
      </w:r>
      <w:r w:rsidRPr="006C6B95">
        <w:rPr>
          <w:rFonts w:ascii="Times New Roman" w:hAnsi="Times New Roman" w:cs="B Lotus" w:hint="cs"/>
          <w:color w:val="000000"/>
          <w:szCs w:val="24"/>
          <w:rtl/>
          <w:lang w:bidi="fa-IR"/>
        </w:rPr>
        <w:t xml:space="preserve"> وزن خشک </w:t>
      </w:r>
      <w:r w:rsidR="002C55B1">
        <w:rPr>
          <w:rFonts w:ascii="Times New Roman" w:hAnsi="Times New Roman" w:cs="B Lotus" w:hint="cs"/>
          <w:color w:val="000000"/>
          <w:szCs w:val="24"/>
          <w:rtl/>
          <w:lang w:bidi="fa-IR"/>
        </w:rPr>
        <w:t xml:space="preserve">و درصد </w:t>
      </w:r>
      <w:r w:rsidRPr="006C6B95">
        <w:rPr>
          <w:rFonts w:ascii="Times New Roman" w:hAnsi="Times New Roman" w:cs="B Lotus" w:hint="cs"/>
          <w:color w:val="000000"/>
          <w:szCs w:val="24"/>
          <w:rtl/>
          <w:lang w:bidi="fa-IR"/>
        </w:rPr>
        <w:t xml:space="preserve">مغز میوه </w:t>
      </w:r>
      <w:r w:rsidR="00913DEB">
        <w:rPr>
          <w:rFonts w:ascii="Times New Roman" w:hAnsi="Times New Roman" w:cs="B Lotus" w:hint="cs"/>
          <w:color w:val="000000"/>
          <w:szCs w:val="24"/>
          <w:rtl/>
          <w:lang w:bidi="fa-IR"/>
        </w:rPr>
        <w:t xml:space="preserve">و عملکرذ </w:t>
      </w:r>
      <w:r w:rsidRPr="006C6B95">
        <w:rPr>
          <w:rFonts w:ascii="Times New Roman" w:hAnsi="Times New Roman" w:cs="B Lotus" w:hint="cs"/>
          <w:color w:val="000000"/>
          <w:szCs w:val="24"/>
          <w:rtl/>
          <w:lang w:bidi="fa-IR"/>
        </w:rPr>
        <w:t>گردو رقم</w:t>
      </w:r>
      <w:r>
        <w:rPr>
          <w:rFonts w:ascii="Times New Roman" w:hAnsi="Times New Roman" w:cs="B Lotus" w:hint="cs"/>
          <w:color w:val="000000"/>
          <w:szCs w:val="24"/>
          <w:rtl/>
          <w:lang w:bidi="fa-IR"/>
        </w:rPr>
        <w:t xml:space="preserve"> چندلر (</w:t>
      </w:r>
      <w:proofErr w:type="spellStart"/>
      <w:r w:rsidRPr="006C6B95">
        <w:rPr>
          <w:rFonts w:ascii="Times New Roman" w:hAnsi="Times New Roman" w:cs="B Lotus"/>
          <w:color w:val="000000"/>
          <w:szCs w:val="24"/>
          <w:lang w:bidi="fa-IR"/>
        </w:rPr>
        <w:t>CaTs</w:t>
      </w:r>
      <w:proofErr w:type="spellEnd"/>
      <w:r w:rsidRPr="006C6B95">
        <w:rPr>
          <w:rFonts w:ascii="Times New Roman" w:hAnsi="Times New Roman" w:cs="B Lotus" w:hint="cs"/>
          <w:color w:val="000000"/>
          <w:szCs w:val="24"/>
          <w:rtl/>
          <w:lang w:bidi="fa-IR"/>
        </w:rPr>
        <w:t xml:space="preserve">: تیوسولفات کلسیم، </w:t>
      </w:r>
      <w:r w:rsidRPr="006C6B95">
        <w:rPr>
          <w:rFonts w:ascii="Times New Roman" w:hAnsi="Times New Roman" w:cs="B Lotus"/>
          <w:color w:val="000000"/>
          <w:szCs w:val="24"/>
          <w:lang w:bidi="fa-IR"/>
        </w:rPr>
        <w:t>KTS</w:t>
      </w:r>
      <w:r w:rsidRPr="006C6B95">
        <w:rPr>
          <w:rFonts w:ascii="Times New Roman" w:hAnsi="Times New Roman" w:cs="B Lotus" w:hint="cs"/>
          <w:color w:val="000000"/>
          <w:szCs w:val="24"/>
          <w:rtl/>
          <w:lang w:bidi="fa-IR"/>
        </w:rPr>
        <w:t>: تیوسولفات پتاسیم</w:t>
      </w:r>
      <w:r>
        <w:rPr>
          <w:rFonts w:ascii="Times New Roman" w:hAnsi="Times New Roman" w:cs="B Lotus" w:hint="cs"/>
          <w:color w:val="000000"/>
          <w:szCs w:val="24"/>
          <w:rtl/>
          <w:lang w:bidi="fa-IR"/>
        </w:rPr>
        <w:t>)</w:t>
      </w:r>
    </w:p>
    <w:p w14:paraId="2FA41FB3" w14:textId="77777777" w:rsidR="006E7BBB" w:rsidRDefault="006E7BBB" w:rsidP="006E7BBB">
      <w:pPr>
        <w:tabs>
          <w:tab w:val="left" w:pos="7704"/>
        </w:tabs>
        <w:bidi/>
        <w:spacing w:line="360" w:lineRule="auto"/>
        <w:ind w:firstLine="284"/>
        <w:jc w:val="center"/>
        <w:rPr>
          <w:rFonts w:ascii="Times New Roman" w:hAnsi="Times New Roman" w:cs="B Lotus"/>
          <w:color w:val="000000"/>
          <w:szCs w:val="24"/>
          <w:rtl/>
          <w:lang w:bidi="fa-IR"/>
        </w:rPr>
      </w:pPr>
    </w:p>
    <w:p w14:paraId="4660F483" w14:textId="77777777" w:rsidR="006E7BBB" w:rsidRDefault="006E7BBB" w:rsidP="006E7BBB">
      <w:pPr>
        <w:tabs>
          <w:tab w:val="left" w:pos="7704"/>
        </w:tabs>
        <w:bidi/>
        <w:spacing w:line="360" w:lineRule="auto"/>
        <w:ind w:firstLine="284"/>
        <w:jc w:val="both"/>
        <w:rPr>
          <w:rFonts w:ascii="Times New Roman" w:hAnsi="Times New Roman" w:cs="B Lotus"/>
          <w:color w:val="000000"/>
          <w:sz w:val="24"/>
          <w:szCs w:val="28"/>
          <w:rtl/>
          <w:lang w:bidi="fa-IR"/>
        </w:rPr>
      </w:pPr>
      <w:r>
        <w:rPr>
          <w:rFonts w:ascii="Times New Roman" w:hAnsi="Times New Roman" w:cs="B Lotus" w:hint="cs"/>
          <w:color w:val="000000"/>
          <w:sz w:val="24"/>
          <w:szCs w:val="28"/>
          <w:rtl/>
          <w:lang w:bidi="fa-IR"/>
        </w:rPr>
        <w:lastRenderedPageBreak/>
        <w:t>وزن تر یکی از مهمترین شاخص فیزیولوژیکی گیاه در شرایط وضعیت آبی گیاه، جذب عناصر غذایی و میزان فعایت فتوسنتزی محسوب می</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 xml:space="preserve">شود. </w:t>
      </w:r>
      <w:r w:rsidRPr="00A40517">
        <w:rPr>
          <w:rFonts w:ascii="Times New Roman" w:hAnsi="Times New Roman" w:cs="B Lotus" w:hint="cs"/>
          <w:color w:val="000000"/>
          <w:sz w:val="24"/>
          <w:szCs w:val="28"/>
          <w:rtl/>
          <w:lang w:bidi="fa-IR"/>
        </w:rPr>
        <w:t xml:space="preserve">مصرف بهینه مواد غذایی برای افزایش عملکرد و کیفیت میوه بسیار ضروری است. </w:t>
      </w:r>
      <w:r>
        <w:rPr>
          <w:rFonts w:ascii="Times New Roman" w:hAnsi="Times New Roman" w:cs="B Lotus" w:hint="cs"/>
          <w:color w:val="000000"/>
          <w:sz w:val="24"/>
          <w:szCs w:val="28"/>
          <w:rtl/>
          <w:lang w:bidi="fa-IR"/>
        </w:rPr>
        <w:t xml:space="preserve">پتاسیم و کلسیم با بهبود شرایط فیزیولوژیکی مانند محتوای نسبی آب (با فعال نمودن پمپ پروتونی غشا و کنترل حرکات روزنه ای) موجب افزایش رشد ریشه و توسعه سطح برگ شده و با افزایش سطح برگ میزان فعالیت فتوسنتزی و ماده سازی نیز افزایش یافته است.  </w:t>
      </w:r>
      <w:r w:rsidRPr="00A40517">
        <w:rPr>
          <w:rFonts w:ascii="Times New Roman" w:hAnsi="Times New Roman" w:cs="B Lotus" w:hint="cs"/>
          <w:color w:val="000000"/>
          <w:sz w:val="24"/>
          <w:szCs w:val="28"/>
          <w:rtl/>
          <w:lang w:bidi="fa-IR"/>
        </w:rPr>
        <w:t>پتاسیم با کاهش میزان تنفس موجب افزایش ماده خشک و در</w:t>
      </w:r>
      <w:r>
        <w:rPr>
          <w:rFonts w:ascii="Times New Roman" w:hAnsi="Times New Roman" w:cs="B Lotus" w:hint="cs"/>
          <w:color w:val="000000"/>
          <w:sz w:val="24"/>
          <w:szCs w:val="28"/>
          <w:rtl/>
          <w:lang w:bidi="fa-IR"/>
        </w:rPr>
        <w:t xml:space="preserve"> </w:t>
      </w:r>
      <w:r w:rsidRPr="00A40517">
        <w:rPr>
          <w:rFonts w:ascii="Times New Roman" w:hAnsi="Times New Roman" w:cs="B Lotus" w:hint="cs"/>
          <w:color w:val="000000"/>
          <w:sz w:val="24"/>
          <w:szCs w:val="28"/>
          <w:rtl/>
          <w:lang w:bidi="fa-IR"/>
        </w:rPr>
        <w:t>نتیجه وزن تر و خشک گیاه می</w:t>
      </w:r>
      <w:r w:rsidRPr="00A40517">
        <w:rPr>
          <w:rFonts w:ascii="Times New Roman" w:hAnsi="Times New Roman" w:cs="B Lotus"/>
          <w:color w:val="000000"/>
          <w:sz w:val="24"/>
          <w:szCs w:val="28"/>
          <w:rtl/>
          <w:lang w:bidi="fa-IR"/>
        </w:rPr>
        <w:softHyphen/>
      </w:r>
      <w:r w:rsidRPr="00A40517">
        <w:rPr>
          <w:rFonts w:ascii="Times New Roman" w:hAnsi="Times New Roman" w:cs="B Lotus" w:hint="cs"/>
          <w:color w:val="000000"/>
          <w:sz w:val="24"/>
          <w:szCs w:val="28"/>
          <w:rtl/>
          <w:lang w:bidi="fa-IR"/>
        </w:rPr>
        <w:t>شوند</w:t>
      </w:r>
      <w:r>
        <w:rPr>
          <w:rFonts w:ascii="Times New Roman" w:hAnsi="Times New Roman" w:cs="B Lotus" w:hint="cs"/>
          <w:color w:val="000000"/>
          <w:sz w:val="24"/>
          <w:szCs w:val="28"/>
          <w:rtl/>
          <w:lang w:bidi="fa-IR"/>
        </w:rPr>
        <w:t xml:space="preserve"> </w:t>
      </w:r>
      <w:r>
        <w:rPr>
          <w:rFonts w:ascii="Times New Roman" w:hAnsi="Times New Roman" w:cs="B Lotus"/>
          <w:color w:val="000000"/>
          <w:sz w:val="24"/>
          <w:szCs w:val="28"/>
          <w:lang w:bidi="fa-IR"/>
        </w:rPr>
        <w:t>(</w:t>
      </w:r>
      <w:r w:rsidRPr="00CE4E33">
        <w:rPr>
          <w:rFonts w:ascii="Times New Roman" w:hAnsi="Times New Roman" w:cs="B Lotus"/>
          <w:color w:val="000000"/>
          <w:sz w:val="24"/>
          <w:szCs w:val="28"/>
          <w:lang w:bidi="fa-IR"/>
        </w:rPr>
        <w:t>Taiz and Zeiger. 2002</w:t>
      </w:r>
      <w:r>
        <w:rPr>
          <w:rFonts w:ascii="Times New Roman" w:hAnsi="Times New Roman" w:cs="B Lotus"/>
          <w:color w:val="000000"/>
          <w:sz w:val="24"/>
          <w:szCs w:val="28"/>
          <w:lang w:bidi="fa-IR"/>
        </w:rPr>
        <w:t>)</w:t>
      </w:r>
      <w:r w:rsidRPr="00CE4E33">
        <w:rPr>
          <w:rFonts w:ascii="Times New Roman" w:hAnsi="Times New Roman" w:cs="B Lotus"/>
          <w:color w:val="000000"/>
          <w:sz w:val="24"/>
          <w:szCs w:val="28"/>
          <w:rtl/>
          <w:lang w:bidi="fa-IR"/>
        </w:rPr>
        <w:t xml:space="preserve">. </w:t>
      </w:r>
      <w:r>
        <w:rPr>
          <w:rFonts w:ascii="Times New Roman" w:hAnsi="Times New Roman" w:cs="B Lotus" w:hint="cs"/>
          <w:color w:val="000000"/>
          <w:sz w:val="24"/>
          <w:szCs w:val="28"/>
          <w:rtl/>
          <w:lang w:bidi="fa-IR"/>
        </w:rPr>
        <w:t xml:space="preserve"> پتاسیم موجب افزایش وزن تر و خشک میوه زیتون </w:t>
      </w:r>
      <w:r w:rsidRPr="00946DA2">
        <w:rPr>
          <w:rFonts w:ascii="Times New Roman" w:hAnsi="Times New Roman" w:cs="B Lotus"/>
          <w:color w:val="000000"/>
          <w:sz w:val="24"/>
          <w:szCs w:val="28"/>
          <w:lang w:bidi="fa-IR"/>
        </w:rPr>
        <w:t>Hega</w:t>
      </w:r>
      <w:r>
        <w:rPr>
          <w:rFonts w:ascii="Times New Roman" w:hAnsi="Times New Roman" w:cs="B Lotus"/>
          <w:color w:val="000000"/>
          <w:sz w:val="24"/>
          <w:szCs w:val="28"/>
          <w:lang w:bidi="fa-IR"/>
        </w:rPr>
        <w:t xml:space="preserve">zi </w:t>
      </w:r>
      <w:r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xml:space="preserve">., </w:t>
      </w:r>
      <w:proofErr w:type="gramStart"/>
      <w:r w:rsidRPr="001426CA">
        <w:rPr>
          <w:rFonts w:ascii="Times New Roman" w:hAnsi="Times New Roman" w:cs="B Lotus"/>
          <w:color w:val="000000"/>
          <w:sz w:val="24"/>
          <w:szCs w:val="24"/>
          <w:lang w:bidi="fa-IR"/>
        </w:rPr>
        <w:t>2011</w:t>
      </w:r>
      <w:r>
        <w:rPr>
          <w:rFonts w:ascii="Times New Roman" w:hAnsi="Times New Roman" w:cs="B Lotus"/>
          <w:color w:val="000000"/>
          <w:sz w:val="24"/>
          <w:szCs w:val="28"/>
          <w:lang w:bidi="fa-IR"/>
        </w:rPr>
        <w:t>)</w:t>
      </w:r>
      <w:r>
        <w:rPr>
          <w:rFonts w:ascii="Times New Roman" w:hAnsi="Times New Roman" w:cs="B Lotus" w:hint="cs"/>
          <w:color w:val="000000"/>
          <w:sz w:val="24"/>
          <w:szCs w:val="28"/>
          <w:rtl/>
          <w:lang w:bidi="fa-IR"/>
        </w:rPr>
        <w:t>)،</w:t>
      </w:r>
      <w:proofErr w:type="gramEnd"/>
      <w:r>
        <w:rPr>
          <w:rFonts w:ascii="Times New Roman" w:hAnsi="Times New Roman" w:cs="B Lotus" w:hint="cs"/>
          <w:color w:val="000000"/>
          <w:sz w:val="24"/>
          <w:szCs w:val="28"/>
          <w:rtl/>
          <w:lang w:bidi="fa-IR"/>
        </w:rPr>
        <w:t xml:space="preserve"> انگور (</w:t>
      </w:r>
      <w:proofErr w:type="spellStart"/>
      <w:r w:rsidRPr="001426CA">
        <w:rPr>
          <w:rFonts w:ascii="Times New Roman" w:hAnsi="Times New Roman" w:cs="B Lotus"/>
          <w:color w:val="000000"/>
          <w:sz w:val="24"/>
          <w:szCs w:val="28"/>
          <w:lang w:bidi="fa-IR"/>
        </w:rPr>
        <w:t>Zareei</w:t>
      </w:r>
      <w:proofErr w:type="spellEnd"/>
      <w:r>
        <w:rPr>
          <w:rFonts w:ascii="Times New Roman" w:hAnsi="Times New Roman" w:cs="B Lotus"/>
          <w:color w:val="000000"/>
          <w:sz w:val="24"/>
          <w:szCs w:val="28"/>
          <w:lang w:bidi="fa-IR"/>
        </w:rPr>
        <w:t xml:space="preserve"> </w:t>
      </w:r>
      <w:r w:rsidRPr="001426CA">
        <w:rPr>
          <w:rFonts w:ascii="Times New Roman" w:hAnsi="Times New Roman" w:cs="B Lotus"/>
          <w:i/>
          <w:iCs/>
          <w:color w:val="000000"/>
          <w:sz w:val="24"/>
          <w:szCs w:val="28"/>
          <w:lang w:bidi="fa-IR"/>
        </w:rPr>
        <w:t>et al</w:t>
      </w:r>
      <w:r>
        <w:rPr>
          <w:rFonts w:ascii="Times New Roman" w:hAnsi="Times New Roman" w:cs="B Lotus"/>
          <w:color w:val="000000"/>
          <w:sz w:val="24"/>
          <w:szCs w:val="28"/>
          <w:lang w:bidi="fa-IR"/>
        </w:rPr>
        <w:t>., 2013</w:t>
      </w:r>
      <w:r>
        <w:rPr>
          <w:rFonts w:ascii="Times New Roman" w:hAnsi="Times New Roman" w:cs="B Lotus" w:hint="cs"/>
          <w:color w:val="000000"/>
          <w:sz w:val="24"/>
          <w:szCs w:val="28"/>
          <w:rtl/>
          <w:lang w:bidi="fa-IR"/>
        </w:rPr>
        <w:t xml:space="preserve">) شده است. پتاسیم با افزایش فتوسنتز، تشکیل و انتقال کربوهیدات، حفظ </w:t>
      </w:r>
      <w:r>
        <w:rPr>
          <w:rFonts w:ascii="Times New Roman" w:hAnsi="Times New Roman" w:cs="B Lotus"/>
          <w:color w:val="000000"/>
          <w:sz w:val="24"/>
          <w:szCs w:val="28"/>
          <w:lang w:bidi="fa-IR"/>
        </w:rPr>
        <w:t>pH</w:t>
      </w:r>
      <w:r>
        <w:rPr>
          <w:rFonts w:ascii="Times New Roman" w:hAnsi="Times New Roman" w:cs="B Lotus" w:hint="cs"/>
          <w:color w:val="000000"/>
          <w:sz w:val="24"/>
          <w:szCs w:val="28"/>
          <w:rtl/>
          <w:lang w:bidi="fa-IR"/>
        </w:rPr>
        <w:t xml:space="preserve"> درون سلولی و جذب عناصر غذایی از خاک موجب افزایش وزن تر و خشک شده است </w:t>
      </w:r>
      <w:r w:rsidRPr="00E572BF">
        <w:rPr>
          <w:rFonts w:ascii="Times New Roman" w:hAnsi="Times New Roman" w:cs="B Lotus"/>
          <w:color w:val="000000"/>
          <w:sz w:val="24"/>
          <w:szCs w:val="28"/>
          <w:lang w:bidi="fa-IR"/>
        </w:rPr>
        <w:t>Badaw</w:t>
      </w:r>
      <w:r>
        <w:rPr>
          <w:rFonts w:ascii="Times New Roman" w:hAnsi="Times New Roman" w:cs="B Lotus"/>
          <w:color w:val="000000"/>
          <w:sz w:val="24"/>
          <w:szCs w:val="28"/>
          <w:lang w:bidi="fa-IR"/>
        </w:rPr>
        <w:t xml:space="preserve">y </w:t>
      </w:r>
      <w:r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2009)</w:t>
      </w:r>
      <w:r>
        <w:rPr>
          <w:rFonts w:ascii="Times New Roman" w:hAnsi="Times New Roman" w:cs="B Lotus" w:hint="cs"/>
          <w:color w:val="000000"/>
          <w:sz w:val="24"/>
          <w:szCs w:val="28"/>
          <w:rtl/>
          <w:lang w:bidi="fa-IR"/>
        </w:rPr>
        <w:t>). جذب و انتقال مواد هیدروکربنی با افزایش میزان پتاسیم افزایش می</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یابد</w:t>
      </w:r>
      <w:r w:rsidRPr="00ED7439">
        <w:rPr>
          <w:rFonts w:ascii="Times New Roman" w:hAnsi="Times New Roman" w:cs="B Lotus"/>
          <w:color w:val="000000"/>
          <w:sz w:val="24"/>
          <w:szCs w:val="28"/>
          <w:rtl/>
          <w:lang w:bidi="fa-IR"/>
        </w:rPr>
        <w:t xml:space="preserve"> </w:t>
      </w:r>
      <w:r w:rsidRPr="00ED7439">
        <w:rPr>
          <w:rFonts w:ascii="Times New Roman" w:hAnsi="Times New Roman" w:cs="B Lotus"/>
          <w:color w:val="000000"/>
          <w:sz w:val="24"/>
          <w:szCs w:val="28"/>
          <w:lang w:bidi="fa-IR"/>
        </w:rPr>
        <w:t>Sing</w:t>
      </w:r>
      <w:r>
        <w:rPr>
          <w:rFonts w:ascii="Times New Roman" w:hAnsi="Times New Roman" w:cs="B Lotus"/>
          <w:color w:val="000000"/>
          <w:sz w:val="24"/>
          <w:szCs w:val="28"/>
          <w:lang w:bidi="fa-IR"/>
        </w:rPr>
        <w:t>h, 2002)</w:t>
      </w:r>
      <w:r>
        <w:rPr>
          <w:rFonts w:ascii="Times New Roman" w:hAnsi="Times New Roman" w:cs="B Lotus" w:hint="cs"/>
          <w:color w:val="000000"/>
          <w:sz w:val="24"/>
          <w:szCs w:val="28"/>
          <w:rtl/>
          <w:lang w:bidi="fa-IR"/>
        </w:rPr>
        <w:t xml:space="preserve">). </w:t>
      </w:r>
    </w:p>
    <w:p w14:paraId="1091214E" w14:textId="77777777" w:rsidR="006E7BBB" w:rsidRDefault="006E7BBB" w:rsidP="006E7BBB">
      <w:pPr>
        <w:tabs>
          <w:tab w:val="left" w:pos="7704"/>
        </w:tabs>
        <w:bidi/>
        <w:spacing w:line="360" w:lineRule="auto"/>
        <w:ind w:firstLine="284"/>
        <w:jc w:val="both"/>
        <w:rPr>
          <w:rFonts w:ascii="Times New Roman" w:hAnsi="Times New Roman" w:cs="B Lotus"/>
          <w:color w:val="000000"/>
          <w:sz w:val="24"/>
          <w:szCs w:val="28"/>
          <w:rtl/>
          <w:lang w:bidi="fa-IR"/>
        </w:rPr>
      </w:pPr>
      <w:r>
        <w:rPr>
          <w:rFonts w:ascii="Times New Roman" w:hAnsi="Times New Roman" w:cs="B Lotus" w:hint="cs"/>
          <w:color w:val="000000"/>
          <w:sz w:val="24"/>
          <w:szCs w:val="28"/>
          <w:rtl/>
          <w:lang w:bidi="fa-IR"/>
        </w:rPr>
        <w:t>کلسیم با افزایش رشد ریشه های موئین، تقسیم سلولی ریشه و افزایش طول ریشه موجب افزایش جذب و انتقال مواد غذایی و آب به گیاه شده و موجب افزایش وزن تر و خشک گیاه می</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شود. همچنین کلسیم با افزایش انتقال کربوهیدرات از برگ‌ها به میوه موجب افزایش وزن تر و خشک گیاه می</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 xml:space="preserve">شود </w:t>
      </w:r>
      <w:r w:rsidRPr="00D451D2">
        <w:rPr>
          <w:rFonts w:ascii="Times New Roman" w:hAnsi="Times New Roman" w:cs="B Lotus"/>
          <w:color w:val="000000"/>
          <w:sz w:val="24"/>
          <w:szCs w:val="28"/>
          <w:lang w:bidi="fa-IR"/>
        </w:rPr>
        <w:t>Al-</w:t>
      </w:r>
      <w:proofErr w:type="spellStart"/>
      <w:r w:rsidRPr="00D451D2">
        <w:rPr>
          <w:rFonts w:ascii="Times New Roman" w:hAnsi="Times New Roman" w:cs="B Lotus"/>
          <w:color w:val="000000"/>
          <w:sz w:val="24"/>
          <w:szCs w:val="28"/>
          <w:lang w:bidi="fa-IR"/>
        </w:rPr>
        <w:t>Masudey</w:t>
      </w:r>
      <w:proofErr w:type="spellEnd"/>
      <w:r w:rsidRPr="00D451D2">
        <w:rPr>
          <w:rFonts w:ascii="Times New Roman" w:hAnsi="Times New Roman" w:cs="B Lotus"/>
          <w:color w:val="000000"/>
          <w:sz w:val="24"/>
          <w:szCs w:val="28"/>
          <w:lang w:bidi="fa-IR"/>
        </w:rPr>
        <w:t>, 2007</w:t>
      </w:r>
      <w:r>
        <w:rPr>
          <w:rFonts w:ascii="Times New Roman" w:hAnsi="Times New Roman" w:cs="B Lotus"/>
          <w:color w:val="000000"/>
          <w:sz w:val="24"/>
          <w:szCs w:val="28"/>
          <w:lang w:bidi="fa-IR"/>
        </w:rPr>
        <w:t>)</w:t>
      </w:r>
      <w:r w:rsidRPr="00D451D2">
        <w:rPr>
          <w:rFonts w:hint="cs"/>
          <w:rtl/>
        </w:rPr>
        <w:t xml:space="preserve"> </w:t>
      </w:r>
      <w:r w:rsidRPr="00D451D2">
        <w:rPr>
          <w:rFonts w:ascii="Times New Roman" w:hAnsi="Times New Roman" w:cs="B Lotus"/>
          <w:color w:val="000000"/>
          <w:sz w:val="24"/>
          <w:szCs w:val="28"/>
          <w:lang w:bidi="fa-IR"/>
        </w:rPr>
        <w:t>Al-Yousuf and</w:t>
      </w:r>
      <w:r w:rsidRPr="00D451D2">
        <w:rPr>
          <w:rFonts w:ascii="Times New Roman" w:hAnsi="Times New Roman" w:cs="B Lotus"/>
          <w:color w:val="000000"/>
          <w:sz w:val="24"/>
          <w:szCs w:val="28"/>
          <w:rtl/>
          <w:lang w:bidi="fa-IR"/>
        </w:rPr>
        <w:t xml:space="preserve">). </w:t>
      </w:r>
      <w:r>
        <w:rPr>
          <w:rFonts w:ascii="Times New Roman" w:hAnsi="Times New Roman" w:cs="B Lotus"/>
          <w:color w:val="000000"/>
          <w:sz w:val="24"/>
          <w:szCs w:val="28"/>
          <w:lang w:bidi="fa-IR"/>
        </w:rPr>
        <w:t xml:space="preserve"> </w:t>
      </w:r>
      <w:r>
        <w:rPr>
          <w:rFonts w:ascii="Times New Roman" w:hAnsi="Times New Roman" w:cs="B Lotus" w:hint="cs"/>
          <w:color w:val="000000"/>
          <w:sz w:val="24"/>
          <w:szCs w:val="28"/>
          <w:rtl/>
          <w:lang w:bidi="fa-IR"/>
        </w:rPr>
        <w:t xml:space="preserve">کلسیم موجب افزایش وزن تر و خشک عناب </w:t>
      </w:r>
      <w:r w:rsidRPr="006F48B0">
        <w:rPr>
          <w:rFonts w:ascii="Times New Roman" w:hAnsi="Times New Roman" w:cs="B Lotus"/>
          <w:color w:val="000000"/>
          <w:sz w:val="24"/>
          <w:szCs w:val="28"/>
          <w:rtl/>
          <w:lang w:bidi="fa-IR"/>
        </w:rPr>
        <w:t>(</w:t>
      </w:r>
      <w:proofErr w:type="spellStart"/>
      <w:r w:rsidRPr="006F48B0">
        <w:rPr>
          <w:rFonts w:ascii="Times New Roman" w:hAnsi="Times New Roman" w:cs="B Lotus"/>
          <w:color w:val="000000"/>
          <w:sz w:val="24"/>
          <w:szCs w:val="28"/>
          <w:lang w:bidi="fa-IR"/>
        </w:rPr>
        <w:t>Ghesmati</w:t>
      </w:r>
      <w:proofErr w:type="spellEnd"/>
      <w:r w:rsidRPr="006F48B0">
        <w:rPr>
          <w:rFonts w:ascii="Times New Roman" w:hAnsi="Times New Roman" w:cs="B Lotus"/>
          <w:color w:val="000000"/>
          <w:sz w:val="24"/>
          <w:szCs w:val="28"/>
          <w:lang w:bidi="fa-IR"/>
        </w:rPr>
        <w:t xml:space="preserve"> </w:t>
      </w:r>
      <w:r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2017</w:t>
      </w:r>
      <w:r>
        <w:rPr>
          <w:rFonts w:ascii="Times New Roman" w:hAnsi="Times New Roman" w:cs="B Lotus" w:hint="cs"/>
          <w:color w:val="000000"/>
          <w:sz w:val="24"/>
          <w:szCs w:val="28"/>
          <w:rtl/>
          <w:lang w:bidi="fa-IR"/>
        </w:rPr>
        <w:t xml:space="preserve">) و انار </w:t>
      </w:r>
      <w:r w:rsidRPr="006F48B0">
        <w:rPr>
          <w:rFonts w:ascii="Times New Roman" w:hAnsi="Times New Roman" w:cs="B Lotus"/>
          <w:color w:val="000000"/>
          <w:sz w:val="24"/>
          <w:szCs w:val="28"/>
          <w:lang w:bidi="fa-IR"/>
        </w:rPr>
        <w:t>Rou</w:t>
      </w:r>
      <w:r>
        <w:rPr>
          <w:rFonts w:ascii="Times New Roman" w:hAnsi="Times New Roman" w:cs="B Lotus"/>
          <w:color w:val="000000"/>
          <w:sz w:val="24"/>
          <w:szCs w:val="28"/>
          <w:lang w:bidi="fa-IR"/>
        </w:rPr>
        <w:t xml:space="preserve">hi </w:t>
      </w:r>
      <w:r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2015)</w:t>
      </w:r>
      <w:r>
        <w:rPr>
          <w:rFonts w:ascii="Times New Roman" w:hAnsi="Times New Roman" w:cs="B Lotus" w:hint="cs"/>
          <w:color w:val="000000"/>
          <w:sz w:val="24"/>
          <w:szCs w:val="28"/>
          <w:rtl/>
          <w:lang w:bidi="fa-IR"/>
        </w:rPr>
        <w:t>) شده است.</w:t>
      </w:r>
    </w:p>
    <w:p w14:paraId="2AB76D67" w14:textId="77777777" w:rsidR="00913DEB" w:rsidRDefault="00913DEB" w:rsidP="00913DEB">
      <w:pPr>
        <w:tabs>
          <w:tab w:val="left" w:pos="7704"/>
        </w:tabs>
        <w:bidi/>
        <w:spacing w:line="360" w:lineRule="auto"/>
        <w:ind w:firstLine="284"/>
        <w:jc w:val="both"/>
        <w:rPr>
          <w:rFonts w:ascii="Times New Roman" w:hAnsi="Times New Roman" w:cs="B Lotus"/>
          <w:color w:val="000000"/>
          <w:sz w:val="24"/>
          <w:szCs w:val="28"/>
          <w:rtl/>
          <w:lang w:bidi="fa-IR"/>
        </w:rPr>
      </w:pPr>
    </w:p>
    <w:p w14:paraId="59ECC782" w14:textId="77777777" w:rsidR="00913DEB" w:rsidRDefault="00913DEB" w:rsidP="00913DEB">
      <w:pPr>
        <w:tabs>
          <w:tab w:val="left" w:pos="7704"/>
        </w:tabs>
        <w:bidi/>
        <w:spacing w:line="360" w:lineRule="auto"/>
        <w:ind w:firstLine="284"/>
        <w:jc w:val="both"/>
        <w:rPr>
          <w:rFonts w:ascii="Times New Roman" w:hAnsi="Times New Roman" w:cs="B Lotus"/>
          <w:color w:val="000000"/>
          <w:sz w:val="24"/>
          <w:szCs w:val="28"/>
          <w:rtl/>
          <w:lang w:bidi="fa-IR"/>
        </w:rPr>
      </w:pPr>
    </w:p>
    <w:p w14:paraId="6BAE9DD1" w14:textId="77777777" w:rsidR="00913DEB" w:rsidRDefault="00913DEB" w:rsidP="00913DEB">
      <w:pPr>
        <w:tabs>
          <w:tab w:val="left" w:pos="7704"/>
        </w:tabs>
        <w:bidi/>
        <w:spacing w:line="360" w:lineRule="auto"/>
        <w:ind w:firstLine="284"/>
        <w:jc w:val="both"/>
        <w:rPr>
          <w:rFonts w:ascii="Times New Roman" w:hAnsi="Times New Roman" w:cs="B Lotus"/>
          <w:color w:val="000000"/>
          <w:sz w:val="24"/>
          <w:szCs w:val="28"/>
          <w:rtl/>
          <w:lang w:bidi="fa-IR"/>
        </w:rPr>
      </w:pPr>
    </w:p>
    <w:p w14:paraId="24E941BB" w14:textId="77777777" w:rsidR="006E7BBB" w:rsidRPr="006C6B95" w:rsidRDefault="006E7BBB" w:rsidP="00AF31B0">
      <w:pPr>
        <w:bidi/>
        <w:spacing w:line="360" w:lineRule="auto"/>
        <w:ind w:firstLine="284"/>
        <w:jc w:val="both"/>
        <w:rPr>
          <w:rFonts w:ascii="Times New Roman" w:hAnsi="Times New Roman" w:cs="B Lotus"/>
          <w:color w:val="000000"/>
          <w:sz w:val="24"/>
          <w:szCs w:val="28"/>
          <w:rtl/>
          <w:lang w:bidi="fa-IR"/>
        </w:rPr>
      </w:pPr>
      <w:r w:rsidRPr="006C6B95">
        <w:rPr>
          <w:rFonts w:ascii="Times New Roman" w:hAnsi="Times New Roman" w:cs="B Lotus" w:hint="cs"/>
          <w:color w:val="000000"/>
          <w:sz w:val="24"/>
          <w:szCs w:val="28"/>
          <w:rtl/>
          <w:lang w:bidi="fa-IR"/>
        </w:rPr>
        <w:lastRenderedPageBreak/>
        <w:t>جدول 4-</w:t>
      </w:r>
      <w:r w:rsidR="00AF31B0">
        <w:rPr>
          <w:rFonts w:ascii="Times New Roman" w:hAnsi="Times New Roman" w:cs="B Lotus" w:hint="cs"/>
          <w:color w:val="000000"/>
          <w:sz w:val="24"/>
          <w:szCs w:val="28"/>
          <w:rtl/>
          <w:lang w:bidi="fa-IR"/>
        </w:rPr>
        <w:t>5</w:t>
      </w:r>
      <w:r w:rsidRPr="006C6B95">
        <w:rPr>
          <w:rFonts w:ascii="Times New Roman" w:hAnsi="Times New Roman" w:cs="B Lotus" w:hint="cs"/>
          <w:color w:val="000000"/>
          <w:sz w:val="24"/>
          <w:szCs w:val="28"/>
          <w:rtl/>
          <w:lang w:bidi="fa-IR"/>
        </w:rPr>
        <w:t>- نتایج تجزیه واریانس</w:t>
      </w:r>
      <w:r w:rsidRPr="006C6B95">
        <w:rPr>
          <w:rFonts w:ascii="Times New Roman" w:hAnsi="Times New Roman" w:cs="B Lotus"/>
          <w:color w:val="000000"/>
          <w:sz w:val="24"/>
          <w:szCs w:val="28"/>
          <w:rtl/>
          <w:lang w:bidi="fa-IR"/>
        </w:rPr>
        <w:t xml:space="preserve"> اثر </w:t>
      </w:r>
      <w:r w:rsidRPr="006C6B95">
        <w:rPr>
          <w:rFonts w:ascii="Times New Roman" w:hAnsi="Times New Roman" w:cs="B Lotus" w:hint="cs"/>
          <w:color w:val="000000"/>
          <w:sz w:val="24"/>
          <w:szCs w:val="28"/>
          <w:rtl/>
          <w:lang w:bidi="fa-IR"/>
        </w:rPr>
        <w:t>تیمار</w:t>
      </w:r>
      <w:r>
        <w:rPr>
          <w:rFonts w:ascii="Times New Roman" w:hAnsi="Times New Roman" w:cs="B Lotus" w:hint="cs"/>
          <w:color w:val="000000"/>
          <w:sz w:val="24"/>
          <w:szCs w:val="28"/>
          <w:rtl/>
          <w:lang w:bidi="fa-IR"/>
        </w:rPr>
        <w:t>های</w:t>
      </w:r>
      <w:r w:rsidRPr="006C6B95">
        <w:rPr>
          <w:rFonts w:ascii="Times New Roman" w:hAnsi="Times New Roman" w:cs="B Lotus" w:hint="cs"/>
          <w:color w:val="000000"/>
          <w:sz w:val="24"/>
          <w:szCs w:val="28"/>
          <w:rtl/>
          <w:lang w:bidi="fa-IR"/>
        </w:rPr>
        <w:t xml:space="preserve"> تیوسولفات کلسیم، تیوسولفات پتاسیم و ترکیب تیوسولفات کلسیم و پتاسیم</w:t>
      </w:r>
      <w:r>
        <w:rPr>
          <w:rFonts w:ascii="Times New Roman" w:hAnsi="Times New Roman" w:cs="B Lotus" w:hint="cs"/>
          <w:color w:val="000000"/>
          <w:sz w:val="24"/>
          <w:szCs w:val="28"/>
          <w:rtl/>
          <w:lang w:bidi="fa-IR"/>
        </w:rPr>
        <w:t xml:space="preserve"> </w:t>
      </w:r>
      <w:r w:rsidRPr="006C6B95">
        <w:rPr>
          <w:rFonts w:ascii="Times New Roman" w:hAnsi="Times New Roman" w:cs="B Lotus"/>
          <w:color w:val="000000"/>
          <w:sz w:val="24"/>
          <w:szCs w:val="28"/>
          <w:rtl/>
          <w:lang w:bidi="fa-IR"/>
        </w:rPr>
        <w:t>بر برخ</w:t>
      </w:r>
      <w:r w:rsidRPr="006C6B95">
        <w:rPr>
          <w:rFonts w:ascii="Times New Roman" w:hAnsi="Times New Roman" w:cs="B Lotus" w:hint="cs"/>
          <w:color w:val="000000"/>
          <w:sz w:val="24"/>
          <w:szCs w:val="28"/>
          <w:rtl/>
          <w:lang w:bidi="fa-IR"/>
        </w:rPr>
        <w:t>ی</w:t>
      </w:r>
      <w:r w:rsidRPr="006C6B95">
        <w:rPr>
          <w:rFonts w:ascii="Times New Roman" w:hAnsi="Times New Roman" w:cs="B Lotus"/>
          <w:color w:val="000000"/>
          <w:sz w:val="24"/>
          <w:szCs w:val="28"/>
          <w:rtl/>
          <w:lang w:bidi="fa-IR"/>
        </w:rPr>
        <w:t xml:space="preserve"> صفات فیزیک</w:t>
      </w:r>
      <w:r>
        <w:rPr>
          <w:rFonts w:ascii="Times New Roman" w:hAnsi="Times New Roman" w:cs="B Lotus" w:hint="cs"/>
          <w:color w:val="000000"/>
          <w:sz w:val="24"/>
          <w:szCs w:val="28"/>
          <w:rtl/>
          <w:lang w:bidi="fa-IR"/>
        </w:rPr>
        <w:t xml:space="preserve">ی </w:t>
      </w:r>
      <w:r w:rsidRPr="006C6B95">
        <w:rPr>
          <w:rFonts w:ascii="Times New Roman" w:hAnsi="Times New Roman" w:cs="B Lotus"/>
          <w:color w:val="000000"/>
          <w:sz w:val="24"/>
          <w:szCs w:val="28"/>
          <w:rtl/>
          <w:lang w:bidi="fa-IR"/>
        </w:rPr>
        <w:t>و</w:t>
      </w:r>
      <w:r>
        <w:rPr>
          <w:rFonts w:ascii="Times New Roman" w:hAnsi="Times New Roman" w:cs="B Lotus" w:hint="cs"/>
          <w:color w:val="000000"/>
          <w:sz w:val="24"/>
          <w:szCs w:val="28"/>
          <w:rtl/>
          <w:lang w:bidi="fa-IR"/>
        </w:rPr>
        <w:t xml:space="preserve"> </w:t>
      </w:r>
      <w:r w:rsidRPr="006C6B95">
        <w:rPr>
          <w:rFonts w:ascii="Times New Roman" w:hAnsi="Times New Roman" w:cs="B Lotus"/>
          <w:color w:val="000000"/>
          <w:sz w:val="24"/>
          <w:szCs w:val="28"/>
          <w:rtl/>
          <w:lang w:bidi="fa-IR"/>
        </w:rPr>
        <w:t>شیمیایی</w:t>
      </w:r>
      <w:r w:rsidRPr="006C6B95">
        <w:rPr>
          <w:rFonts w:ascii="Times New Roman" w:hAnsi="Times New Roman" w:cs="B Lotus" w:hint="cs"/>
          <w:color w:val="000000"/>
          <w:sz w:val="24"/>
          <w:szCs w:val="28"/>
          <w:rtl/>
          <w:lang w:bidi="fa-IR"/>
        </w:rPr>
        <w:t xml:space="preserve"> </w:t>
      </w:r>
      <w:r>
        <w:rPr>
          <w:rFonts w:ascii="Times New Roman" w:hAnsi="Times New Roman" w:cs="B Lotus" w:hint="cs"/>
          <w:color w:val="000000"/>
          <w:sz w:val="24"/>
          <w:szCs w:val="28"/>
          <w:rtl/>
          <w:lang w:bidi="fa-IR"/>
        </w:rPr>
        <w:t xml:space="preserve">میوه </w:t>
      </w:r>
      <w:r w:rsidRPr="006C6B95">
        <w:rPr>
          <w:rFonts w:ascii="Times New Roman" w:hAnsi="Times New Roman" w:cs="B Lotus" w:hint="cs"/>
          <w:color w:val="000000"/>
          <w:sz w:val="24"/>
          <w:szCs w:val="28"/>
          <w:rtl/>
          <w:lang w:bidi="fa-IR"/>
        </w:rPr>
        <w:t>گردو رقم چندلر</w:t>
      </w:r>
    </w:p>
    <w:tbl>
      <w:tblPr>
        <w:bidiVisual/>
        <w:tblW w:w="11696" w:type="dxa"/>
        <w:tblInd w:w="-8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
        <w:gridCol w:w="1455"/>
        <w:gridCol w:w="88"/>
        <w:gridCol w:w="931"/>
        <w:gridCol w:w="771"/>
        <w:gridCol w:w="221"/>
        <w:gridCol w:w="1418"/>
        <w:gridCol w:w="1011"/>
        <w:gridCol w:w="1540"/>
        <w:gridCol w:w="1276"/>
        <w:gridCol w:w="1112"/>
        <w:gridCol w:w="1083"/>
        <w:gridCol w:w="782"/>
      </w:tblGrid>
      <w:tr w:rsidR="0085202D" w:rsidRPr="00CC0598" w14:paraId="6C24C98C" w14:textId="77777777" w:rsidTr="00913DEB">
        <w:trPr>
          <w:trHeight w:val="732"/>
        </w:trPr>
        <w:tc>
          <w:tcPr>
            <w:tcW w:w="1551" w:type="dxa"/>
            <w:gridSpan w:val="3"/>
            <w:tcBorders>
              <w:left w:val="nil"/>
              <w:bottom w:val="single" w:sz="4" w:space="0" w:color="auto"/>
              <w:right w:val="nil"/>
            </w:tcBorders>
            <w:shd w:val="clear" w:color="auto" w:fill="auto"/>
          </w:tcPr>
          <w:p w14:paraId="238B5E81" w14:textId="77777777" w:rsidR="0085202D" w:rsidRPr="00CC0598" w:rsidRDefault="0085202D" w:rsidP="006703A0">
            <w:pPr>
              <w:bidi/>
              <w:spacing w:after="0" w:line="360" w:lineRule="auto"/>
              <w:jc w:val="center"/>
              <w:rPr>
                <w:rFonts w:ascii="Times New Roman" w:hAnsi="Times New Roman" w:cs="B Lotus"/>
                <w:color w:val="000000"/>
                <w:sz w:val="24"/>
                <w:szCs w:val="28"/>
                <w:rtl/>
                <w:lang w:bidi="fa-IR"/>
              </w:rPr>
            </w:pPr>
          </w:p>
        </w:tc>
        <w:tc>
          <w:tcPr>
            <w:tcW w:w="1702" w:type="dxa"/>
            <w:gridSpan w:val="2"/>
            <w:tcBorders>
              <w:left w:val="nil"/>
              <w:bottom w:val="single" w:sz="4" w:space="0" w:color="auto"/>
              <w:right w:val="nil"/>
            </w:tcBorders>
          </w:tcPr>
          <w:p w14:paraId="34B53DDA" w14:textId="77777777" w:rsidR="0085202D" w:rsidRPr="00CC0598" w:rsidRDefault="0085202D" w:rsidP="006703A0">
            <w:pPr>
              <w:bidi/>
              <w:spacing w:line="360" w:lineRule="auto"/>
              <w:jc w:val="center"/>
              <w:rPr>
                <w:rFonts w:ascii="Times New Roman" w:hAnsi="Times New Roman" w:cs="B Lotus"/>
                <w:color w:val="000000"/>
                <w:sz w:val="24"/>
                <w:szCs w:val="28"/>
                <w:rtl/>
                <w:lang w:bidi="fa-IR"/>
              </w:rPr>
            </w:pPr>
          </w:p>
        </w:tc>
        <w:tc>
          <w:tcPr>
            <w:tcW w:w="8443" w:type="dxa"/>
            <w:gridSpan w:val="8"/>
            <w:tcBorders>
              <w:left w:val="nil"/>
              <w:bottom w:val="single" w:sz="4" w:space="0" w:color="auto"/>
              <w:right w:val="nil"/>
            </w:tcBorders>
            <w:shd w:val="clear" w:color="auto" w:fill="auto"/>
          </w:tcPr>
          <w:p w14:paraId="28129682" w14:textId="77777777" w:rsidR="0085202D" w:rsidRPr="00CC0598" w:rsidRDefault="0085202D" w:rsidP="006703A0">
            <w:pPr>
              <w:bidi/>
              <w:spacing w:line="360" w:lineRule="auto"/>
              <w:jc w:val="center"/>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میانگین مربعات</w:t>
            </w:r>
          </w:p>
        </w:tc>
      </w:tr>
      <w:tr w:rsidR="0085202D" w:rsidRPr="00CC0598" w14:paraId="4B12BDD4" w14:textId="77777777" w:rsidTr="006650E6">
        <w:trPr>
          <w:gridBefore w:val="1"/>
          <w:gridAfter w:val="1"/>
          <w:wBefore w:w="8" w:type="dxa"/>
          <w:wAfter w:w="782" w:type="dxa"/>
          <w:trHeight w:val="858"/>
        </w:trPr>
        <w:tc>
          <w:tcPr>
            <w:tcW w:w="1455" w:type="dxa"/>
            <w:tcBorders>
              <w:left w:val="nil"/>
              <w:bottom w:val="single" w:sz="4" w:space="0" w:color="auto"/>
              <w:right w:val="nil"/>
            </w:tcBorders>
            <w:shd w:val="clear" w:color="auto" w:fill="auto"/>
          </w:tcPr>
          <w:p w14:paraId="5A54F545" w14:textId="77777777" w:rsidR="0085202D" w:rsidRPr="00CC0598" w:rsidRDefault="0085202D"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منابع تغییرات</w:t>
            </w:r>
          </w:p>
        </w:tc>
        <w:tc>
          <w:tcPr>
            <w:tcW w:w="1019" w:type="dxa"/>
            <w:gridSpan w:val="2"/>
            <w:tcBorders>
              <w:left w:val="nil"/>
              <w:bottom w:val="single" w:sz="4" w:space="0" w:color="auto"/>
              <w:right w:val="nil"/>
            </w:tcBorders>
            <w:shd w:val="clear" w:color="auto" w:fill="auto"/>
          </w:tcPr>
          <w:p w14:paraId="08524A30" w14:textId="77777777" w:rsidR="0085202D" w:rsidRPr="00CC0598" w:rsidRDefault="0085202D"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درجه آزادی</w:t>
            </w:r>
          </w:p>
        </w:tc>
        <w:tc>
          <w:tcPr>
            <w:tcW w:w="992" w:type="dxa"/>
            <w:gridSpan w:val="2"/>
            <w:tcBorders>
              <w:left w:val="nil"/>
              <w:bottom w:val="single" w:sz="4" w:space="0" w:color="auto"/>
              <w:right w:val="nil"/>
            </w:tcBorders>
            <w:shd w:val="clear" w:color="auto" w:fill="auto"/>
          </w:tcPr>
          <w:p w14:paraId="57F4B90D" w14:textId="77777777" w:rsidR="0085202D" w:rsidRPr="00CC0598" w:rsidRDefault="0085202D" w:rsidP="006703A0">
            <w:pPr>
              <w:bidi/>
              <w:spacing w:line="360" w:lineRule="auto"/>
              <w:jc w:val="center"/>
              <w:rPr>
                <w:rFonts w:ascii="Times New Roman" w:hAnsi="Times New Roman" w:cs="B Lotus"/>
                <w:color w:val="000000"/>
                <w:lang w:bidi="fa-IR"/>
              </w:rPr>
            </w:pPr>
            <w:r w:rsidRPr="00CC0598">
              <w:rPr>
                <w:rFonts w:ascii="Times New Roman" w:hAnsi="Times New Roman" w:cs="B Lotus" w:hint="cs"/>
                <w:color w:val="000000"/>
                <w:rtl/>
                <w:lang w:bidi="fa-IR"/>
              </w:rPr>
              <w:t>وزن تر با پوست</w:t>
            </w:r>
          </w:p>
        </w:tc>
        <w:tc>
          <w:tcPr>
            <w:tcW w:w="1418" w:type="dxa"/>
            <w:tcBorders>
              <w:left w:val="nil"/>
              <w:bottom w:val="single" w:sz="4" w:space="0" w:color="auto"/>
              <w:right w:val="nil"/>
            </w:tcBorders>
            <w:shd w:val="clear" w:color="auto" w:fill="auto"/>
          </w:tcPr>
          <w:p w14:paraId="626C089A" w14:textId="77777777" w:rsidR="0085202D" w:rsidRPr="00CC0598" w:rsidRDefault="0085202D"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وزن تر بدون پوست</w:t>
            </w:r>
          </w:p>
        </w:tc>
        <w:tc>
          <w:tcPr>
            <w:tcW w:w="1011" w:type="dxa"/>
            <w:tcBorders>
              <w:left w:val="nil"/>
              <w:bottom w:val="single" w:sz="4" w:space="0" w:color="auto"/>
              <w:right w:val="nil"/>
            </w:tcBorders>
            <w:shd w:val="clear" w:color="auto" w:fill="auto"/>
          </w:tcPr>
          <w:p w14:paraId="6592F6D3" w14:textId="77777777" w:rsidR="0085202D" w:rsidRPr="00CC0598" w:rsidRDefault="0085202D"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وزن خشک</w:t>
            </w:r>
          </w:p>
        </w:tc>
        <w:tc>
          <w:tcPr>
            <w:tcW w:w="1540" w:type="dxa"/>
            <w:tcBorders>
              <w:left w:val="nil"/>
              <w:bottom w:val="single" w:sz="4" w:space="0" w:color="auto"/>
              <w:right w:val="nil"/>
            </w:tcBorders>
            <w:shd w:val="clear" w:color="auto" w:fill="auto"/>
          </w:tcPr>
          <w:p w14:paraId="5213F8A8" w14:textId="77777777" w:rsidR="0085202D" w:rsidRPr="00CC0598" w:rsidRDefault="0085202D" w:rsidP="006703A0">
            <w:pPr>
              <w:bidi/>
              <w:spacing w:line="360" w:lineRule="auto"/>
              <w:jc w:val="center"/>
              <w:rPr>
                <w:rFonts w:ascii="Times New Roman" w:hAnsi="Times New Roman" w:cs="B Lotus"/>
                <w:color w:val="000000"/>
                <w:lang w:bidi="fa-IR"/>
              </w:rPr>
            </w:pPr>
            <w:r w:rsidRPr="00CC0598">
              <w:rPr>
                <w:rFonts w:ascii="Times New Roman" w:hAnsi="Times New Roman" w:cs="B Lotus" w:hint="cs"/>
                <w:color w:val="000000"/>
                <w:rtl/>
                <w:lang w:bidi="fa-IR"/>
              </w:rPr>
              <w:t>وزن تر مغز</w:t>
            </w:r>
          </w:p>
        </w:tc>
        <w:tc>
          <w:tcPr>
            <w:tcW w:w="1276" w:type="dxa"/>
            <w:tcBorders>
              <w:left w:val="nil"/>
              <w:bottom w:val="single" w:sz="4" w:space="0" w:color="auto"/>
              <w:right w:val="nil"/>
            </w:tcBorders>
            <w:shd w:val="clear" w:color="auto" w:fill="auto"/>
          </w:tcPr>
          <w:p w14:paraId="63373679" w14:textId="77777777" w:rsidR="0085202D" w:rsidRPr="00CC0598" w:rsidRDefault="0085202D"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وزن خشک مغز</w:t>
            </w:r>
          </w:p>
        </w:tc>
        <w:tc>
          <w:tcPr>
            <w:tcW w:w="1112" w:type="dxa"/>
            <w:tcBorders>
              <w:left w:val="nil"/>
              <w:bottom w:val="single" w:sz="4" w:space="0" w:color="auto"/>
              <w:right w:val="nil"/>
            </w:tcBorders>
            <w:shd w:val="clear" w:color="auto" w:fill="auto"/>
          </w:tcPr>
          <w:p w14:paraId="583199F2" w14:textId="77777777" w:rsidR="0085202D" w:rsidRPr="00CC0598" w:rsidRDefault="0085202D"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درصد مغز</w:t>
            </w:r>
          </w:p>
        </w:tc>
        <w:tc>
          <w:tcPr>
            <w:tcW w:w="1083" w:type="dxa"/>
            <w:tcBorders>
              <w:left w:val="nil"/>
              <w:bottom w:val="single" w:sz="4" w:space="0" w:color="auto"/>
              <w:right w:val="nil"/>
            </w:tcBorders>
          </w:tcPr>
          <w:p w14:paraId="01EBB887" w14:textId="77777777" w:rsidR="0085202D" w:rsidRPr="00CC0598" w:rsidRDefault="00913DEB"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عملکرد</w:t>
            </w:r>
          </w:p>
        </w:tc>
      </w:tr>
      <w:tr w:rsidR="00913DEB" w:rsidRPr="00CC0598" w14:paraId="7F1AB3D2" w14:textId="77777777" w:rsidTr="006650E6">
        <w:trPr>
          <w:gridBefore w:val="1"/>
          <w:gridAfter w:val="1"/>
          <w:wBefore w:w="8" w:type="dxa"/>
          <w:wAfter w:w="782" w:type="dxa"/>
          <w:trHeight w:val="524"/>
        </w:trPr>
        <w:tc>
          <w:tcPr>
            <w:tcW w:w="1455" w:type="dxa"/>
            <w:tcBorders>
              <w:left w:val="nil"/>
              <w:bottom w:val="nil"/>
              <w:right w:val="nil"/>
            </w:tcBorders>
            <w:shd w:val="clear" w:color="auto" w:fill="auto"/>
          </w:tcPr>
          <w:p w14:paraId="29093CFE" w14:textId="77777777" w:rsidR="00913DEB" w:rsidRPr="00CC0598" w:rsidRDefault="00913DEB" w:rsidP="00913DEB">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بلوک</w:t>
            </w:r>
          </w:p>
        </w:tc>
        <w:tc>
          <w:tcPr>
            <w:tcW w:w="1019" w:type="dxa"/>
            <w:gridSpan w:val="2"/>
            <w:tcBorders>
              <w:left w:val="nil"/>
              <w:bottom w:val="nil"/>
              <w:right w:val="nil"/>
            </w:tcBorders>
            <w:shd w:val="clear" w:color="auto" w:fill="auto"/>
          </w:tcPr>
          <w:p w14:paraId="6275B7FC" w14:textId="77777777" w:rsidR="00913DEB" w:rsidRPr="00CC0598" w:rsidRDefault="00913DEB" w:rsidP="00913DEB">
            <w:pPr>
              <w:bidi/>
              <w:spacing w:line="360" w:lineRule="auto"/>
              <w:jc w:val="both"/>
              <w:rPr>
                <w:rFonts w:ascii="Times New Roman" w:hAnsi="Times New Roman" w:cs="B Lotus"/>
                <w:color w:val="000000"/>
                <w:sz w:val="24"/>
                <w:szCs w:val="24"/>
                <w:rtl/>
                <w:lang w:bidi="fa-IR"/>
              </w:rPr>
            </w:pPr>
            <w:r w:rsidRPr="00CC0598">
              <w:rPr>
                <w:rFonts w:ascii="Times New Roman" w:hAnsi="Times New Roman" w:cs="B Lotus" w:hint="cs"/>
                <w:color w:val="000000"/>
                <w:sz w:val="24"/>
                <w:szCs w:val="24"/>
                <w:rtl/>
                <w:lang w:bidi="fa-IR"/>
              </w:rPr>
              <w:t>2</w:t>
            </w:r>
          </w:p>
        </w:tc>
        <w:tc>
          <w:tcPr>
            <w:tcW w:w="992" w:type="dxa"/>
            <w:gridSpan w:val="2"/>
            <w:tcBorders>
              <w:left w:val="nil"/>
              <w:bottom w:val="nil"/>
              <w:right w:val="nil"/>
            </w:tcBorders>
            <w:shd w:val="clear" w:color="auto" w:fill="auto"/>
          </w:tcPr>
          <w:p w14:paraId="592024F9"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4</w:t>
            </w:r>
            <w:r>
              <w:rPr>
                <w:rFonts w:ascii="Times New Roman" w:eastAsia="SimSun" w:hAnsi="Times New Roman" w:cs="B Lotus"/>
                <w:color w:val="000000"/>
                <w:sz w:val="24"/>
                <w:szCs w:val="24"/>
                <w:lang w:bidi="fa-IR"/>
              </w:rPr>
              <w:t xml:space="preserve"> </w:t>
            </w:r>
          </w:p>
        </w:tc>
        <w:tc>
          <w:tcPr>
            <w:tcW w:w="1418" w:type="dxa"/>
            <w:tcBorders>
              <w:left w:val="nil"/>
              <w:bottom w:val="nil"/>
              <w:right w:val="nil"/>
            </w:tcBorders>
            <w:shd w:val="clear" w:color="auto" w:fill="auto"/>
          </w:tcPr>
          <w:p w14:paraId="413749E9"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8</w:t>
            </w:r>
            <w:r w:rsidRPr="006C6B95">
              <w:rPr>
                <w:rFonts w:ascii="Times New Roman" w:eastAsia="SimSun" w:hAnsi="Times New Roman" w:cs="B Lotus" w:hint="cs"/>
                <w:color w:val="000000"/>
                <w:sz w:val="24"/>
                <w:szCs w:val="24"/>
                <w:rtl/>
                <w:lang w:bidi="fa-IR"/>
              </w:rPr>
              <w:t>/</w:t>
            </w:r>
            <w:r>
              <w:rPr>
                <w:rFonts w:ascii="Times New Roman" w:eastAsia="SimSun" w:hAnsi="Times New Roman" w:cs="B Lotus" w:hint="cs"/>
                <w:color w:val="000000"/>
                <w:sz w:val="24"/>
                <w:szCs w:val="24"/>
                <w:rtl/>
                <w:lang w:bidi="fa-IR"/>
              </w:rPr>
              <w:t>6</w:t>
            </w:r>
          </w:p>
        </w:tc>
        <w:tc>
          <w:tcPr>
            <w:tcW w:w="1011" w:type="dxa"/>
            <w:tcBorders>
              <w:left w:val="nil"/>
              <w:bottom w:val="nil"/>
              <w:right w:val="nil"/>
            </w:tcBorders>
            <w:shd w:val="clear" w:color="auto" w:fill="auto"/>
          </w:tcPr>
          <w:p w14:paraId="011B473D"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56/0</w:t>
            </w:r>
          </w:p>
        </w:tc>
        <w:tc>
          <w:tcPr>
            <w:tcW w:w="1540" w:type="dxa"/>
            <w:tcBorders>
              <w:left w:val="nil"/>
              <w:bottom w:val="nil"/>
              <w:right w:val="nil"/>
            </w:tcBorders>
            <w:shd w:val="clear" w:color="auto" w:fill="auto"/>
          </w:tcPr>
          <w:p w14:paraId="0E88AF9A"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8/1</w:t>
            </w:r>
          </w:p>
        </w:tc>
        <w:tc>
          <w:tcPr>
            <w:tcW w:w="1276" w:type="dxa"/>
            <w:tcBorders>
              <w:left w:val="nil"/>
              <w:bottom w:val="nil"/>
              <w:right w:val="nil"/>
            </w:tcBorders>
            <w:shd w:val="clear" w:color="auto" w:fill="auto"/>
          </w:tcPr>
          <w:p w14:paraId="2CC56284"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036/0</w:t>
            </w:r>
          </w:p>
        </w:tc>
        <w:tc>
          <w:tcPr>
            <w:tcW w:w="1112" w:type="dxa"/>
            <w:tcBorders>
              <w:left w:val="nil"/>
              <w:bottom w:val="nil"/>
              <w:right w:val="nil"/>
            </w:tcBorders>
            <w:shd w:val="clear" w:color="auto" w:fill="auto"/>
          </w:tcPr>
          <w:p w14:paraId="2B613071"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3/3</w:t>
            </w:r>
          </w:p>
        </w:tc>
        <w:tc>
          <w:tcPr>
            <w:tcW w:w="1083" w:type="dxa"/>
            <w:tcBorders>
              <w:left w:val="nil"/>
              <w:bottom w:val="nil"/>
              <w:right w:val="nil"/>
            </w:tcBorders>
          </w:tcPr>
          <w:p w14:paraId="4A8C3003" w14:textId="77777777" w:rsidR="00913DEB"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2</w:t>
            </w:r>
            <w:r w:rsidRPr="006C6B95">
              <w:rPr>
                <w:rFonts w:ascii="Times New Roman" w:eastAsia="SimSun" w:hAnsi="Times New Roman" w:cs="B Lotus" w:hint="cs"/>
                <w:color w:val="000000"/>
                <w:sz w:val="24"/>
                <w:szCs w:val="24"/>
                <w:rtl/>
                <w:lang w:bidi="fa-IR"/>
              </w:rPr>
              <w:t>/</w:t>
            </w:r>
            <w:r>
              <w:rPr>
                <w:rFonts w:ascii="Times New Roman" w:eastAsia="SimSun" w:hAnsi="Times New Roman" w:cs="B Lotus" w:hint="cs"/>
                <w:color w:val="000000"/>
                <w:sz w:val="24"/>
                <w:szCs w:val="24"/>
                <w:rtl/>
                <w:lang w:bidi="fa-IR"/>
              </w:rPr>
              <w:t>7</w:t>
            </w:r>
          </w:p>
        </w:tc>
      </w:tr>
      <w:tr w:rsidR="00913DEB" w:rsidRPr="00CC0598" w14:paraId="2D6FF0BB" w14:textId="77777777" w:rsidTr="006650E6">
        <w:trPr>
          <w:gridBefore w:val="1"/>
          <w:gridAfter w:val="1"/>
          <w:wBefore w:w="8" w:type="dxa"/>
          <w:wAfter w:w="782" w:type="dxa"/>
          <w:trHeight w:val="535"/>
        </w:trPr>
        <w:tc>
          <w:tcPr>
            <w:tcW w:w="1455" w:type="dxa"/>
            <w:tcBorders>
              <w:top w:val="nil"/>
              <w:left w:val="nil"/>
              <w:bottom w:val="nil"/>
              <w:right w:val="nil"/>
            </w:tcBorders>
            <w:shd w:val="clear" w:color="auto" w:fill="auto"/>
          </w:tcPr>
          <w:p w14:paraId="3E7187CF" w14:textId="77777777" w:rsidR="00913DEB" w:rsidRPr="00CC0598" w:rsidRDefault="00913DEB" w:rsidP="00913DEB">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تیمار</w:t>
            </w:r>
          </w:p>
        </w:tc>
        <w:tc>
          <w:tcPr>
            <w:tcW w:w="1019" w:type="dxa"/>
            <w:gridSpan w:val="2"/>
            <w:tcBorders>
              <w:top w:val="nil"/>
              <w:left w:val="nil"/>
              <w:bottom w:val="nil"/>
              <w:right w:val="nil"/>
            </w:tcBorders>
            <w:shd w:val="clear" w:color="auto" w:fill="auto"/>
          </w:tcPr>
          <w:p w14:paraId="2473E83E" w14:textId="77777777" w:rsidR="00913DEB" w:rsidRPr="00CC0598" w:rsidRDefault="00913DEB" w:rsidP="00913DEB">
            <w:pPr>
              <w:bidi/>
              <w:spacing w:line="360" w:lineRule="auto"/>
              <w:jc w:val="both"/>
              <w:rPr>
                <w:rFonts w:ascii="Times New Roman" w:hAnsi="Times New Roman" w:cs="B Lotus"/>
                <w:color w:val="000000"/>
                <w:sz w:val="24"/>
                <w:szCs w:val="24"/>
                <w:rtl/>
                <w:lang w:bidi="fa-IR"/>
              </w:rPr>
            </w:pPr>
            <w:r w:rsidRPr="00CC0598">
              <w:rPr>
                <w:rFonts w:ascii="Times New Roman" w:hAnsi="Times New Roman" w:cs="B Lotus" w:hint="cs"/>
                <w:color w:val="000000"/>
                <w:sz w:val="24"/>
                <w:szCs w:val="24"/>
                <w:rtl/>
                <w:lang w:bidi="fa-IR"/>
              </w:rPr>
              <w:t>3</w:t>
            </w:r>
          </w:p>
        </w:tc>
        <w:tc>
          <w:tcPr>
            <w:tcW w:w="992" w:type="dxa"/>
            <w:gridSpan w:val="2"/>
            <w:tcBorders>
              <w:top w:val="nil"/>
              <w:left w:val="nil"/>
              <w:bottom w:val="nil"/>
              <w:right w:val="nil"/>
            </w:tcBorders>
            <w:shd w:val="clear" w:color="auto" w:fill="auto"/>
          </w:tcPr>
          <w:p w14:paraId="0DA15669"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color w:val="000000"/>
                <w:sz w:val="24"/>
                <w:szCs w:val="24"/>
                <w:vertAlign w:val="superscript"/>
                <w:lang w:bidi="fa-IR"/>
              </w:rPr>
              <w:t>*</w:t>
            </w:r>
            <w:r>
              <w:rPr>
                <w:rFonts w:ascii="Times New Roman" w:eastAsia="SimSun" w:hAnsi="Times New Roman" w:cs="B Lotus" w:hint="cs"/>
                <w:color w:val="000000"/>
                <w:sz w:val="24"/>
                <w:szCs w:val="24"/>
                <w:rtl/>
                <w:lang w:bidi="fa-IR"/>
              </w:rPr>
              <w:t>5/12</w:t>
            </w:r>
          </w:p>
        </w:tc>
        <w:tc>
          <w:tcPr>
            <w:tcW w:w="1418" w:type="dxa"/>
            <w:tcBorders>
              <w:top w:val="nil"/>
              <w:left w:val="nil"/>
              <w:bottom w:val="nil"/>
              <w:right w:val="nil"/>
            </w:tcBorders>
            <w:shd w:val="clear" w:color="auto" w:fill="auto"/>
          </w:tcPr>
          <w:p w14:paraId="017CC35B"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vertAlign w:val="superscript"/>
                <w:rtl/>
                <w:lang w:bidi="fa-IR"/>
              </w:rPr>
              <w:t>**</w:t>
            </w:r>
            <w:r w:rsidRPr="006C6B95">
              <w:rPr>
                <w:rFonts w:ascii="Times New Roman" w:eastAsia="SimSun" w:hAnsi="Times New Roman" w:cs="B Lotus" w:hint="cs"/>
                <w:color w:val="000000"/>
                <w:sz w:val="24"/>
                <w:szCs w:val="24"/>
                <w:rtl/>
                <w:lang w:bidi="fa-IR"/>
              </w:rPr>
              <w:t>1/</w:t>
            </w:r>
            <w:r>
              <w:rPr>
                <w:rFonts w:ascii="Times New Roman" w:eastAsia="SimSun" w:hAnsi="Times New Roman" w:cs="B Lotus" w:hint="cs"/>
                <w:color w:val="000000"/>
                <w:sz w:val="24"/>
                <w:szCs w:val="24"/>
                <w:rtl/>
                <w:lang w:bidi="fa-IR"/>
              </w:rPr>
              <w:t>31</w:t>
            </w:r>
          </w:p>
        </w:tc>
        <w:tc>
          <w:tcPr>
            <w:tcW w:w="1011" w:type="dxa"/>
            <w:tcBorders>
              <w:top w:val="nil"/>
              <w:left w:val="nil"/>
              <w:bottom w:val="nil"/>
              <w:right w:val="nil"/>
            </w:tcBorders>
            <w:shd w:val="clear" w:color="auto" w:fill="auto"/>
          </w:tcPr>
          <w:p w14:paraId="2A5F18EE"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lang w:bidi="fa-IR"/>
              </w:rPr>
            </w:pPr>
            <w:r>
              <w:rPr>
                <w:rFonts w:ascii="Times New Roman" w:eastAsia="SimSun" w:hAnsi="Times New Roman" w:cs="B Lotus" w:hint="cs"/>
                <w:color w:val="000000"/>
                <w:sz w:val="24"/>
                <w:szCs w:val="24"/>
                <w:vertAlign w:val="superscript"/>
                <w:rtl/>
                <w:lang w:bidi="fa-IR"/>
              </w:rPr>
              <w:t>*</w:t>
            </w:r>
            <w:r>
              <w:rPr>
                <w:rFonts w:ascii="Times New Roman" w:eastAsia="SimSun" w:hAnsi="Times New Roman" w:cs="B Lotus" w:hint="cs"/>
                <w:color w:val="000000"/>
                <w:sz w:val="24"/>
                <w:szCs w:val="24"/>
                <w:rtl/>
                <w:lang w:bidi="fa-IR"/>
              </w:rPr>
              <w:t>1/2</w:t>
            </w:r>
          </w:p>
        </w:tc>
        <w:tc>
          <w:tcPr>
            <w:tcW w:w="1540" w:type="dxa"/>
            <w:tcBorders>
              <w:top w:val="nil"/>
              <w:left w:val="nil"/>
              <w:bottom w:val="nil"/>
              <w:right w:val="nil"/>
            </w:tcBorders>
            <w:shd w:val="clear" w:color="auto" w:fill="auto"/>
          </w:tcPr>
          <w:p w14:paraId="1D4C3602"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vertAlign w:val="superscript"/>
                <w:rtl/>
                <w:lang w:bidi="fa-IR"/>
              </w:rPr>
              <w:t>*</w:t>
            </w:r>
            <w:r>
              <w:rPr>
                <w:rFonts w:ascii="Times New Roman" w:eastAsia="SimSun" w:hAnsi="Times New Roman" w:cs="B Lotus" w:hint="cs"/>
                <w:color w:val="000000"/>
                <w:sz w:val="24"/>
                <w:szCs w:val="24"/>
                <w:rtl/>
                <w:lang w:bidi="fa-IR"/>
              </w:rPr>
              <w:t>4/1</w:t>
            </w:r>
          </w:p>
        </w:tc>
        <w:tc>
          <w:tcPr>
            <w:tcW w:w="1276" w:type="dxa"/>
            <w:tcBorders>
              <w:top w:val="nil"/>
              <w:left w:val="nil"/>
              <w:bottom w:val="nil"/>
              <w:right w:val="nil"/>
            </w:tcBorders>
            <w:shd w:val="clear" w:color="auto" w:fill="auto"/>
          </w:tcPr>
          <w:p w14:paraId="0FC0BE03"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vertAlign w:val="superscript"/>
                <w:rtl/>
                <w:lang w:bidi="fa-IR"/>
              </w:rPr>
              <w:t>**</w:t>
            </w:r>
            <w:r>
              <w:rPr>
                <w:rFonts w:ascii="Times New Roman" w:eastAsia="SimSun" w:hAnsi="Times New Roman" w:cs="B Lotus" w:hint="cs"/>
                <w:color w:val="000000"/>
                <w:sz w:val="24"/>
                <w:szCs w:val="24"/>
                <w:rtl/>
                <w:lang w:bidi="fa-IR"/>
              </w:rPr>
              <w:t>74/0</w:t>
            </w:r>
          </w:p>
        </w:tc>
        <w:tc>
          <w:tcPr>
            <w:tcW w:w="1112" w:type="dxa"/>
            <w:tcBorders>
              <w:top w:val="nil"/>
              <w:left w:val="nil"/>
              <w:bottom w:val="nil"/>
              <w:right w:val="nil"/>
            </w:tcBorders>
            <w:shd w:val="clear" w:color="auto" w:fill="auto"/>
          </w:tcPr>
          <w:p w14:paraId="70463BA9"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color w:val="000000"/>
                <w:sz w:val="24"/>
                <w:szCs w:val="24"/>
                <w:vertAlign w:val="superscript"/>
                <w:rtl/>
                <w:lang w:bidi="fa-IR"/>
              </w:rPr>
              <w:t>*</w:t>
            </w:r>
            <w:r>
              <w:rPr>
                <w:rFonts w:ascii="Times New Roman" w:eastAsia="SimSun" w:hAnsi="Times New Roman" w:cs="B Lotus" w:hint="cs"/>
                <w:color w:val="000000"/>
                <w:sz w:val="24"/>
                <w:szCs w:val="24"/>
                <w:rtl/>
                <w:lang w:bidi="fa-IR"/>
              </w:rPr>
              <w:t>2/7</w:t>
            </w:r>
          </w:p>
        </w:tc>
        <w:tc>
          <w:tcPr>
            <w:tcW w:w="1083" w:type="dxa"/>
            <w:tcBorders>
              <w:top w:val="nil"/>
              <w:left w:val="nil"/>
              <w:bottom w:val="nil"/>
              <w:right w:val="nil"/>
            </w:tcBorders>
          </w:tcPr>
          <w:p w14:paraId="516BBE4A"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vertAlign w:val="superscript"/>
                <w:rtl/>
                <w:lang w:bidi="fa-IR"/>
              </w:rPr>
            </w:pPr>
            <w:r>
              <w:rPr>
                <w:rFonts w:ascii="Times New Roman" w:eastAsia="SimSun" w:hAnsi="Times New Roman" w:cs="B Lotus" w:hint="cs"/>
                <w:color w:val="000000"/>
                <w:sz w:val="24"/>
                <w:szCs w:val="24"/>
                <w:vertAlign w:val="superscript"/>
                <w:rtl/>
                <w:lang w:bidi="fa-IR"/>
              </w:rPr>
              <w:t>**</w:t>
            </w:r>
            <w:r>
              <w:rPr>
                <w:rFonts w:ascii="Times New Roman" w:eastAsia="SimSun" w:hAnsi="Times New Roman" w:cs="B Lotus" w:hint="cs"/>
                <w:color w:val="000000"/>
                <w:sz w:val="24"/>
                <w:szCs w:val="24"/>
                <w:rtl/>
                <w:lang w:bidi="fa-IR"/>
              </w:rPr>
              <w:t>8</w:t>
            </w:r>
            <w:r w:rsidRPr="006C6B95">
              <w:rPr>
                <w:rFonts w:ascii="Times New Roman" w:eastAsia="SimSun" w:hAnsi="Times New Roman" w:cs="B Lotus" w:hint="cs"/>
                <w:color w:val="000000"/>
                <w:sz w:val="24"/>
                <w:szCs w:val="24"/>
                <w:rtl/>
                <w:lang w:bidi="fa-IR"/>
              </w:rPr>
              <w:t>/</w:t>
            </w:r>
            <w:r>
              <w:rPr>
                <w:rFonts w:ascii="Times New Roman" w:eastAsia="SimSun" w:hAnsi="Times New Roman" w:cs="B Lotus" w:hint="cs"/>
                <w:color w:val="000000"/>
                <w:sz w:val="24"/>
                <w:szCs w:val="24"/>
                <w:rtl/>
                <w:lang w:bidi="fa-IR"/>
              </w:rPr>
              <w:t>43</w:t>
            </w:r>
          </w:p>
        </w:tc>
      </w:tr>
      <w:tr w:rsidR="00913DEB" w:rsidRPr="00CC0598" w14:paraId="438D4739" w14:textId="77777777" w:rsidTr="006650E6">
        <w:trPr>
          <w:gridBefore w:val="1"/>
          <w:gridAfter w:val="1"/>
          <w:wBefore w:w="8" w:type="dxa"/>
          <w:wAfter w:w="782" w:type="dxa"/>
          <w:trHeight w:val="535"/>
        </w:trPr>
        <w:tc>
          <w:tcPr>
            <w:tcW w:w="1455" w:type="dxa"/>
            <w:tcBorders>
              <w:top w:val="nil"/>
              <w:left w:val="nil"/>
              <w:right w:val="nil"/>
            </w:tcBorders>
            <w:shd w:val="clear" w:color="auto" w:fill="auto"/>
          </w:tcPr>
          <w:p w14:paraId="3A72F33A" w14:textId="77777777" w:rsidR="00913DEB" w:rsidRPr="00CC0598" w:rsidRDefault="00913DEB" w:rsidP="00913DEB">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اشتباه آزمایشی</w:t>
            </w:r>
          </w:p>
        </w:tc>
        <w:tc>
          <w:tcPr>
            <w:tcW w:w="1019" w:type="dxa"/>
            <w:gridSpan w:val="2"/>
            <w:tcBorders>
              <w:top w:val="nil"/>
              <w:left w:val="nil"/>
              <w:right w:val="nil"/>
            </w:tcBorders>
            <w:shd w:val="clear" w:color="auto" w:fill="auto"/>
          </w:tcPr>
          <w:p w14:paraId="66E9C1DF" w14:textId="77777777" w:rsidR="00913DEB" w:rsidRPr="00CC0598" w:rsidRDefault="00913DEB" w:rsidP="00913DEB">
            <w:pPr>
              <w:bidi/>
              <w:spacing w:line="360" w:lineRule="auto"/>
              <w:jc w:val="both"/>
              <w:rPr>
                <w:rFonts w:ascii="Times New Roman" w:hAnsi="Times New Roman" w:cs="B Lotus"/>
                <w:color w:val="000000"/>
                <w:sz w:val="24"/>
                <w:szCs w:val="24"/>
                <w:rtl/>
                <w:lang w:bidi="fa-IR"/>
              </w:rPr>
            </w:pPr>
            <w:r w:rsidRPr="00CC0598">
              <w:rPr>
                <w:rFonts w:ascii="Times New Roman" w:hAnsi="Times New Roman" w:cs="B Lotus" w:hint="cs"/>
                <w:color w:val="000000"/>
                <w:sz w:val="24"/>
                <w:szCs w:val="24"/>
                <w:rtl/>
                <w:lang w:bidi="fa-IR"/>
              </w:rPr>
              <w:t>12</w:t>
            </w:r>
          </w:p>
        </w:tc>
        <w:tc>
          <w:tcPr>
            <w:tcW w:w="992" w:type="dxa"/>
            <w:gridSpan w:val="2"/>
            <w:tcBorders>
              <w:top w:val="nil"/>
              <w:left w:val="nil"/>
              <w:right w:val="nil"/>
            </w:tcBorders>
            <w:shd w:val="clear" w:color="auto" w:fill="auto"/>
          </w:tcPr>
          <w:p w14:paraId="30BF84FE"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5/1</w:t>
            </w:r>
          </w:p>
        </w:tc>
        <w:tc>
          <w:tcPr>
            <w:tcW w:w="1418" w:type="dxa"/>
            <w:tcBorders>
              <w:top w:val="nil"/>
              <w:left w:val="nil"/>
              <w:right w:val="nil"/>
            </w:tcBorders>
            <w:shd w:val="clear" w:color="auto" w:fill="auto"/>
          </w:tcPr>
          <w:p w14:paraId="3E5DDD37"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5/</w:t>
            </w:r>
            <w:r>
              <w:rPr>
                <w:rFonts w:ascii="Times New Roman" w:eastAsia="SimSun" w:hAnsi="Times New Roman" w:cs="B Lotus" w:hint="cs"/>
                <w:color w:val="000000"/>
                <w:sz w:val="24"/>
                <w:szCs w:val="24"/>
                <w:rtl/>
                <w:lang w:bidi="fa-IR"/>
              </w:rPr>
              <w:t>1</w:t>
            </w:r>
          </w:p>
        </w:tc>
        <w:tc>
          <w:tcPr>
            <w:tcW w:w="1011" w:type="dxa"/>
            <w:tcBorders>
              <w:top w:val="nil"/>
              <w:left w:val="nil"/>
              <w:right w:val="nil"/>
            </w:tcBorders>
            <w:shd w:val="clear" w:color="auto" w:fill="auto"/>
          </w:tcPr>
          <w:p w14:paraId="31FC51C3"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56/0</w:t>
            </w:r>
          </w:p>
        </w:tc>
        <w:tc>
          <w:tcPr>
            <w:tcW w:w="1540" w:type="dxa"/>
            <w:tcBorders>
              <w:top w:val="nil"/>
              <w:left w:val="nil"/>
              <w:right w:val="nil"/>
            </w:tcBorders>
            <w:shd w:val="clear" w:color="auto" w:fill="auto"/>
          </w:tcPr>
          <w:p w14:paraId="37D963F5"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21/0</w:t>
            </w:r>
          </w:p>
        </w:tc>
        <w:tc>
          <w:tcPr>
            <w:tcW w:w="1276" w:type="dxa"/>
            <w:tcBorders>
              <w:top w:val="nil"/>
              <w:left w:val="nil"/>
              <w:right w:val="nil"/>
            </w:tcBorders>
            <w:shd w:val="clear" w:color="auto" w:fill="auto"/>
          </w:tcPr>
          <w:p w14:paraId="29DC77BC"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069/0</w:t>
            </w:r>
          </w:p>
        </w:tc>
        <w:tc>
          <w:tcPr>
            <w:tcW w:w="1112" w:type="dxa"/>
            <w:tcBorders>
              <w:top w:val="nil"/>
              <w:left w:val="nil"/>
              <w:right w:val="nil"/>
            </w:tcBorders>
            <w:shd w:val="clear" w:color="auto" w:fill="auto"/>
          </w:tcPr>
          <w:p w14:paraId="09EA36F3"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3/1</w:t>
            </w:r>
          </w:p>
        </w:tc>
        <w:tc>
          <w:tcPr>
            <w:tcW w:w="1083" w:type="dxa"/>
            <w:tcBorders>
              <w:top w:val="nil"/>
              <w:left w:val="nil"/>
              <w:right w:val="nil"/>
            </w:tcBorders>
          </w:tcPr>
          <w:p w14:paraId="794ABEF9" w14:textId="77777777" w:rsidR="00913DEB"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5/</w:t>
            </w:r>
            <w:r>
              <w:rPr>
                <w:rFonts w:ascii="Times New Roman" w:eastAsia="SimSun" w:hAnsi="Times New Roman" w:cs="B Lotus" w:hint="cs"/>
                <w:color w:val="000000"/>
                <w:sz w:val="24"/>
                <w:szCs w:val="24"/>
                <w:rtl/>
                <w:lang w:bidi="fa-IR"/>
              </w:rPr>
              <w:t>1</w:t>
            </w:r>
          </w:p>
        </w:tc>
      </w:tr>
      <w:tr w:rsidR="00913DEB" w:rsidRPr="00CC0598" w14:paraId="11D80E77" w14:textId="77777777" w:rsidTr="006650E6">
        <w:trPr>
          <w:gridBefore w:val="1"/>
          <w:gridAfter w:val="1"/>
          <w:wBefore w:w="8" w:type="dxa"/>
          <w:wAfter w:w="782" w:type="dxa"/>
          <w:trHeight w:val="524"/>
        </w:trPr>
        <w:tc>
          <w:tcPr>
            <w:tcW w:w="1455" w:type="dxa"/>
            <w:tcBorders>
              <w:left w:val="nil"/>
              <w:right w:val="nil"/>
            </w:tcBorders>
            <w:shd w:val="clear" w:color="auto" w:fill="auto"/>
          </w:tcPr>
          <w:p w14:paraId="1DF23DC9" w14:textId="77777777" w:rsidR="00913DEB" w:rsidRPr="00CC0598" w:rsidRDefault="00913DEB" w:rsidP="00913DEB">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ضریب تغییرات %</w:t>
            </w:r>
          </w:p>
        </w:tc>
        <w:tc>
          <w:tcPr>
            <w:tcW w:w="1019" w:type="dxa"/>
            <w:gridSpan w:val="2"/>
            <w:tcBorders>
              <w:left w:val="nil"/>
              <w:right w:val="nil"/>
            </w:tcBorders>
            <w:shd w:val="clear" w:color="auto" w:fill="auto"/>
          </w:tcPr>
          <w:p w14:paraId="713906F5" w14:textId="77777777" w:rsidR="00913DEB" w:rsidRPr="00CC0598" w:rsidRDefault="00913DEB" w:rsidP="00913DEB">
            <w:pPr>
              <w:bidi/>
              <w:spacing w:line="360" w:lineRule="auto"/>
              <w:jc w:val="both"/>
              <w:rPr>
                <w:rFonts w:ascii="Times New Roman" w:hAnsi="Times New Roman" w:cs="B Lotus"/>
                <w:color w:val="000000"/>
                <w:sz w:val="24"/>
                <w:szCs w:val="24"/>
                <w:rtl/>
                <w:lang w:bidi="fa-IR"/>
              </w:rPr>
            </w:pPr>
          </w:p>
        </w:tc>
        <w:tc>
          <w:tcPr>
            <w:tcW w:w="992" w:type="dxa"/>
            <w:gridSpan w:val="2"/>
            <w:tcBorders>
              <w:left w:val="nil"/>
              <w:right w:val="nil"/>
            </w:tcBorders>
            <w:shd w:val="clear" w:color="auto" w:fill="auto"/>
          </w:tcPr>
          <w:p w14:paraId="33CCD506"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5/1</w:t>
            </w:r>
          </w:p>
        </w:tc>
        <w:tc>
          <w:tcPr>
            <w:tcW w:w="1418" w:type="dxa"/>
            <w:tcBorders>
              <w:left w:val="nil"/>
              <w:right w:val="nil"/>
            </w:tcBorders>
            <w:shd w:val="clear" w:color="auto" w:fill="auto"/>
          </w:tcPr>
          <w:p w14:paraId="54150FEF"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2/3</w:t>
            </w:r>
          </w:p>
        </w:tc>
        <w:tc>
          <w:tcPr>
            <w:tcW w:w="1011" w:type="dxa"/>
            <w:tcBorders>
              <w:left w:val="nil"/>
              <w:right w:val="nil"/>
            </w:tcBorders>
            <w:shd w:val="clear" w:color="auto" w:fill="auto"/>
          </w:tcPr>
          <w:p w14:paraId="47112BF9"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61/0</w:t>
            </w:r>
          </w:p>
        </w:tc>
        <w:tc>
          <w:tcPr>
            <w:tcW w:w="1540" w:type="dxa"/>
            <w:tcBorders>
              <w:left w:val="nil"/>
              <w:right w:val="nil"/>
            </w:tcBorders>
            <w:shd w:val="clear" w:color="auto" w:fill="auto"/>
          </w:tcPr>
          <w:p w14:paraId="78D0DBBA"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3/1</w:t>
            </w:r>
          </w:p>
        </w:tc>
        <w:tc>
          <w:tcPr>
            <w:tcW w:w="1276" w:type="dxa"/>
            <w:tcBorders>
              <w:left w:val="nil"/>
              <w:right w:val="nil"/>
            </w:tcBorders>
            <w:shd w:val="clear" w:color="auto" w:fill="auto"/>
          </w:tcPr>
          <w:p w14:paraId="7F8A5A77"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5/2</w:t>
            </w:r>
          </w:p>
        </w:tc>
        <w:tc>
          <w:tcPr>
            <w:tcW w:w="1112" w:type="dxa"/>
            <w:tcBorders>
              <w:left w:val="nil"/>
              <w:right w:val="nil"/>
            </w:tcBorders>
            <w:shd w:val="clear" w:color="auto" w:fill="auto"/>
          </w:tcPr>
          <w:p w14:paraId="79BD76A5" w14:textId="77777777" w:rsidR="00913DEB" w:rsidRPr="006C6B95"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7/6</w:t>
            </w:r>
          </w:p>
        </w:tc>
        <w:tc>
          <w:tcPr>
            <w:tcW w:w="1083" w:type="dxa"/>
            <w:tcBorders>
              <w:left w:val="nil"/>
              <w:right w:val="nil"/>
            </w:tcBorders>
          </w:tcPr>
          <w:p w14:paraId="747D9C0A" w14:textId="77777777" w:rsidR="00913DEB" w:rsidRDefault="00913DEB" w:rsidP="00913DEB">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2/2</w:t>
            </w:r>
          </w:p>
        </w:tc>
      </w:tr>
    </w:tbl>
    <w:p w14:paraId="28AFB530" w14:textId="77777777" w:rsidR="006E7BBB" w:rsidRDefault="006E7BBB" w:rsidP="006E7BBB">
      <w:pPr>
        <w:bidi/>
        <w:spacing w:line="360" w:lineRule="auto"/>
        <w:jc w:val="both"/>
        <w:rPr>
          <w:rFonts w:ascii="Times New Roman" w:hAnsi="Times New Roman" w:cs="B Lotus"/>
          <w:b/>
          <w:bCs/>
          <w:color w:val="000000"/>
          <w:sz w:val="24"/>
          <w:szCs w:val="28"/>
          <w:rtl/>
          <w:lang w:bidi="fa-IR"/>
        </w:rPr>
      </w:pPr>
      <w:r w:rsidRPr="006C6B95">
        <w:rPr>
          <w:rFonts w:ascii="Times New Roman" w:hAnsi="Times New Roman" w:cs="B Lotus"/>
          <w:color w:val="000000"/>
          <w:sz w:val="24"/>
          <w:szCs w:val="24"/>
          <w:lang w:bidi="fa-IR"/>
        </w:rPr>
        <w:t>**</w:t>
      </w:r>
      <w:r w:rsidRPr="006C6B95">
        <w:rPr>
          <w:rFonts w:ascii="Times New Roman" w:hAnsi="Times New Roman" w:cs="B Lotus"/>
          <w:color w:val="000000"/>
          <w:sz w:val="24"/>
          <w:szCs w:val="24"/>
          <w:rtl/>
          <w:lang w:bidi="fa-IR"/>
        </w:rPr>
        <w:t xml:space="preserve">، </w:t>
      </w:r>
      <w:r w:rsidRPr="006C6B95">
        <w:rPr>
          <w:rFonts w:ascii="Times New Roman" w:hAnsi="Times New Roman" w:cs="B Lotus"/>
          <w:color w:val="000000"/>
          <w:sz w:val="24"/>
          <w:szCs w:val="24"/>
          <w:lang w:bidi="fa-IR"/>
        </w:rPr>
        <w:t>*</w:t>
      </w:r>
      <w:r w:rsidRPr="006C6B95">
        <w:rPr>
          <w:rFonts w:ascii="Times New Roman" w:hAnsi="Times New Roman" w:cs="B Lotus"/>
          <w:color w:val="000000"/>
          <w:sz w:val="24"/>
          <w:szCs w:val="24"/>
          <w:rtl/>
          <w:lang w:bidi="fa-IR"/>
        </w:rPr>
        <w:t>،</w:t>
      </w:r>
      <w:proofErr w:type="gramStart"/>
      <w:r w:rsidRPr="006C6B95">
        <w:rPr>
          <w:rFonts w:ascii="Times New Roman" w:hAnsi="Times New Roman" w:cs="B Lotus"/>
          <w:color w:val="000000"/>
          <w:sz w:val="24"/>
          <w:szCs w:val="24"/>
          <w:lang w:bidi="fa-IR"/>
        </w:rPr>
        <w:t xml:space="preserve">ns </w:t>
      </w:r>
      <w:r w:rsidRPr="006C6B95">
        <w:rPr>
          <w:rFonts w:ascii="Times New Roman" w:hAnsi="Times New Roman" w:cs="B Lotus" w:hint="cs"/>
          <w:color w:val="000000"/>
          <w:sz w:val="24"/>
          <w:szCs w:val="24"/>
          <w:rtl/>
          <w:lang w:bidi="fa-IR"/>
        </w:rPr>
        <w:t xml:space="preserve"> به</w:t>
      </w:r>
      <w:proofErr w:type="gramEnd"/>
      <w:r w:rsidRPr="006C6B95">
        <w:rPr>
          <w:rFonts w:ascii="Times New Roman" w:hAnsi="Times New Roman" w:cs="B Lotus"/>
          <w:color w:val="000000"/>
          <w:sz w:val="24"/>
          <w:szCs w:val="24"/>
          <w:rtl/>
          <w:lang w:bidi="fa-IR"/>
        </w:rPr>
        <w:t xml:space="preserve"> ترت</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ب</w:t>
      </w:r>
      <w:r w:rsidRPr="006C6B95">
        <w:rPr>
          <w:rFonts w:ascii="Times New Roman" w:hAnsi="Times New Roman" w:cs="B Lotus"/>
          <w:color w:val="000000"/>
          <w:sz w:val="24"/>
          <w:szCs w:val="24"/>
          <w:rtl/>
          <w:lang w:bidi="fa-IR"/>
        </w:rPr>
        <w:t xml:space="preserve"> معن</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دار</w:t>
      </w:r>
      <w:r w:rsidRPr="006C6B95">
        <w:rPr>
          <w:rFonts w:ascii="Times New Roman" w:hAnsi="Times New Roman" w:cs="B Lotus"/>
          <w:color w:val="000000"/>
          <w:sz w:val="24"/>
          <w:szCs w:val="24"/>
          <w:rtl/>
          <w:lang w:bidi="fa-IR"/>
        </w:rPr>
        <w:t xml:space="preserve"> در سطح احتمال 1 و 5 درصد و غ</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رمعن</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دار</w:t>
      </w:r>
    </w:p>
    <w:p w14:paraId="77C6B0A0" w14:textId="77777777" w:rsidR="006E7BBB" w:rsidRPr="006C6B95" w:rsidRDefault="00FB34FB" w:rsidP="006E7BBB">
      <w:pPr>
        <w:bidi/>
        <w:spacing w:line="360" w:lineRule="auto"/>
        <w:ind w:firstLine="284"/>
        <w:jc w:val="both"/>
        <w:rPr>
          <w:rFonts w:ascii="Times New Roman" w:hAnsi="Times New Roman" w:cs="B Lotus"/>
          <w:color w:val="000000"/>
          <w:sz w:val="24"/>
          <w:szCs w:val="28"/>
          <w:rtl/>
          <w:lang w:bidi="fa-IR"/>
        </w:rPr>
      </w:pPr>
      <w:r>
        <w:rPr>
          <w:rFonts w:ascii="Times New Roman" w:hAnsi="Times New Roman" w:cs="B Lotus" w:hint="cs"/>
          <w:b/>
          <w:bCs/>
          <w:color w:val="000000"/>
          <w:sz w:val="24"/>
          <w:szCs w:val="28"/>
          <w:rtl/>
          <w:lang w:bidi="fa-IR"/>
        </w:rPr>
        <w:t>2</w:t>
      </w:r>
      <w:r w:rsidR="00AF31B0">
        <w:rPr>
          <w:rFonts w:ascii="Times New Roman" w:hAnsi="Times New Roman" w:cs="B Lotus" w:hint="cs"/>
          <w:b/>
          <w:bCs/>
          <w:color w:val="000000"/>
          <w:sz w:val="24"/>
          <w:szCs w:val="28"/>
          <w:rtl/>
          <w:lang w:bidi="fa-IR"/>
        </w:rPr>
        <w:t>-3-</w:t>
      </w:r>
      <w:r>
        <w:rPr>
          <w:rFonts w:ascii="Times New Roman" w:hAnsi="Times New Roman" w:cs="B Lotus" w:hint="cs"/>
          <w:b/>
          <w:bCs/>
          <w:color w:val="000000"/>
          <w:sz w:val="24"/>
          <w:szCs w:val="28"/>
          <w:rtl/>
          <w:lang w:bidi="fa-IR"/>
        </w:rPr>
        <w:t>4</w:t>
      </w:r>
      <w:r w:rsidR="006E7BBB" w:rsidRPr="006C6B95">
        <w:rPr>
          <w:rFonts w:ascii="Times New Roman" w:hAnsi="Times New Roman" w:cs="B Lotus" w:hint="cs"/>
          <w:b/>
          <w:bCs/>
          <w:color w:val="000000"/>
          <w:sz w:val="24"/>
          <w:szCs w:val="28"/>
          <w:rtl/>
          <w:lang w:bidi="fa-IR"/>
        </w:rPr>
        <w:t>-وزن تر و خشک با پوست و بدون پوست سبز</w:t>
      </w:r>
    </w:p>
    <w:p w14:paraId="1C72E130" w14:textId="77777777" w:rsidR="006E7BBB" w:rsidRDefault="006E7BBB" w:rsidP="0044448D">
      <w:pPr>
        <w:bidi/>
        <w:spacing w:line="360" w:lineRule="auto"/>
        <w:ind w:firstLine="284"/>
        <w:jc w:val="both"/>
        <w:rPr>
          <w:rFonts w:ascii="Times New Roman" w:hAnsi="Times New Roman" w:cs="B Lotus"/>
          <w:color w:val="000000"/>
          <w:sz w:val="24"/>
          <w:szCs w:val="28"/>
          <w:rtl/>
          <w:lang w:bidi="fa-IR"/>
        </w:rPr>
      </w:pPr>
      <w:r w:rsidRPr="006C6B95">
        <w:rPr>
          <w:rFonts w:ascii="Times New Roman" w:hAnsi="Times New Roman" w:cs="B Lotus"/>
          <w:color w:val="000000"/>
          <w:sz w:val="24"/>
          <w:szCs w:val="28"/>
          <w:rtl/>
          <w:lang w:bidi="fa-IR"/>
        </w:rPr>
        <w:t xml:space="preserve">نتایج حاصل از </w:t>
      </w:r>
      <w:r w:rsidRPr="006C6B95">
        <w:rPr>
          <w:rFonts w:ascii="Times New Roman" w:hAnsi="Times New Roman" w:cs="B Lotus" w:hint="cs"/>
          <w:color w:val="000000"/>
          <w:sz w:val="24"/>
          <w:szCs w:val="28"/>
          <w:rtl/>
          <w:lang w:bidi="fa-IR"/>
        </w:rPr>
        <w:t>تجزیه واریانس</w:t>
      </w:r>
      <w:r w:rsidRPr="006C6B95">
        <w:rPr>
          <w:rFonts w:ascii="Times New Roman" w:hAnsi="Times New Roman" w:cs="B Lotus"/>
          <w:color w:val="000000"/>
          <w:sz w:val="24"/>
          <w:szCs w:val="28"/>
          <w:rtl/>
          <w:lang w:bidi="fa-IR"/>
        </w:rPr>
        <w:t xml:space="preserve"> نشان داد، اثر </w:t>
      </w:r>
      <w:r w:rsidRPr="006C6B95">
        <w:rPr>
          <w:rFonts w:ascii="Times New Roman" w:hAnsi="Times New Roman" w:cs="B Lotus" w:hint="cs"/>
          <w:color w:val="000000"/>
          <w:sz w:val="24"/>
          <w:szCs w:val="28"/>
          <w:rtl/>
          <w:lang w:bidi="fa-IR"/>
        </w:rPr>
        <w:t xml:space="preserve">تیمار تیوسولفات کلسیم، تیوسولفات پتاسیم و تیمارترکیبی تیوسولفات کلسیم و پتاسیم </w:t>
      </w:r>
      <w:r w:rsidRPr="006C6B95">
        <w:rPr>
          <w:rFonts w:ascii="Times New Roman" w:hAnsi="Times New Roman" w:cs="B Lotus"/>
          <w:color w:val="000000"/>
          <w:sz w:val="24"/>
          <w:szCs w:val="28"/>
          <w:rtl/>
          <w:lang w:bidi="fa-IR"/>
        </w:rPr>
        <w:t xml:space="preserve">در سطح احتمال </w:t>
      </w:r>
      <w:r w:rsidR="00D7749D">
        <w:rPr>
          <w:rFonts w:ascii="Times New Roman" w:hAnsi="Times New Roman" w:cs="B Lotus" w:hint="cs"/>
          <w:color w:val="000000"/>
          <w:sz w:val="24"/>
          <w:szCs w:val="28"/>
          <w:rtl/>
          <w:lang w:bidi="fa-IR"/>
        </w:rPr>
        <w:t xml:space="preserve">یک </w:t>
      </w:r>
      <w:r w:rsidRPr="006C6B95">
        <w:rPr>
          <w:rFonts w:ascii="Times New Roman" w:hAnsi="Times New Roman" w:cs="B Lotus"/>
          <w:color w:val="000000"/>
          <w:sz w:val="24"/>
          <w:szCs w:val="28"/>
          <w:rtl/>
          <w:lang w:bidi="fa-IR"/>
        </w:rPr>
        <w:t>درصد (</w:t>
      </w:r>
      <w:r w:rsidR="00D7749D">
        <w:rPr>
          <w:rFonts w:ascii="Times New Roman" w:hAnsi="Times New Roman" w:cs="B Lotus" w:hint="cs"/>
          <w:color w:val="000000"/>
          <w:sz w:val="24"/>
          <w:szCs w:val="28"/>
          <w:rtl/>
          <w:lang w:bidi="fa-IR"/>
        </w:rPr>
        <w:t>1</w:t>
      </w:r>
      <w:r w:rsidRPr="006C6B95">
        <w:rPr>
          <w:rFonts w:ascii="Times New Roman" w:hAnsi="Times New Roman" w:cs="B Lotus"/>
          <w:color w:val="000000"/>
          <w:sz w:val="24"/>
          <w:szCs w:val="28"/>
          <w:lang w:bidi="fa-IR"/>
        </w:rPr>
        <w:t>%</w:t>
      </w:r>
      <w:r>
        <w:rPr>
          <w:rFonts w:ascii="Times New Roman" w:hAnsi="Times New Roman" w:cs="Times New Roman"/>
          <w:color w:val="000000"/>
          <w:sz w:val="24"/>
          <w:szCs w:val="28"/>
          <w:rtl/>
          <w:lang w:bidi="fa-IR"/>
        </w:rPr>
        <w:t>≥</w:t>
      </w:r>
      <w:r w:rsidRPr="006C6B95">
        <w:rPr>
          <w:rFonts w:ascii="Times New Roman" w:hAnsi="Times New Roman" w:cs="B Lotus"/>
          <w:color w:val="000000"/>
          <w:sz w:val="24"/>
          <w:szCs w:val="28"/>
          <w:lang w:bidi="fa-IR"/>
        </w:rPr>
        <w:t>P</w:t>
      </w:r>
      <w:r w:rsidRPr="006C6B95">
        <w:rPr>
          <w:rFonts w:ascii="Times New Roman" w:hAnsi="Times New Roman" w:cs="B Lotus"/>
          <w:color w:val="000000"/>
          <w:sz w:val="24"/>
          <w:szCs w:val="28"/>
          <w:rtl/>
          <w:lang w:bidi="fa-IR"/>
        </w:rPr>
        <w:t>)</w:t>
      </w:r>
      <w:r w:rsidRPr="006C6B95">
        <w:rPr>
          <w:rFonts w:ascii="Times New Roman" w:hAnsi="Times New Roman" w:cs="B Lotus" w:hint="cs"/>
          <w:color w:val="000000"/>
          <w:sz w:val="24"/>
          <w:szCs w:val="28"/>
          <w:rtl/>
          <w:lang w:bidi="fa-IR"/>
        </w:rPr>
        <w:t xml:space="preserve"> </w:t>
      </w:r>
      <w:r w:rsidRPr="006C6B95">
        <w:rPr>
          <w:rFonts w:ascii="Times New Roman" w:hAnsi="Times New Roman" w:cs="B Lotus"/>
          <w:color w:val="000000"/>
          <w:sz w:val="24"/>
          <w:szCs w:val="28"/>
          <w:rtl/>
          <w:lang w:bidi="fa-IR"/>
        </w:rPr>
        <w:t>بر</w:t>
      </w:r>
      <w:r w:rsidRPr="006C6B95">
        <w:rPr>
          <w:rFonts w:ascii="Times New Roman" w:hAnsi="Times New Roman" w:cs="B Lotus" w:hint="cs"/>
          <w:color w:val="000000"/>
          <w:sz w:val="24"/>
          <w:szCs w:val="28"/>
          <w:rtl/>
          <w:lang w:bidi="fa-IR"/>
        </w:rPr>
        <w:t xml:space="preserve"> وزن تر میوه بدون پوست سبز میوه گردو</w:t>
      </w:r>
      <w:r w:rsidRPr="006C6B95">
        <w:rPr>
          <w:rFonts w:ascii="Times New Roman" w:hAnsi="Times New Roman" w:cs="B Lotus"/>
          <w:color w:val="000000"/>
          <w:sz w:val="24"/>
          <w:szCs w:val="28"/>
          <w:rtl/>
          <w:lang w:bidi="fa-IR"/>
        </w:rPr>
        <w:t xml:space="preserve"> معنی</w:t>
      </w:r>
      <w:r w:rsidRPr="006C6B95">
        <w:rPr>
          <w:rFonts w:ascii="Times New Roman" w:hAnsi="Times New Roman" w:cs="B Lotus" w:hint="cs"/>
          <w:color w:val="000000"/>
          <w:sz w:val="24"/>
          <w:szCs w:val="28"/>
          <w:rtl/>
          <w:lang w:bidi="fa-IR"/>
        </w:rPr>
        <w:t>‌</w:t>
      </w:r>
      <w:r w:rsidRPr="006C6B95">
        <w:rPr>
          <w:rFonts w:ascii="Times New Roman" w:hAnsi="Times New Roman" w:cs="B Lotus"/>
          <w:color w:val="000000"/>
          <w:sz w:val="24"/>
          <w:szCs w:val="28"/>
          <w:rtl/>
          <w:lang w:bidi="fa-IR"/>
        </w:rPr>
        <w:t>دار بود</w:t>
      </w:r>
      <w:r w:rsidRPr="006C6B95">
        <w:rPr>
          <w:rFonts w:ascii="Times New Roman" w:hAnsi="Times New Roman" w:cs="B Lotus" w:hint="cs"/>
          <w:color w:val="000000"/>
          <w:sz w:val="24"/>
          <w:szCs w:val="28"/>
          <w:rtl/>
          <w:lang w:bidi="fa-IR"/>
        </w:rPr>
        <w:t xml:space="preserve"> </w:t>
      </w:r>
      <w:r w:rsidR="0044448D" w:rsidRPr="0044448D">
        <w:rPr>
          <w:rFonts w:ascii="Times New Roman" w:hAnsi="Times New Roman" w:cs="B Lotus"/>
          <w:color w:val="000000"/>
          <w:sz w:val="24"/>
          <w:szCs w:val="28"/>
          <w:rtl/>
          <w:lang w:bidi="fa-IR"/>
        </w:rPr>
        <w:t xml:space="preserve">نتایج حاصل از </w:t>
      </w:r>
      <w:r w:rsidR="0044448D" w:rsidRPr="0044448D">
        <w:rPr>
          <w:rFonts w:ascii="Times New Roman" w:hAnsi="Times New Roman" w:cs="B Lotus" w:hint="cs"/>
          <w:color w:val="000000"/>
          <w:sz w:val="24"/>
          <w:szCs w:val="28"/>
          <w:rtl/>
          <w:lang w:bidi="fa-IR"/>
        </w:rPr>
        <w:t>تجزیه واریانس</w:t>
      </w:r>
      <w:r w:rsidR="0044448D" w:rsidRPr="0044448D">
        <w:rPr>
          <w:rFonts w:ascii="Times New Roman" w:hAnsi="Times New Roman" w:cs="B Lotus"/>
          <w:color w:val="000000"/>
          <w:sz w:val="24"/>
          <w:szCs w:val="28"/>
          <w:rtl/>
          <w:lang w:bidi="fa-IR"/>
        </w:rPr>
        <w:t xml:space="preserve"> نشان داد، اثر </w:t>
      </w:r>
      <w:r w:rsidR="0044448D" w:rsidRPr="0044448D">
        <w:rPr>
          <w:rFonts w:ascii="Times New Roman" w:hAnsi="Times New Roman" w:cs="B Lotus" w:hint="cs"/>
          <w:color w:val="000000"/>
          <w:sz w:val="24"/>
          <w:szCs w:val="28"/>
          <w:rtl/>
          <w:lang w:bidi="fa-IR"/>
        </w:rPr>
        <w:t xml:space="preserve">تیمار تیوسولفات کلسیم، تیوسولفات پتاسیم و تیمارترکیبی تیوسولفات کلسیم و پتاسیم </w:t>
      </w:r>
      <w:r w:rsidR="0044448D" w:rsidRPr="0044448D">
        <w:rPr>
          <w:rFonts w:ascii="Times New Roman" w:hAnsi="Times New Roman" w:cs="B Lotus"/>
          <w:color w:val="000000"/>
          <w:sz w:val="24"/>
          <w:szCs w:val="28"/>
          <w:rtl/>
          <w:lang w:bidi="fa-IR"/>
        </w:rPr>
        <w:t xml:space="preserve">در سطح احتمال </w:t>
      </w:r>
      <w:r w:rsidR="0044448D" w:rsidRPr="0044448D">
        <w:rPr>
          <w:rFonts w:ascii="Times New Roman" w:hAnsi="Times New Roman" w:cs="B Lotus" w:hint="cs"/>
          <w:color w:val="000000"/>
          <w:sz w:val="24"/>
          <w:szCs w:val="28"/>
          <w:rtl/>
          <w:lang w:bidi="fa-IR"/>
        </w:rPr>
        <w:t xml:space="preserve">پنج درصد </w:t>
      </w:r>
      <w:r w:rsidR="0044448D" w:rsidRPr="0044448D">
        <w:rPr>
          <w:rFonts w:ascii="Times New Roman" w:hAnsi="Times New Roman" w:cs="B Lotus"/>
          <w:color w:val="000000"/>
          <w:sz w:val="24"/>
          <w:szCs w:val="28"/>
          <w:rtl/>
          <w:lang w:bidi="fa-IR"/>
        </w:rPr>
        <w:t>بر</w:t>
      </w:r>
      <w:r w:rsidR="0044448D" w:rsidRPr="0044448D">
        <w:rPr>
          <w:rFonts w:ascii="Times New Roman" w:hAnsi="Times New Roman" w:cs="B Lotus" w:hint="cs"/>
          <w:color w:val="000000"/>
          <w:sz w:val="24"/>
          <w:szCs w:val="28"/>
          <w:rtl/>
          <w:lang w:bidi="fa-IR"/>
        </w:rPr>
        <w:t xml:space="preserve"> وزن خشک میوه بدون پوست سبز و وزن تر گردو با پوست سبز میوه گردو</w:t>
      </w:r>
      <w:r w:rsidR="0044448D" w:rsidRPr="0044448D">
        <w:rPr>
          <w:rFonts w:ascii="Times New Roman" w:hAnsi="Times New Roman" w:cs="B Lotus"/>
          <w:color w:val="000000"/>
          <w:sz w:val="24"/>
          <w:szCs w:val="28"/>
          <w:rtl/>
          <w:lang w:bidi="fa-IR"/>
        </w:rPr>
        <w:t xml:space="preserve"> معنی</w:t>
      </w:r>
      <w:r w:rsidR="0044448D" w:rsidRPr="0044448D">
        <w:rPr>
          <w:rFonts w:ascii="Times New Roman" w:hAnsi="Times New Roman" w:cs="B Lotus" w:hint="cs"/>
          <w:color w:val="000000"/>
          <w:sz w:val="24"/>
          <w:szCs w:val="28"/>
          <w:rtl/>
          <w:lang w:bidi="fa-IR"/>
        </w:rPr>
        <w:t>‌</w:t>
      </w:r>
      <w:r w:rsidR="0044448D" w:rsidRPr="0044448D">
        <w:rPr>
          <w:rFonts w:ascii="Times New Roman" w:hAnsi="Times New Roman" w:cs="B Lotus"/>
          <w:color w:val="000000"/>
          <w:sz w:val="24"/>
          <w:szCs w:val="28"/>
          <w:rtl/>
          <w:lang w:bidi="fa-IR"/>
        </w:rPr>
        <w:t>دار بود (جدو</w:t>
      </w:r>
      <w:r w:rsidR="0044448D" w:rsidRPr="0044448D">
        <w:rPr>
          <w:rFonts w:ascii="Times New Roman" w:hAnsi="Times New Roman" w:cs="B Lotus" w:hint="cs"/>
          <w:color w:val="000000"/>
          <w:sz w:val="24"/>
          <w:szCs w:val="28"/>
          <w:rtl/>
          <w:lang w:bidi="fa-IR"/>
        </w:rPr>
        <w:t>ل 4-5</w:t>
      </w:r>
      <w:r w:rsidR="0044448D" w:rsidRPr="0044448D">
        <w:rPr>
          <w:rFonts w:ascii="Times New Roman" w:hAnsi="Times New Roman" w:cs="B Lotus"/>
          <w:color w:val="000000"/>
          <w:sz w:val="24"/>
          <w:szCs w:val="28"/>
          <w:rtl/>
          <w:lang w:bidi="fa-IR"/>
        </w:rPr>
        <w:t>).</w:t>
      </w:r>
      <w:r w:rsidRPr="006C6B95">
        <w:rPr>
          <w:rFonts w:ascii="Times New Roman" w:hAnsi="Times New Roman" w:cs="B Lotus" w:hint="cs"/>
          <w:color w:val="000000"/>
          <w:sz w:val="24"/>
          <w:szCs w:val="28"/>
          <w:rtl/>
          <w:lang w:bidi="fa-IR"/>
        </w:rPr>
        <w:t xml:space="preserve"> (جدول 4-</w:t>
      </w:r>
      <w:r w:rsidR="00AF31B0">
        <w:rPr>
          <w:rFonts w:ascii="Times New Roman" w:hAnsi="Times New Roman" w:cs="B Lotus" w:hint="cs"/>
          <w:color w:val="000000"/>
          <w:sz w:val="24"/>
          <w:szCs w:val="28"/>
          <w:rtl/>
          <w:lang w:bidi="fa-IR"/>
        </w:rPr>
        <w:t>5</w:t>
      </w:r>
      <w:r w:rsidRPr="006C6B95">
        <w:rPr>
          <w:rFonts w:ascii="Times New Roman" w:hAnsi="Times New Roman" w:cs="B Lotus" w:hint="cs"/>
          <w:color w:val="000000"/>
          <w:sz w:val="24"/>
          <w:szCs w:val="28"/>
          <w:rtl/>
          <w:lang w:bidi="fa-IR"/>
        </w:rPr>
        <w:t xml:space="preserve">). </w:t>
      </w:r>
      <w:r w:rsidRPr="006C6B95">
        <w:rPr>
          <w:rFonts w:ascii="Times New Roman" w:hAnsi="Times New Roman" w:cs="B Lotus"/>
          <w:color w:val="000000"/>
          <w:sz w:val="24"/>
          <w:szCs w:val="28"/>
          <w:rtl/>
          <w:lang w:bidi="fa-IR"/>
        </w:rPr>
        <w:t xml:space="preserve">مقایسه میانگین نشان داد که </w:t>
      </w:r>
      <w:r w:rsidRPr="006C6B95">
        <w:rPr>
          <w:rFonts w:ascii="Times New Roman" w:hAnsi="Times New Roman" w:cs="B Lotus" w:hint="cs"/>
          <w:color w:val="000000"/>
          <w:sz w:val="24"/>
          <w:szCs w:val="28"/>
          <w:rtl/>
          <w:lang w:bidi="fa-IR"/>
        </w:rPr>
        <w:t xml:space="preserve">تیمار ترکیبی تیوسولفات کلسیم و پتاسیم و </w:t>
      </w:r>
      <w:r w:rsidRPr="006C6B95">
        <w:rPr>
          <w:rFonts w:ascii="Times New Roman" w:hAnsi="Times New Roman" w:cs="B Lotus" w:hint="cs"/>
          <w:color w:val="000000"/>
          <w:sz w:val="24"/>
          <w:szCs w:val="28"/>
          <w:rtl/>
          <w:lang w:bidi="fa-IR"/>
        </w:rPr>
        <w:lastRenderedPageBreak/>
        <w:t>تیمار تیوسولفات پتاسیم به طور معنی</w:t>
      </w:r>
      <w:r w:rsidRPr="006C6B95">
        <w:rPr>
          <w:rFonts w:ascii="Times New Roman" w:hAnsi="Times New Roman" w:cs="B Lotus"/>
          <w:color w:val="000000"/>
          <w:sz w:val="24"/>
          <w:szCs w:val="28"/>
          <w:rtl/>
          <w:lang w:bidi="fa-IR"/>
        </w:rPr>
        <w:softHyphen/>
      </w:r>
      <w:r w:rsidRPr="006C6B95">
        <w:rPr>
          <w:rFonts w:ascii="Times New Roman" w:hAnsi="Times New Roman" w:cs="B Lotus" w:hint="cs"/>
          <w:color w:val="000000"/>
          <w:sz w:val="24"/>
          <w:szCs w:val="28"/>
          <w:rtl/>
          <w:lang w:bidi="fa-IR"/>
        </w:rPr>
        <w:t>داری موجب افزایش وزن تر و خشک میوه گردو بدون پوست سبز</w:t>
      </w:r>
      <w:r w:rsidR="005604AB">
        <w:rPr>
          <w:rFonts w:ascii="Times New Roman" w:hAnsi="Times New Roman" w:cs="B Lotus" w:hint="cs"/>
          <w:color w:val="000000"/>
          <w:sz w:val="24"/>
          <w:szCs w:val="28"/>
          <w:rtl/>
          <w:lang w:bidi="fa-IR"/>
        </w:rPr>
        <w:t xml:space="preserve"> و با پوست</w:t>
      </w:r>
      <w:r w:rsidRPr="006C6B95">
        <w:rPr>
          <w:rFonts w:ascii="Times New Roman" w:hAnsi="Times New Roman" w:cs="B Lotus" w:hint="cs"/>
          <w:color w:val="000000"/>
          <w:sz w:val="24"/>
          <w:szCs w:val="28"/>
          <w:rtl/>
          <w:lang w:bidi="fa-IR"/>
        </w:rPr>
        <w:t xml:space="preserve"> شدند (شکل 4-</w:t>
      </w:r>
      <w:r w:rsidR="00AF31B0">
        <w:rPr>
          <w:rFonts w:ascii="Times New Roman" w:hAnsi="Times New Roman" w:cs="B Lotus" w:hint="cs"/>
          <w:color w:val="000000"/>
          <w:sz w:val="24"/>
          <w:szCs w:val="28"/>
          <w:rtl/>
          <w:lang w:bidi="fa-IR"/>
        </w:rPr>
        <w:t>5</w:t>
      </w:r>
      <w:r w:rsidRPr="006C6B95">
        <w:rPr>
          <w:rFonts w:ascii="Times New Roman" w:hAnsi="Times New Roman" w:cs="B Lotus" w:hint="cs"/>
          <w:color w:val="000000"/>
          <w:sz w:val="24"/>
          <w:szCs w:val="28"/>
          <w:rtl/>
          <w:lang w:bidi="fa-IR"/>
        </w:rPr>
        <w:t xml:space="preserve">). </w:t>
      </w:r>
      <w:r w:rsidR="00AF31B0">
        <w:rPr>
          <w:rFonts w:ascii="Times New Roman" w:hAnsi="Times New Roman" w:cs="B Lotus" w:hint="cs"/>
          <w:color w:val="000000"/>
          <w:sz w:val="24"/>
          <w:szCs w:val="28"/>
          <w:rtl/>
          <w:lang w:bidi="fa-IR"/>
        </w:rPr>
        <w:t>بیشترین</w:t>
      </w:r>
      <w:r w:rsidR="00AF31B0" w:rsidRPr="006C6B95">
        <w:rPr>
          <w:rFonts w:ascii="Times New Roman" w:hAnsi="Times New Roman" w:cs="B Lotus" w:hint="cs"/>
          <w:color w:val="000000"/>
          <w:sz w:val="24"/>
          <w:szCs w:val="28"/>
          <w:rtl/>
          <w:lang w:bidi="fa-IR"/>
        </w:rPr>
        <w:t xml:space="preserve"> </w:t>
      </w:r>
      <w:r w:rsidRPr="006C6B95">
        <w:rPr>
          <w:rFonts w:ascii="Times New Roman" w:hAnsi="Times New Roman" w:cs="B Lotus" w:hint="cs"/>
          <w:color w:val="000000"/>
          <w:sz w:val="24"/>
          <w:szCs w:val="28"/>
          <w:rtl/>
          <w:lang w:bidi="fa-IR"/>
        </w:rPr>
        <w:t xml:space="preserve">میزان وزن تر گردو </w:t>
      </w:r>
      <w:r w:rsidR="005604AB">
        <w:rPr>
          <w:rFonts w:ascii="Times New Roman" w:hAnsi="Times New Roman" w:cs="B Lotus" w:hint="cs"/>
          <w:color w:val="000000"/>
          <w:sz w:val="24"/>
          <w:szCs w:val="28"/>
          <w:rtl/>
          <w:lang w:bidi="fa-IR"/>
        </w:rPr>
        <w:t>با</w:t>
      </w:r>
      <w:r w:rsidR="005604AB" w:rsidRPr="006C6B95">
        <w:rPr>
          <w:rFonts w:ascii="Times New Roman" w:hAnsi="Times New Roman" w:cs="B Lotus" w:hint="cs"/>
          <w:color w:val="000000"/>
          <w:sz w:val="24"/>
          <w:szCs w:val="28"/>
          <w:rtl/>
          <w:lang w:bidi="fa-IR"/>
        </w:rPr>
        <w:t xml:space="preserve"> </w:t>
      </w:r>
      <w:r w:rsidRPr="006C6B95">
        <w:rPr>
          <w:rFonts w:ascii="Times New Roman" w:hAnsi="Times New Roman" w:cs="B Lotus" w:hint="cs"/>
          <w:color w:val="000000"/>
          <w:sz w:val="24"/>
          <w:szCs w:val="28"/>
          <w:rtl/>
          <w:lang w:bidi="fa-IR"/>
        </w:rPr>
        <w:t xml:space="preserve">پوست سبز </w:t>
      </w:r>
      <w:r w:rsidR="00AF31B0">
        <w:rPr>
          <w:rFonts w:ascii="Times New Roman" w:hAnsi="Times New Roman" w:cs="B Lotus" w:hint="cs"/>
          <w:color w:val="000000"/>
          <w:sz w:val="24"/>
          <w:szCs w:val="28"/>
          <w:rtl/>
          <w:lang w:bidi="fa-IR"/>
        </w:rPr>
        <w:t xml:space="preserve">در تیمار تیوسولفات پتاسیم </w:t>
      </w:r>
      <w:r w:rsidR="00426A67">
        <w:rPr>
          <w:rFonts w:ascii="Times New Roman" w:hAnsi="Times New Roman" w:cs="B Lotus" w:hint="cs"/>
          <w:color w:val="000000"/>
          <w:sz w:val="24"/>
          <w:szCs w:val="28"/>
          <w:rtl/>
          <w:lang w:bidi="fa-IR"/>
        </w:rPr>
        <w:t xml:space="preserve">با </w:t>
      </w:r>
      <w:r w:rsidR="005604AB">
        <w:rPr>
          <w:rFonts w:ascii="Times New Roman" w:hAnsi="Times New Roman" w:cs="B Lotus" w:hint="cs"/>
          <w:color w:val="000000"/>
          <w:sz w:val="24"/>
          <w:szCs w:val="28"/>
          <w:rtl/>
          <w:lang w:bidi="fa-IR"/>
        </w:rPr>
        <w:t xml:space="preserve">میانگین 5/47 </w:t>
      </w:r>
      <w:r w:rsidR="00426A67">
        <w:rPr>
          <w:rFonts w:ascii="Times New Roman" w:hAnsi="Times New Roman" w:cs="B Lotus" w:hint="cs"/>
          <w:color w:val="000000"/>
          <w:sz w:val="24"/>
          <w:szCs w:val="28"/>
          <w:rtl/>
          <w:lang w:bidi="fa-IR"/>
        </w:rPr>
        <w:t>گرم و کمترین مقدار آن در تیمار</w:t>
      </w:r>
      <w:r w:rsidR="005604AB">
        <w:rPr>
          <w:rFonts w:ascii="Times New Roman" w:hAnsi="Times New Roman" w:cs="B Lotus" w:hint="cs"/>
          <w:color w:val="000000"/>
          <w:sz w:val="24"/>
          <w:szCs w:val="28"/>
          <w:rtl/>
          <w:lang w:bidi="fa-IR"/>
        </w:rPr>
        <w:t xml:space="preserve"> شاهد</w:t>
      </w:r>
      <w:r w:rsidR="00426A67">
        <w:rPr>
          <w:rFonts w:ascii="Times New Roman" w:hAnsi="Times New Roman" w:cs="B Lotus" w:hint="cs"/>
          <w:color w:val="000000"/>
          <w:sz w:val="24"/>
          <w:szCs w:val="28"/>
          <w:rtl/>
          <w:lang w:bidi="fa-IR"/>
        </w:rPr>
        <w:t xml:space="preserve"> با </w:t>
      </w:r>
      <w:r w:rsidR="005604AB" w:rsidRPr="00D7749D">
        <w:rPr>
          <w:rFonts w:ascii="Times New Roman" w:hAnsi="Times New Roman" w:cs="B Lotus" w:hint="cs"/>
          <w:color w:val="000000"/>
          <w:sz w:val="24"/>
          <w:szCs w:val="28"/>
          <w:rtl/>
          <w:lang w:bidi="fa-IR"/>
        </w:rPr>
        <w:t>میانگین</w:t>
      </w:r>
      <w:r w:rsidR="005604AB">
        <w:rPr>
          <w:rFonts w:ascii="Times New Roman" w:hAnsi="Times New Roman" w:cs="B Lotus" w:hint="cs"/>
          <w:color w:val="000000"/>
          <w:sz w:val="24"/>
          <w:szCs w:val="28"/>
          <w:rtl/>
          <w:lang w:bidi="fa-IR"/>
        </w:rPr>
        <w:t xml:space="preserve"> 43 </w:t>
      </w:r>
      <w:r w:rsidR="00426A67">
        <w:rPr>
          <w:rFonts w:ascii="Times New Roman" w:hAnsi="Times New Roman" w:cs="B Lotus" w:hint="cs"/>
          <w:color w:val="000000"/>
          <w:sz w:val="24"/>
          <w:szCs w:val="28"/>
          <w:rtl/>
          <w:lang w:bidi="fa-IR"/>
        </w:rPr>
        <w:t xml:space="preserve">گرم </w:t>
      </w:r>
      <w:r w:rsidRPr="006C6B95">
        <w:rPr>
          <w:rFonts w:ascii="Times New Roman" w:hAnsi="Times New Roman" w:cs="B Lotus" w:hint="cs"/>
          <w:color w:val="000000"/>
          <w:sz w:val="24"/>
          <w:szCs w:val="28"/>
          <w:rtl/>
          <w:lang w:bidi="fa-IR"/>
        </w:rPr>
        <w:t>مشاهده شد. تیمار ترکیبی تیوسولفات کلسیم و پتاسیم (</w:t>
      </w:r>
      <w:r w:rsidR="005604AB">
        <w:rPr>
          <w:rFonts w:ascii="Times New Roman" w:hAnsi="Times New Roman" w:cs="B Lotus" w:hint="cs"/>
          <w:color w:val="000000"/>
          <w:sz w:val="24"/>
          <w:szCs w:val="28"/>
          <w:rtl/>
          <w:lang w:bidi="fa-IR"/>
        </w:rPr>
        <w:t>4/26</w:t>
      </w:r>
      <w:r w:rsidRPr="006C6B95">
        <w:rPr>
          <w:rFonts w:ascii="Times New Roman" w:hAnsi="Times New Roman" w:cs="B Lotus" w:hint="cs"/>
          <w:color w:val="000000"/>
          <w:sz w:val="24"/>
          <w:szCs w:val="28"/>
          <w:rtl/>
          <w:lang w:bidi="fa-IR"/>
        </w:rPr>
        <w:t xml:space="preserve"> درصد) موجب افزایش وزن تر گردو بدون پوست سبز شدند. </w:t>
      </w:r>
      <w:r w:rsidR="00AF31B0" w:rsidRPr="00D7749D">
        <w:rPr>
          <w:rFonts w:ascii="Times New Roman" w:hAnsi="Times New Roman" w:cs="B Lotus" w:hint="cs"/>
          <w:color w:val="000000"/>
          <w:sz w:val="24"/>
          <w:szCs w:val="28"/>
          <w:rtl/>
          <w:lang w:bidi="fa-IR"/>
        </w:rPr>
        <w:t>بیشترین</w:t>
      </w:r>
      <w:r w:rsidR="00AF31B0" w:rsidRPr="00D7749D">
        <w:rPr>
          <w:rFonts w:ascii="Times New Roman" w:hAnsi="Times New Roman" w:cs="B Lotus"/>
          <w:color w:val="000000"/>
          <w:sz w:val="24"/>
          <w:szCs w:val="28"/>
          <w:rtl/>
          <w:lang w:bidi="fa-IR"/>
        </w:rPr>
        <w:t xml:space="preserve"> </w:t>
      </w:r>
      <w:r w:rsidRPr="00D7749D">
        <w:rPr>
          <w:rFonts w:ascii="Times New Roman" w:hAnsi="Times New Roman" w:cs="B Lotus" w:hint="cs"/>
          <w:color w:val="000000"/>
          <w:sz w:val="24"/>
          <w:szCs w:val="28"/>
          <w:rtl/>
          <w:lang w:bidi="fa-IR"/>
        </w:rPr>
        <w:t>میزان</w:t>
      </w:r>
      <w:r w:rsidRPr="006C6B95">
        <w:rPr>
          <w:rFonts w:ascii="Times New Roman" w:hAnsi="Times New Roman" w:cs="B Lotus" w:hint="cs"/>
          <w:color w:val="000000"/>
          <w:sz w:val="24"/>
          <w:szCs w:val="28"/>
          <w:rtl/>
          <w:lang w:bidi="fa-IR"/>
        </w:rPr>
        <w:t xml:space="preserve"> وزن خشک گردو بدون پوست سبز د</w:t>
      </w:r>
      <w:r w:rsidR="00AF31B0">
        <w:rPr>
          <w:rFonts w:ascii="Times New Roman" w:hAnsi="Times New Roman" w:cs="B Lotus" w:hint="cs"/>
          <w:color w:val="000000"/>
          <w:sz w:val="24"/>
          <w:szCs w:val="28"/>
          <w:rtl/>
          <w:lang w:bidi="fa-IR"/>
        </w:rPr>
        <w:t>ر</w:t>
      </w:r>
      <w:r w:rsidR="00AF31B0" w:rsidRPr="00AF31B0">
        <w:rPr>
          <w:rFonts w:ascii="Times New Roman" w:hAnsi="Times New Roman" w:cs="B Lotus" w:hint="cs"/>
          <w:color w:val="000000"/>
          <w:sz w:val="24"/>
          <w:szCs w:val="28"/>
          <w:rtl/>
          <w:lang w:bidi="fa-IR"/>
        </w:rPr>
        <w:t xml:space="preserve"> ترکیبی تیوسولفات کلسیم و پتاسیم </w:t>
      </w:r>
      <w:r w:rsidR="00426A67">
        <w:rPr>
          <w:rFonts w:ascii="Times New Roman" w:hAnsi="Times New Roman" w:cs="B Lotus" w:hint="cs"/>
          <w:color w:val="000000"/>
          <w:sz w:val="24"/>
          <w:szCs w:val="28"/>
          <w:rtl/>
          <w:lang w:bidi="fa-IR"/>
        </w:rPr>
        <w:t xml:space="preserve">با </w:t>
      </w:r>
      <w:r w:rsidR="00D7749D">
        <w:rPr>
          <w:rFonts w:ascii="Times New Roman" w:hAnsi="Times New Roman" w:cs="B Lotus" w:hint="cs"/>
          <w:color w:val="000000"/>
          <w:sz w:val="24"/>
          <w:szCs w:val="28"/>
          <w:rtl/>
          <w:lang w:bidi="fa-IR"/>
        </w:rPr>
        <w:t xml:space="preserve">میانگین 5/33 گرم </w:t>
      </w:r>
      <w:r w:rsidR="00AF31B0">
        <w:rPr>
          <w:rFonts w:ascii="Times New Roman" w:hAnsi="Times New Roman" w:cs="B Lotus" w:hint="cs"/>
          <w:color w:val="000000"/>
          <w:sz w:val="24"/>
          <w:szCs w:val="28"/>
          <w:rtl/>
          <w:lang w:bidi="fa-IR"/>
        </w:rPr>
        <w:t>مشاهده شد و کمترین د</w:t>
      </w:r>
      <w:r w:rsidRPr="006C6B95">
        <w:rPr>
          <w:rFonts w:ascii="Times New Roman" w:hAnsi="Times New Roman" w:cs="B Lotus" w:hint="cs"/>
          <w:color w:val="000000"/>
          <w:sz w:val="24"/>
          <w:szCs w:val="28"/>
          <w:rtl/>
          <w:lang w:bidi="fa-IR"/>
        </w:rPr>
        <w:t>ر شاهد (</w:t>
      </w:r>
      <w:r w:rsidR="00D7749D">
        <w:rPr>
          <w:rFonts w:ascii="Times New Roman" w:hAnsi="Times New Roman" w:cs="B Lotus" w:hint="cs"/>
          <w:color w:val="000000"/>
          <w:sz w:val="24"/>
          <w:szCs w:val="28"/>
          <w:rtl/>
          <w:lang w:bidi="fa-IR"/>
        </w:rPr>
        <w:t>5/26</w:t>
      </w:r>
      <w:r w:rsidR="00D7749D" w:rsidRPr="006C6B95">
        <w:rPr>
          <w:rFonts w:ascii="Times New Roman" w:hAnsi="Times New Roman" w:cs="B Lotus" w:hint="cs"/>
          <w:color w:val="000000"/>
          <w:sz w:val="24"/>
          <w:szCs w:val="28"/>
          <w:rtl/>
          <w:lang w:bidi="fa-IR"/>
        </w:rPr>
        <w:t xml:space="preserve"> </w:t>
      </w:r>
      <w:r w:rsidRPr="006C6B95">
        <w:rPr>
          <w:rFonts w:ascii="Times New Roman" w:hAnsi="Times New Roman" w:cs="B Lotus" w:hint="cs"/>
          <w:color w:val="000000"/>
          <w:sz w:val="24"/>
          <w:szCs w:val="28"/>
          <w:rtl/>
          <w:lang w:bidi="fa-IR"/>
        </w:rPr>
        <w:t>گرم) مشاهده شد. تیمار تیوسولفات پتاسیم (</w:t>
      </w:r>
      <w:r w:rsidR="00D7749D">
        <w:rPr>
          <w:rFonts w:ascii="Times New Roman" w:hAnsi="Times New Roman" w:cs="B Lotus" w:hint="cs"/>
          <w:color w:val="000000"/>
          <w:sz w:val="24"/>
          <w:szCs w:val="28"/>
          <w:rtl/>
          <w:lang w:bidi="fa-IR"/>
        </w:rPr>
        <w:t>6/22</w:t>
      </w:r>
      <w:r w:rsidR="00D7749D" w:rsidRPr="006C6B95">
        <w:rPr>
          <w:rFonts w:ascii="Times New Roman" w:hAnsi="Times New Roman" w:cs="B Lotus" w:hint="cs"/>
          <w:color w:val="000000"/>
          <w:sz w:val="24"/>
          <w:szCs w:val="28"/>
          <w:rtl/>
          <w:lang w:bidi="fa-IR"/>
        </w:rPr>
        <w:t xml:space="preserve"> </w:t>
      </w:r>
      <w:r w:rsidRPr="006C6B95">
        <w:rPr>
          <w:rFonts w:ascii="Times New Roman" w:hAnsi="Times New Roman" w:cs="B Lotus" w:hint="cs"/>
          <w:color w:val="000000"/>
          <w:sz w:val="24"/>
          <w:szCs w:val="28"/>
          <w:rtl/>
          <w:lang w:bidi="fa-IR"/>
        </w:rPr>
        <w:t xml:space="preserve">درصد) موجب افزایش وزن خشک گردو بدون پوست سبز شدند. </w:t>
      </w:r>
      <w:r w:rsidR="0044448D" w:rsidRPr="0044448D">
        <w:rPr>
          <w:rFonts w:ascii="Times New Roman" w:hAnsi="Times New Roman" w:cs="B Lotus" w:hint="cs"/>
          <w:color w:val="000000"/>
          <w:sz w:val="24"/>
          <w:szCs w:val="28"/>
          <w:rtl/>
          <w:lang w:bidi="fa-IR"/>
        </w:rPr>
        <w:t>بیشترین</w:t>
      </w:r>
      <w:r w:rsidR="0044448D" w:rsidRPr="0044448D">
        <w:rPr>
          <w:rFonts w:ascii="Times New Roman" w:hAnsi="Times New Roman" w:cs="B Lotus"/>
          <w:color w:val="000000"/>
          <w:sz w:val="24"/>
          <w:szCs w:val="28"/>
          <w:rtl/>
          <w:lang w:bidi="fa-IR"/>
        </w:rPr>
        <w:t xml:space="preserve"> </w:t>
      </w:r>
      <w:r w:rsidR="0044448D" w:rsidRPr="0044448D">
        <w:rPr>
          <w:rFonts w:ascii="Times New Roman" w:hAnsi="Times New Roman" w:cs="B Lotus" w:hint="cs"/>
          <w:color w:val="000000"/>
          <w:sz w:val="24"/>
          <w:szCs w:val="28"/>
          <w:rtl/>
          <w:lang w:bidi="fa-IR"/>
        </w:rPr>
        <w:t>میزان</w:t>
      </w:r>
      <w:r w:rsidR="0044448D" w:rsidRPr="0044448D">
        <w:rPr>
          <w:rFonts w:ascii="Times New Roman" w:hAnsi="Times New Roman" w:cs="B Lotus"/>
          <w:color w:val="000000"/>
          <w:sz w:val="24"/>
          <w:szCs w:val="28"/>
          <w:rtl/>
          <w:lang w:bidi="fa-IR"/>
        </w:rPr>
        <w:t xml:space="preserve"> </w:t>
      </w:r>
      <w:r w:rsidR="0044448D" w:rsidRPr="0044448D">
        <w:rPr>
          <w:rFonts w:ascii="Times New Roman" w:hAnsi="Times New Roman" w:cs="B Lotus" w:hint="cs"/>
          <w:color w:val="000000"/>
          <w:sz w:val="24"/>
          <w:szCs w:val="28"/>
          <w:rtl/>
          <w:lang w:bidi="fa-IR"/>
        </w:rPr>
        <w:t>وزن</w:t>
      </w:r>
      <w:r w:rsidR="0044448D" w:rsidRPr="0044448D">
        <w:rPr>
          <w:rFonts w:ascii="Times New Roman" w:hAnsi="Times New Roman" w:cs="B Lotus"/>
          <w:color w:val="000000"/>
          <w:sz w:val="24"/>
          <w:szCs w:val="28"/>
          <w:rtl/>
          <w:lang w:bidi="fa-IR"/>
        </w:rPr>
        <w:t xml:space="preserve"> </w:t>
      </w:r>
      <w:r w:rsidR="0044448D">
        <w:rPr>
          <w:rFonts w:ascii="Times New Roman" w:hAnsi="Times New Roman" w:cs="B Lotus" w:hint="cs"/>
          <w:color w:val="000000"/>
          <w:sz w:val="24"/>
          <w:szCs w:val="28"/>
          <w:rtl/>
          <w:lang w:bidi="fa-IR"/>
        </w:rPr>
        <w:t>خشک</w:t>
      </w:r>
      <w:r w:rsidR="0044448D" w:rsidRPr="0044448D">
        <w:rPr>
          <w:rFonts w:ascii="Times New Roman" w:hAnsi="Times New Roman" w:cs="B Lotus"/>
          <w:color w:val="000000"/>
          <w:sz w:val="24"/>
          <w:szCs w:val="28"/>
          <w:rtl/>
          <w:lang w:bidi="fa-IR"/>
        </w:rPr>
        <w:t xml:space="preserve"> </w:t>
      </w:r>
      <w:r w:rsidR="0044448D" w:rsidRPr="0044448D">
        <w:rPr>
          <w:rFonts w:ascii="Times New Roman" w:hAnsi="Times New Roman" w:cs="B Lotus" w:hint="cs"/>
          <w:color w:val="000000"/>
          <w:sz w:val="24"/>
          <w:szCs w:val="28"/>
          <w:rtl/>
          <w:lang w:bidi="fa-IR"/>
        </w:rPr>
        <w:t>گردو</w:t>
      </w:r>
      <w:r w:rsidR="0044448D" w:rsidRPr="0044448D">
        <w:rPr>
          <w:rFonts w:ascii="Times New Roman" w:hAnsi="Times New Roman" w:cs="B Lotus"/>
          <w:color w:val="000000"/>
          <w:sz w:val="24"/>
          <w:szCs w:val="28"/>
          <w:rtl/>
          <w:lang w:bidi="fa-IR"/>
        </w:rPr>
        <w:t xml:space="preserve"> </w:t>
      </w:r>
      <w:r w:rsidR="0044448D">
        <w:rPr>
          <w:rFonts w:ascii="Times New Roman" w:hAnsi="Times New Roman" w:cs="B Lotus" w:hint="cs"/>
          <w:color w:val="000000"/>
          <w:sz w:val="24"/>
          <w:szCs w:val="28"/>
          <w:rtl/>
          <w:lang w:bidi="fa-IR"/>
        </w:rPr>
        <w:t>بدون</w:t>
      </w:r>
      <w:r w:rsidR="0044448D" w:rsidRPr="0044448D">
        <w:rPr>
          <w:rFonts w:ascii="Times New Roman" w:hAnsi="Times New Roman" w:cs="B Lotus"/>
          <w:color w:val="000000"/>
          <w:sz w:val="24"/>
          <w:szCs w:val="28"/>
          <w:rtl/>
          <w:lang w:bidi="fa-IR"/>
        </w:rPr>
        <w:t xml:space="preserve"> </w:t>
      </w:r>
      <w:r w:rsidR="0044448D" w:rsidRPr="0044448D">
        <w:rPr>
          <w:rFonts w:ascii="Times New Roman" w:hAnsi="Times New Roman" w:cs="B Lotus" w:hint="cs"/>
          <w:color w:val="000000"/>
          <w:sz w:val="24"/>
          <w:szCs w:val="28"/>
          <w:rtl/>
          <w:lang w:bidi="fa-IR"/>
        </w:rPr>
        <w:t>پوست</w:t>
      </w:r>
      <w:r w:rsidR="0044448D" w:rsidRPr="0044448D">
        <w:rPr>
          <w:rFonts w:ascii="Times New Roman" w:hAnsi="Times New Roman" w:cs="B Lotus"/>
          <w:color w:val="000000"/>
          <w:sz w:val="24"/>
          <w:szCs w:val="28"/>
          <w:rtl/>
          <w:lang w:bidi="fa-IR"/>
        </w:rPr>
        <w:t xml:space="preserve"> </w:t>
      </w:r>
      <w:r w:rsidR="0044448D" w:rsidRPr="0044448D">
        <w:rPr>
          <w:rFonts w:ascii="Times New Roman" w:hAnsi="Times New Roman" w:cs="B Lotus" w:hint="cs"/>
          <w:color w:val="000000"/>
          <w:sz w:val="24"/>
          <w:szCs w:val="28"/>
          <w:rtl/>
          <w:lang w:bidi="fa-IR"/>
        </w:rPr>
        <w:t>در</w:t>
      </w:r>
      <w:r w:rsidR="0044448D" w:rsidRPr="0044448D">
        <w:rPr>
          <w:rFonts w:ascii="Times New Roman" w:hAnsi="Times New Roman" w:cs="B Lotus"/>
          <w:color w:val="000000"/>
          <w:sz w:val="24"/>
          <w:szCs w:val="28"/>
          <w:rtl/>
          <w:lang w:bidi="fa-IR"/>
        </w:rPr>
        <w:t xml:space="preserve"> </w:t>
      </w:r>
      <w:r w:rsidR="0044448D">
        <w:rPr>
          <w:rFonts w:ascii="Times New Roman" w:hAnsi="Times New Roman" w:cs="B Lotus" w:hint="cs"/>
          <w:color w:val="000000"/>
          <w:sz w:val="24"/>
          <w:szCs w:val="28"/>
          <w:rtl/>
          <w:lang w:bidi="fa-IR"/>
        </w:rPr>
        <w:t xml:space="preserve">تیمار </w:t>
      </w:r>
      <w:r w:rsidR="0044448D" w:rsidRPr="0044448D">
        <w:rPr>
          <w:rFonts w:ascii="Times New Roman" w:hAnsi="Times New Roman" w:cs="B Lotus" w:hint="cs"/>
          <w:color w:val="000000"/>
          <w:sz w:val="24"/>
          <w:szCs w:val="28"/>
          <w:rtl/>
          <w:lang w:bidi="fa-IR"/>
        </w:rPr>
        <w:t>ترکیبی</w:t>
      </w:r>
      <w:r w:rsidR="0044448D" w:rsidRPr="0044448D">
        <w:rPr>
          <w:rFonts w:ascii="Times New Roman" w:hAnsi="Times New Roman" w:cs="B Lotus"/>
          <w:color w:val="000000"/>
          <w:sz w:val="24"/>
          <w:szCs w:val="28"/>
          <w:rtl/>
          <w:lang w:bidi="fa-IR"/>
        </w:rPr>
        <w:t xml:space="preserve"> </w:t>
      </w:r>
      <w:r w:rsidR="0044448D" w:rsidRPr="0044448D">
        <w:rPr>
          <w:rFonts w:ascii="Times New Roman" w:hAnsi="Times New Roman" w:cs="B Lotus" w:hint="cs"/>
          <w:color w:val="000000"/>
          <w:sz w:val="24"/>
          <w:szCs w:val="28"/>
          <w:rtl/>
          <w:lang w:bidi="fa-IR"/>
        </w:rPr>
        <w:t>تیوسولفات</w:t>
      </w:r>
      <w:r w:rsidR="0044448D" w:rsidRPr="0044448D">
        <w:rPr>
          <w:rFonts w:ascii="Times New Roman" w:hAnsi="Times New Roman" w:cs="B Lotus"/>
          <w:color w:val="000000"/>
          <w:sz w:val="24"/>
          <w:szCs w:val="28"/>
          <w:rtl/>
          <w:lang w:bidi="fa-IR"/>
        </w:rPr>
        <w:t xml:space="preserve"> </w:t>
      </w:r>
      <w:r w:rsidR="0044448D" w:rsidRPr="0044448D">
        <w:rPr>
          <w:rFonts w:ascii="Times New Roman" w:hAnsi="Times New Roman" w:cs="B Lotus" w:hint="cs"/>
          <w:color w:val="000000"/>
          <w:sz w:val="24"/>
          <w:szCs w:val="28"/>
          <w:rtl/>
          <w:lang w:bidi="fa-IR"/>
        </w:rPr>
        <w:t>کلسیم</w:t>
      </w:r>
      <w:r w:rsidR="0044448D" w:rsidRPr="0044448D">
        <w:rPr>
          <w:rFonts w:ascii="Times New Roman" w:hAnsi="Times New Roman" w:cs="B Lotus"/>
          <w:color w:val="000000"/>
          <w:sz w:val="24"/>
          <w:szCs w:val="28"/>
          <w:rtl/>
          <w:lang w:bidi="fa-IR"/>
        </w:rPr>
        <w:t xml:space="preserve"> </w:t>
      </w:r>
      <w:r w:rsidR="0044448D" w:rsidRPr="0044448D">
        <w:rPr>
          <w:rFonts w:ascii="Times New Roman" w:hAnsi="Times New Roman" w:cs="B Lotus" w:hint="cs"/>
          <w:color w:val="000000"/>
          <w:sz w:val="24"/>
          <w:szCs w:val="28"/>
          <w:rtl/>
          <w:lang w:bidi="fa-IR"/>
        </w:rPr>
        <w:t>و</w:t>
      </w:r>
      <w:r w:rsidR="0044448D" w:rsidRPr="0044448D">
        <w:rPr>
          <w:rFonts w:ascii="Times New Roman" w:hAnsi="Times New Roman" w:cs="B Lotus"/>
          <w:color w:val="000000"/>
          <w:sz w:val="24"/>
          <w:szCs w:val="28"/>
          <w:rtl/>
          <w:lang w:bidi="fa-IR"/>
        </w:rPr>
        <w:t xml:space="preserve"> </w:t>
      </w:r>
      <w:r w:rsidR="0044448D" w:rsidRPr="0044448D">
        <w:rPr>
          <w:rFonts w:ascii="Times New Roman" w:hAnsi="Times New Roman" w:cs="B Lotus" w:hint="cs"/>
          <w:color w:val="000000"/>
          <w:sz w:val="24"/>
          <w:szCs w:val="28"/>
          <w:rtl/>
          <w:lang w:bidi="fa-IR"/>
        </w:rPr>
        <w:t>پتاسیم</w:t>
      </w:r>
      <w:r w:rsidR="0044448D" w:rsidRPr="0044448D">
        <w:rPr>
          <w:rFonts w:ascii="Times New Roman" w:hAnsi="Times New Roman" w:cs="B Lotus"/>
          <w:color w:val="000000"/>
          <w:sz w:val="24"/>
          <w:szCs w:val="28"/>
          <w:rtl/>
          <w:lang w:bidi="fa-IR"/>
        </w:rPr>
        <w:t xml:space="preserve"> </w:t>
      </w:r>
      <w:r w:rsidR="0044448D" w:rsidRPr="0044448D">
        <w:rPr>
          <w:rFonts w:ascii="Times New Roman" w:hAnsi="Times New Roman" w:cs="B Lotus" w:hint="cs"/>
          <w:color w:val="000000"/>
          <w:sz w:val="24"/>
          <w:szCs w:val="28"/>
          <w:rtl/>
          <w:lang w:bidi="fa-IR"/>
        </w:rPr>
        <w:t>با</w:t>
      </w:r>
      <w:r w:rsidR="0044448D" w:rsidRPr="0044448D">
        <w:rPr>
          <w:rFonts w:ascii="Times New Roman" w:hAnsi="Times New Roman" w:cs="B Lotus"/>
          <w:color w:val="000000"/>
          <w:sz w:val="24"/>
          <w:szCs w:val="28"/>
          <w:rtl/>
          <w:lang w:bidi="fa-IR"/>
        </w:rPr>
        <w:t xml:space="preserve"> </w:t>
      </w:r>
      <w:r w:rsidR="0044448D" w:rsidRPr="0044448D">
        <w:rPr>
          <w:rFonts w:ascii="Times New Roman" w:hAnsi="Times New Roman" w:cs="B Lotus" w:hint="cs"/>
          <w:color w:val="000000"/>
          <w:sz w:val="24"/>
          <w:szCs w:val="28"/>
          <w:rtl/>
          <w:lang w:bidi="fa-IR"/>
        </w:rPr>
        <w:t>میانگین</w:t>
      </w:r>
      <w:r w:rsidR="0044448D" w:rsidRPr="0044448D">
        <w:rPr>
          <w:rFonts w:ascii="Times New Roman" w:hAnsi="Times New Roman" w:cs="B Lotus"/>
          <w:color w:val="000000"/>
          <w:sz w:val="24"/>
          <w:szCs w:val="28"/>
          <w:rtl/>
          <w:lang w:bidi="fa-IR"/>
        </w:rPr>
        <w:t xml:space="preserve"> </w:t>
      </w:r>
      <w:r w:rsidR="0044448D">
        <w:rPr>
          <w:rFonts w:ascii="Times New Roman" w:hAnsi="Times New Roman" w:cs="B Lotus" w:hint="cs"/>
          <w:color w:val="000000"/>
          <w:sz w:val="24"/>
          <w:szCs w:val="28"/>
          <w:rtl/>
          <w:lang w:bidi="fa-IR"/>
        </w:rPr>
        <w:t>14</w:t>
      </w:r>
      <w:r w:rsidR="0044448D" w:rsidRPr="0044448D">
        <w:rPr>
          <w:rFonts w:ascii="Times New Roman" w:hAnsi="Times New Roman" w:cs="B Lotus"/>
          <w:color w:val="000000"/>
          <w:sz w:val="24"/>
          <w:szCs w:val="28"/>
          <w:rtl/>
          <w:lang w:bidi="fa-IR"/>
        </w:rPr>
        <w:t xml:space="preserve"> </w:t>
      </w:r>
      <w:r w:rsidR="0044448D" w:rsidRPr="0044448D">
        <w:rPr>
          <w:rFonts w:ascii="Times New Roman" w:hAnsi="Times New Roman" w:cs="B Lotus" w:hint="cs"/>
          <w:color w:val="000000"/>
          <w:sz w:val="24"/>
          <w:szCs w:val="28"/>
          <w:rtl/>
          <w:lang w:bidi="fa-IR"/>
        </w:rPr>
        <w:t>گرم</w:t>
      </w:r>
      <w:r w:rsidR="0044448D" w:rsidRPr="0044448D">
        <w:rPr>
          <w:rFonts w:ascii="Times New Roman" w:hAnsi="Times New Roman" w:cs="B Lotus"/>
          <w:color w:val="000000"/>
          <w:sz w:val="24"/>
          <w:szCs w:val="28"/>
          <w:rtl/>
          <w:lang w:bidi="fa-IR"/>
        </w:rPr>
        <w:t xml:space="preserve"> </w:t>
      </w:r>
      <w:r w:rsidR="0044448D" w:rsidRPr="0044448D">
        <w:rPr>
          <w:rFonts w:ascii="Times New Roman" w:hAnsi="Times New Roman" w:cs="B Lotus" w:hint="cs"/>
          <w:color w:val="000000"/>
          <w:sz w:val="24"/>
          <w:szCs w:val="28"/>
          <w:rtl/>
          <w:lang w:bidi="fa-IR"/>
        </w:rPr>
        <w:t>مشاهده</w:t>
      </w:r>
      <w:r w:rsidR="0044448D" w:rsidRPr="0044448D">
        <w:rPr>
          <w:rFonts w:ascii="Times New Roman" w:hAnsi="Times New Roman" w:cs="B Lotus"/>
          <w:color w:val="000000"/>
          <w:sz w:val="24"/>
          <w:szCs w:val="28"/>
          <w:rtl/>
          <w:lang w:bidi="fa-IR"/>
        </w:rPr>
        <w:t xml:space="preserve"> </w:t>
      </w:r>
      <w:r w:rsidR="0044448D" w:rsidRPr="0044448D">
        <w:rPr>
          <w:rFonts w:ascii="Times New Roman" w:hAnsi="Times New Roman" w:cs="B Lotus" w:hint="cs"/>
          <w:color w:val="000000"/>
          <w:sz w:val="24"/>
          <w:szCs w:val="28"/>
          <w:rtl/>
          <w:lang w:bidi="fa-IR"/>
        </w:rPr>
        <w:t>شد</w:t>
      </w:r>
      <w:r w:rsidR="0044448D" w:rsidRPr="0044448D">
        <w:rPr>
          <w:rFonts w:ascii="Times New Roman" w:hAnsi="Times New Roman" w:cs="B Lotus"/>
          <w:color w:val="000000"/>
          <w:sz w:val="24"/>
          <w:szCs w:val="28"/>
          <w:rtl/>
          <w:lang w:bidi="fa-IR"/>
        </w:rPr>
        <w:t xml:space="preserve"> </w:t>
      </w:r>
      <w:r w:rsidR="0044448D" w:rsidRPr="0044448D">
        <w:rPr>
          <w:rFonts w:ascii="Times New Roman" w:hAnsi="Times New Roman" w:cs="B Lotus" w:hint="cs"/>
          <w:color w:val="000000"/>
          <w:sz w:val="24"/>
          <w:szCs w:val="28"/>
          <w:rtl/>
          <w:lang w:bidi="fa-IR"/>
        </w:rPr>
        <w:t>و</w:t>
      </w:r>
      <w:r w:rsidR="0044448D" w:rsidRPr="0044448D">
        <w:rPr>
          <w:rFonts w:ascii="Times New Roman" w:hAnsi="Times New Roman" w:cs="B Lotus"/>
          <w:color w:val="000000"/>
          <w:sz w:val="24"/>
          <w:szCs w:val="28"/>
          <w:rtl/>
          <w:lang w:bidi="fa-IR"/>
        </w:rPr>
        <w:t xml:space="preserve"> </w:t>
      </w:r>
      <w:r w:rsidR="0044448D" w:rsidRPr="0044448D">
        <w:rPr>
          <w:rFonts w:ascii="Times New Roman" w:hAnsi="Times New Roman" w:cs="B Lotus" w:hint="cs"/>
          <w:color w:val="000000"/>
          <w:sz w:val="24"/>
          <w:szCs w:val="28"/>
          <w:rtl/>
          <w:lang w:bidi="fa-IR"/>
        </w:rPr>
        <w:t>کمترین</w:t>
      </w:r>
      <w:r w:rsidR="0044448D" w:rsidRPr="0044448D">
        <w:rPr>
          <w:rFonts w:ascii="Times New Roman" w:hAnsi="Times New Roman" w:cs="B Lotus"/>
          <w:color w:val="000000"/>
          <w:sz w:val="24"/>
          <w:szCs w:val="28"/>
          <w:rtl/>
          <w:lang w:bidi="fa-IR"/>
        </w:rPr>
        <w:t xml:space="preserve"> </w:t>
      </w:r>
      <w:r w:rsidR="0044448D" w:rsidRPr="0044448D">
        <w:rPr>
          <w:rFonts w:ascii="Times New Roman" w:hAnsi="Times New Roman" w:cs="B Lotus" w:hint="cs"/>
          <w:color w:val="000000"/>
          <w:sz w:val="24"/>
          <w:szCs w:val="28"/>
          <w:rtl/>
          <w:lang w:bidi="fa-IR"/>
        </w:rPr>
        <w:t>در</w:t>
      </w:r>
      <w:r w:rsidR="0044448D" w:rsidRPr="0044448D">
        <w:rPr>
          <w:rFonts w:ascii="Times New Roman" w:hAnsi="Times New Roman" w:cs="B Lotus"/>
          <w:color w:val="000000"/>
          <w:sz w:val="24"/>
          <w:szCs w:val="28"/>
          <w:rtl/>
          <w:lang w:bidi="fa-IR"/>
        </w:rPr>
        <w:t xml:space="preserve"> </w:t>
      </w:r>
      <w:r w:rsidR="0044448D" w:rsidRPr="0044448D">
        <w:rPr>
          <w:rFonts w:ascii="Times New Roman" w:hAnsi="Times New Roman" w:cs="B Lotus" w:hint="cs"/>
          <w:color w:val="000000"/>
          <w:sz w:val="24"/>
          <w:szCs w:val="28"/>
          <w:rtl/>
          <w:lang w:bidi="fa-IR"/>
        </w:rPr>
        <w:t>شاهد</w:t>
      </w:r>
      <w:r w:rsidR="0044448D" w:rsidRPr="0044448D">
        <w:rPr>
          <w:rFonts w:ascii="Times New Roman" w:hAnsi="Times New Roman" w:cs="B Lotus"/>
          <w:color w:val="000000"/>
          <w:sz w:val="24"/>
          <w:szCs w:val="28"/>
          <w:rtl/>
          <w:lang w:bidi="fa-IR"/>
        </w:rPr>
        <w:t xml:space="preserve"> (</w:t>
      </w:r>
      <w:r w:rsidR="0044448D">
        <w:rPr>
          <w:rFonts w:ascii="Times New Roman" w:hAnsi="Times New Roman" w:cs="B Lotus" w:hint="cs"/>
          <w:color w:val="000000"/>
          <w:sz w:val="24"/>
          <w:szCs w:val="28"/>
          <w:rtl/>
          <w:lang w:bidi="fa-IR"/>
        </w:rPr>
        <w:t>12 گرم</w:t>
      </w:r>
      <w:r w:rsidR="0044448D" w:rsidRPr="0044448D">
        <w:rPr>
          <w:rFonts w:ascii="Times New Roman" w:hAnsi="Times New Roman" w:cs="B Lotus"/>
          <w:color w:val="000000"/>
          <w:sz w:val="24"/>
          <w:szCs w:val="28"/>
          <w:rtl/>
          <w:lang w:bidi="fa-IR"/>
        </w:rPr>
        <w:t xml:space="preserve">) </w:t>
      </w:r>
      <w:r w:rsidR="0044448D" w:rsidRPr="0044448D">
        <w:rPr>
          <w:rFonts w:ascii="Times New Roman" w:hAnsi="Times New Roman" w:cs="B Lotus" w:hint="cs"/>
          <w:color w:val="000000"/>
          <w:sz w:val="24"/>
          <w:szCs w:val="28"/>
          <w:rtl/>
          <w:lang w:bidi="fa-IR"/>
        </w:rPr>
        <w:t>مشاهده</w:t>
      </w:r>
      <w:r w:rsidR="0044448D" w:rsidRPr="0044448D">
        <w:rPr>
          <w:rFonts w:ascii="Times New Roman" w:hAnsi="Times New Roman" w:cs="B Lotus"/>
          <w:color w:val="000000"/>
          <w:sz w:val="24"/>
          <w:szCs w:val="28"/>
          <w:rtl/>
          <w:lang w:bidi="fa-IR"/>
        </w:rPr>
        <w:t xml:space="preserve"> </w:t>
      </w:r>
      <w:r w:rsidR="0044448D" w:rsidRPr="0044448D">
        <w:rPr>
          <w:rFonts w:ascii="Times New Roman" w:hAnsi="Times New Roman" w:cs="B Lotus" w:hint="cs"/>
          <w:color w:val="000000"/>
          <w:sz w:val="24"/>
          <w:szCs w:val="28"/>
          <w:rtl/>
          <w:lang w:bidi="fa-IR"/>
        </w:rPr>
        <w:t>شد</w:t>
      </w:r>
      <w:r w:rsidR="0044448D" w:rsidRPr="0044448D">
        <w:rPr>
          <w:rFonts w:ascii="Times New Roman" w:hAnsi="Times New Roman" w:cs="B Lotus"/>
          <w:color w:val="000000"/>
          <w:sz w:val="24"/>
          <w:szCs w:val="28"/>
          <w:rtl/>
          <w:lang w:bidi="fa-IR"/>
        </w:rPr>
        <w:t>.</w:t>
      </w:r>
    </w:p>
    <w:p w14:paraId="7E35BA09" w14:textId="706B24CD" w:rsidR="005604AB" w:rsidRPr="006C6B95" w:rsidRDefault="00560359" w:rsidP="005604AB">
      <w:pPr>
        <w:bidi/>
        <w:spacing w:line="360" w:lineRule="auto"/>
        <w:ind w:firstLine="284"/>
        <w:jc w:val="center"/>
        <w:rPr>
          <w:rFonts w:ascii="Times New Roman" w:hAnsi="Times New Roman" w:cs="B Lotus"/>
          <w:color w:val="000000"/>
          <w:sz w:val="24"/>
          <w:szCs w:val="28"/>
          <w:lang w:bidi="fa-IR"/>
        </w:rPr>
      </w:pPr>
      <w:r w:rsidRPr="0051741F">
        <w:rPr>
          <w:noProof/>
          <w:lang w:bidi="fa-IR"/>
        </w:rPr>
        <w:drawing>
          <wp:inline distT="0" distB="0" distL="0" distR="0" wp14:anchorId="0F8D588D" wp14:editId="37D48E7D">
            <wp:extent cx="4572000" cy="2743200"/>
            <wp:effectExtent l="0" t="0" r="0" b="0"/>
            <wp:docPr id="34" name="Chart 1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E2EF609" w14:textId="77777777" w:rsidR="006E7BBB" w:rsidRPr="006C6B95" w:rsidRDefault="006E7BBB" w:rsidP="006E7BBB">
      <w:pPr>
        <w:bidi/>
        <w:spacing w:line="360" w:lineRule="auto"/>
        <w:ind w:firstLine="284"/>
        <w:jc w:val="center"/>
        <w:rPr>
          <w:rFonts w:ascii="Times New Roman" w:hAnsi="Times New Roman" w:cs="B Lotus"/>
          <w:color w:val="000000"/>
          <w:sz w:val="24"/>
          <w:szCs w:val="28"/>
          <w:lang w:bidi="fa-IR"/>
        </w:rPr>
      </w:pPr>
    </w:p>
    <w:p w14:paraId="1AA1A066" w14:textId="77777777" w:rsidR="006E7BBB" w:rsidRPr="006C6B95" w:rsidRDefault="006E7BBB" w:rsidP="006E7BBB">
      <w:pPr>
        <w:bidi/>
        <w:spacing w:line="360" w:lineRule="auto"/>
        <w:ind w:firstLine="284"/>
        <w:jc w:val="center"/>
        <w:rPr>
          <w:rFonts w:ascii="Times New Roman" w:hAnsi="Times New Roman" w:cs="B Lotus"/>
          <w:color w:val="000000"/>
          <w:sz w:val="24"/>
          <w:szCs w:val="28"/>
          <w:rtl/>
          <w:lang w:bidi="fa-IR"/>
        </w:rPr>
      </w:pPr>
    </w:p>
    <w:p w14:paraId="45931689" w14:textId="7A67B666" w:rsidR="00D7749D" w:rsidRPr="006C6B95" w:rsidRDefault="005604AB" w:rsidP="00D7749D">
      <w:pPr>
        <w:bidi/>
        <w:spacing w:line="360" w:lineRule="auto"/>
        <w:ind w:firstLine="284"/>
        <w:jc w:val="center"/>
        <w:rPr>
          <w:rFonts w:ascii="Times New Roman" w:hAnsi="Times New Roman" w:cs="B Lotus"/>
          <w:color w:val="000000"/>
          <w:sz w:val="24"/>
          <w:szCs w:val="28"/>
          <w:rtl/>
          <w:lang w:bidi="fa-IR"/>
        </w:rPr>
      </w:pPr>
      <w:r w:rsidRPr="005604AB">
        <w:rPr>
          <w:noProof/>
          <w:lang w:bidi="fa-IR"/>
        </w:rPr>
        <w:lastRenderedPageBreak/>
        <w:t xml:space="preserve"> </w:t>
      </w:r>
      <w:r w:rsidR="00560359" w:rsidRPr="0051741F">
        <w:rPr>
          <w:noProof/>
          <w:lang w:bidi="fa-IR"/>
        </w:rPr>
        <w:drawing>
          <wp:inline distT="0" distB="0" distL="0" distR="0" wp14:anchorId="3C8AE5BA" wp14:editId="54F948B9">
            <wp:extent cx="4572000" cy="2743200"/>
            <wp:effectExtent l="0" t="0" r="0" b="0"/>
            <wp:docPr id="834598382" name="Chart 1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sidR="00560359" w:rsidRPr="0051741F">
        <w:rPr>
          <w:noProof/>
          <w:lang w:bidi="fa-IR"/>
        </w:rPr>
        <w:drawing>
          <wp:inline distT="0" distB="0" distL="0" distR="0" wp14:anchorId="379BD581" wp14:editId="3BC5BB8D">
            <wp:extent cx="4572000" cy="2743200"/>
            <wp:effectExtent l="0" t="0" r="0" b="0"/>
            <wp:docPr id="36" name="Chart 1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6D4696D" w14:textId="77777777" w:rsidR="006E7BBB" w:rsidRPr="006C6B95" w:rsidRDefault="006E7BBB" w:rsidP="00384D60">
      <w:pPr>
        <w:bidi/>
        <w:spacing w:line="360" w:lineRule="auto"/>
        <w:ind w:firstLine="284"/>
        <w:jc w:val="center"/>
        <w:rPr>
          <w:rFonts w:ascii="Times New Roman" w:hAnsi="Times New Roman" w:cs="B Lotus"/>
          <w:color w:val="000000"/>
          <w:szCs w:val="24"/>
          <w:rtl/>
          <w:lang w:bidi="fa-IR"/>
        </w:rPr>
      </w:pPr>
      <w:r w:rsidRPr="006C6B95">
        <w:rPr>
          <w:rFonts w:ascii="Times New Roman" w:hAnsi="Times New Roman" w:cs="B Lotus" w:hint="cs"/>
          <w:color w:val="000000"/>
          <w:szCs w:val="24"/>
          <w:rtl/>
          <w:lang w:bidi="fa-IR"/>
        </w:rPr>
        <w:t>شکل 4-</w:t>
      </w:r>
      <w:r w:rsidR="00AF31B0">
        <w:rPr>
          <w:rFonts w:ascii="Times New Roman" w:hAnsi="Times New Roman" w:cs="B Lotus" w:hint="cs"/>
          <w:color w:val="000000"/>
          <w:szCs w:val="24"/>
          <w:rtl/>
          <w:lang w:bidi="fa-IR"/>
        </w:rPr>
        <w:t>5</w:t>
      </w:r>
      <w:r w:rsidRPr="006C6B95">
        <w:rPr>
          <w:rFonts w:ascii="Times New Roman" w:hAnsi="Times New Roman" w:cs="B Lotus" w:hint="cs"/>
          <w:color w:val="000000"/>
          <w:szCs w:val="24"/>
          <w:rtl/>
          <w:lang w:bidi="fa-IR"/>
        </w:rPr>
        <w:t xml:space="preserve">- </w:t>
      </w:r>
      <w:r w:rsidRPr="006C6B95">
        <w:rPr>
          <w:rFonts w:ascii="Times New Roman" w:hAnsi="Times New Roman" w:cs="B Lotus"/>
          <w:color w:val="000000"/>
          <w:szCs w:val="24"/>
          <w:rtl/>
          <w:lang w:bidi="fa-IR"/>
        </w:rPr>
        <w:t xml:space="preserve">اثر </w:t>
      </w:r>
      <w:r w:rsidRPr="006C6B95">
        <w:rPr>
          <w:rFonts w:ascii="Times New Roman" w:hAnsi="Times New Roman" w:cs="B Lotus" w:hint="cs"/>
          <w:color w:val="000000"/>
          <w:szCs w:val="24"/>
          <w:rtl/>
          <w:lang w:bidi="fa-IR"/>
        </w:rPr>
        <w:t>تیمار تیوسولفات کلسیم، تیوسولفات پتاسیم و ترکیب تیوسولفات کلسیم و پتاسیم</w:t>
      </w:r>
      <w:r w:rsidRPr="006C6B95">
        <w:rPr>
          <w:rFonts w:ascii="Times New Roman" w:hAnsi="Times New Roman" w:cs="B Lotus"/>
          <w:color w:val="000000"/>
          <w:szCs w:val="24"/>
          <w:rtl/>
          <w:lang w:bidi="fa-IR"/>
        </w:rPr>
        <w:t xml:space="preserve"> </w:t>
      </w:r>
      <w:r>
        <w:rPr>
          <w:rFonts w:ascii="Times New Roman" w:hAnsi="Times New Roman" w:cs="B Lotus" w:hint="cs"/>
          <w:color w:val="000000"/>
          <w:szCs w:val="24"/>
          <w:rtl/>
          <w:lang w:bidi="fa-IR"/>
        </w:rPr>
        <w:t xml:space="preserve">در مقایسه با شاهد </w:t>
      </w:r>
      <w:r w:rsidRPr="006C6B95">
        <w:rPr>
          <w:rFonts w:ascii="Times New Roman" w:hAnsi="Times New Roman" w:cs="B Lotus"/>
          <w:color w:val="000000"/>
          <w:szCs w:val="24"/>
          <w:rtl/>
          <w:lang w:bidi="fa-IR"/>
        </w:rPr>
        <w:t>بر</w:t>
      </w:r>
      <w:r w:rsidRPr="006C6B95">
        <w:rPr>
          <w:rFonts w:ascii="Times New Roman" w:hAnsi="Times New Roman" w:cs="B Lotus" w:hint="cs"/>
          <w:color w:val="000000"/>
          <w:szCs w:val="24"/>
          <w:rtl/>
          <w:lang w:bidi="fa-IR"/>
        </w:rPr>
        <w:t xml:space="preserve"> وزن تر و خشک بدون پوست سبز میوه گردو رقم</w:t>
      </w:r>
      <w:r>
        <w:rPr>
          <w:rFonts w:ascii="Times New Roman" w:hAnsi="Times New Roman" w:cs="B Lotus" w:hint="cs"/>
          <w:color w:val="000000"/>
          <w:szCs w:val="24"/>
          <w:rtl/>
          <w:lang w:bidi="fa-IR"/>
        </w:rPr>
        <w:t xml:space="preserve"> چندلر (</w:t>
      </w:r>
      <w:proofErr w:type="spellStart"/>
      <w:r w:rsidRPr="006C6B95">
        <w:rPr>
          <w:rFonts w:ascii="Times New Roman" w:hAnsi="Times New Roman" w:cs="B Lotus"/>
          <w:color w:val="000000"/>
          <w:szCs w:val="24"/>
          <w:lang w:bidi="fa-IR"/>
        </w:rPr>
        <w:t>CaTs</w:t>
      </w:r>
      <w:proofErr w:type="spellEnd"/>
      <w:r w:rsidRPr="006C6B95" w:rsidDel="005017B3">
        <w:rPr>
          <w:rFonts w:ascii="Times New Roman" w:hAnsi="Times New Roman" w:cs="B Lotus" w:hint="cs"/>
          <w:color w:val="000000"/>
          <w:szCs w:val="24"/>
          <w:rtl/>
          <w:lang w:bidi="fa-IR"/>
        </w:rPr>
        <w:t xml:space="preserve"> </w:t>
      </w:r>
      <w:r w:rsidRPr="006C6B95">
        <w:rPr>
          <w:rFonts w:ascii="Times New Roman" w:hAnsi="Times New Roman" w:cs="B Lotus" w:hint="cs"/>
          <w:color w:val="000000"/>
          <w:szCs w:val="24"/>
          <w:rtl/>
          <w:lang w:bidi="fa-IR"/>
        </w:rPr>
        <w:t>:</w:t>
      </w:r>
      <w:r>
        <w:rPr>
          <w:rFonts w:ascii="Times New Roman" w:hAnsi="Times New Roman" w:cs="B Lotus" w:hint="cs"/>
          <w:color w:val="000000"/>
          <w:szCs w:val="24"/>
          <w:rtl/>
          <w:lang w:bidi="fa-IR"/>
        </w:rPr>
        <w:t xml:space="preserve"> </w:t>
      </w:r>
      <w:r w:rsidRPr="006C6B95">
        <w:rPr>
          <w:rFonts w:ascii="Times New Roman" w:hAnsi="Times New Roman" w:cs="B Lotus" w:hint="cs"/>
          <w:color w:val="000000"/>
          <w:szCs w:val="24"/>
          <w:rtl/>
          <w:lang w:bidi="fa-IR"/>
        </w:rPr>
        <w:t xml:space="preserve">تیوسولفات کلسیم، </w:t>
      </w:r>
      <w:r w:rsidRPr="006C6B95">
        <w:rPr>
          <w:rFonts w:ascii="Times New Roman" w:hAnsi="Times New Roman" w:cs="B Lotus"/>
          <w:color w:val="000000"/>
          <w:szCs w:val="24"/>
          <w:lang w:bidi="fa-IR"/>
        </w:rPr>
        <w:t>KTS</w:t>
      </w:r>
      <w:r w:rsidRPr="006C6B95">
        <w:rPr>
          <w:rFonts w:ascii="Times New Roman" w:hAnsi="Times New Roman" w:cs="B Lotus" w:hint="cs"/>
          <w:color w:val="000000"/>
          <w:szCs w:val="24"/>
          <w:rtl/>
          <w:lang w:bidi="fa-IR"/>
        </w:rPr>
        <w:t>: تیوسولفات پتاسیم</w:t>
      </w:r>
      <w:r>
        <w:rPr>
          <w:rFonts w:ascii="Times New Roman" w:hAnsi="Times New Roman" w:cs="B Lotus" w:hint="cs"/>
          <w:color w:val="000000"/>
          <w:szCs w:val="24"/>
          <w:rtl/>
          <w:lang w:bidi="fa-IR"/>
        </w:rPr>
        <w:t>)</w:t>
      </w:r>
      <w:r w:rsidRPr="006C6B95">
        <w:rPr>
          <w:rFonts w:ascii="Times New Roman" w:hAnsi="Times New Roman" w:cs="B Lotus" w:hint="cs"/>
          <w:color w:val="000000"/>
          <w:szCs w:val="24"/>
          <w:rtl/>
          <w:lang w:bidi="fa-IR"/>
        </w:rPr>
        <w:t xml:space="preserve">، </w:t>
      </w:r>
    </w:p>
    <w:p w14:paraId="0DDD4468" w14:textId="77777777" w:rsidR="006E7BBB" w:rsidRDefault="006E7BBB" w:rsidP="006E7BBB">
      <w:pPr>
        <w:bidi/>
        <w:spacing w:line="360" w:lineRule="auto"/>
        <w:jc w:val="both"/>
        <w:rPr>
          <w:rFonts w:ascii="Times New Roman" w:hAnsi="Times New Roman" w:cs="B Lotus"/>
          <w:b/>
          <w:bCs/>
          <w:color w:val="000000"/>
          <w:sz w:val="24"/>
          <w:szCs w:val="28"/>
          <w:rtl/>
          <w:lang w:bidi="fa-IR"/>
        </w:rPr>
      </w:pPr>
    </w:p>
    <w:p w14:paraId="7C95FA08" w14:textId="77777777" w:rsidR="00AF6BCA" w:rsidRPr="006C6B95" w:rsidRDefault="00AF6BCA" w:rsidP="00DE14FE">
      <w:pPr>
        <w:bidi/>
        <w:spacing w:line="360" w:lineRule="auto"/>
        <w:jc w:val="both"/>
        <w:rPr>
          <w:rFonts w:ascii="Times New Roman" w:hAnsi="Times New Roman" w:cs="B Lotus"/>
          <w:b/>
          <w:bCs/>
          <w:color w:val="000000"/>
          <w:sz w:val="24"/>
          <w:szCs w:val="28"/>
          <w:rtl/>
          <w:lang w:bidi="fa-IR"/>
        </w:rPr>
      </w:pPr>
      <w:r>
        <w:rPr>
          <w:rFonts w:ascii="Times New Roman" w:hAnsi="Times New Roman" w:cs="B Lotus" w:hint="cs"/>
          <w:b/>
          <w:bCs/>
          <w:color w:val="000000"/>
          <w:sz w:val="24"/>
          <w:szCs w:val="28"/>
          <w:rtl/>
          <w:lang w:bidi="fa-IR"/>
        </w:rPr>
        <w:t>4-4 تاثیر تیمارها بر روی خصوصیات شیمیایی میوه ها</w:t>
      </w:r>
    </w:p>
    <w:p w14:paraId="20A60436" w14:textId="77777777" w:rsidR="00165FAC" w:rsidRDefault="008432D8" w:rsidP="00350775">
      <w:pPr>
        <w:bidi/>
        <w:spacing w:line="360" w:lineRule="auto"/>
        <w:jc w:val="both"/>
        <w:rPr>
          <w:rFonts w:ascii="Times New Roman" w:hAnsi="Times New Roman" w:cs="B Lotus"/>
          <w:color w:val="000000"/>
          <w:sz w:val="24"/>
          <w:szCs w:val="28"/>
          <w:rtl/>
          <w:lang w:bidi="fa-IR"/>
        </w:rPr>
      </w:pPr>
      <w:r w:rsidRPr="006C6B95">
        <w:rPr>
          <w:rFonts w:ascii="Times New Roman" w:hAnsi="Times New Roman" w:cs="B Lotus"/>
          <w:color w:val="000000"/>
          <w:sz w:val="24"/>
          <w:szCs w:val="28"/>
          <w:rtl/>
          <w:lang w:bidi="fa-IR"/>
        </w:rPr>
        <w:lastRenderedPageBreak/>
        <w:t>نتایج تجزیه واریانس</w:t>
      </w:r>
      <w:r w:rsidRPr="006C6B95">
        <w:rPr>
          <w:rFonts w:ascii="Times New Roman" w:hAnsi="Times New Roman" w:cs="B Lotus" w:hint="cs"/>
          <w:color w:val="000000"/>
          <w:sz w:val="24"/>
          <w:szCs w:val="28"/>
          <w:rtl/>
          <w:lang w:bidi="fa-IR"/>
        </w:rPr>
        <w:t xml:space="preserve"> </w:t>
      </w:r>
      <w:r w:rsidR="00165FAC">
        <w:rPr>
          <w:rFonts w:ascii="Times New Roman" w:hAnsi="Times New Roman" w:cs="B Lotus" w:hint="cs"/>
          <w:color w:val="000000"/>
          <w:sz w:val="24"/>
          <w:szCs w:val="28"/>
          <w:rtl/>
          <w:lang w:bidi="fa-IR"/>
        </w:rPr>
        <w:t>خصوصیات شیمیایی میوه</w:t>
      </w:r>
      <w:r w:rsidRPr="006C6B95">
        <w:rPr>
          <w:rFonts w:ascii="Times New Roman" w:hAnsi="Times New Roman" w:cs="B Lotus"/>
          <w:color w:val="000000"/>
          <w:sz w:val="24"/>
          <w:szCs w:val="28"/>
          <w:rtl/>
          <w:lang w:bidi="fa-IR"/>
        </w:rPr>
        <w:t xml:space="preserve"> نشان داد که اثر تیمار</w:t>
      </w:r>
      <w:r w:rsidRPr="006C6B95">
        <w:rPr>
          <w:rFonts w:ascii="Times New Roman" w:hAnsi="Times New Roman" w:cs="B Lotus" w:hint="cs"/>
          <w:color w:val="000000"/>
          <w:sz w:val="24"/>
          <w:szCs w:val="28"/>
          <w:rtl/>
          <w:lang w:bidi="fa-IR"/>
        </w:rPr>
        <w:t xml:space="preserve"> تیوسولفات پتاسیم،، تیوسولفات کلسیم و تیوسولفات کلسیم به همراه تیوسولفات پتاسیم بر میزان فنول کل</w:t>
      </w:r>
      <w:r w:rsidR="00165FAC">
        <w:rPr>
          <w:rFonts w:ascii="Times New Roman" w:hAnsi="Times New Roman" w:cs="B Lotus" w:hint="cs"/>
          <w:color w:val="000000"/>
          <w:sz w:val="24"/>
          <w:szCs w:val="28"/>
          <w:rtl/>
          <w:lang w:bidi="fa-IR"/>
        </w:rPr>
        <w:t>، چربی خام، فیبر و پروتئین</w:t>
      </w:r>
      <w:r w:rsidRPr="006C6B95">
        <w:rPr>
          <w:rFonts w:ascii="Times New Roman" w:hAnsi="Times New Roman" w:cs="B Lotus" w:hint="cs"/>
          <w:color w:val="000000"/>
          <w:sz w:val="24"/>
          <w:szCs w:val="28"/>
          <w:rtl/>
          <w:lang w:bidi="fa-IR"/>
        </w:rPr>
        <w:t xml:space="preserve"> میوه گردو </w:t>
      </w:r>
      <w:r w:rsidR="00165FAC" w:rsidRPr="006C6B95">
        <w:rPr>
          <w:rFonts w:ascii="Times New Roman" w:hAnsi="Times New Roman" w:cs="B Lotus"/>
          <w:color w:val="000000"/>
          <w:sz w:val="24"/>
          <w:szCs w:val="28"/>
          <w:rtl/>
          <w:lang w:bidi="fa-IR"/>
        </w:rPr>
        <w:t xml:space="preserve">در سطح احتمال </w:t>
      </w:r>
      <w:r w:rsidR="00165FAC" w:rsidRPr="006C6B95">
        <w:rPr>
          <w:rFonts w:ascii="Times New Roman" w:hAnsi="Times New Roman" w:cs="B Lotus" w:hint="cs"/>
          <w:color w:val="000000"/>
          <w:sz w:val="24"/>
          <w:szCs w:val="28"/>
          <w:rtl/>
          <w:lang w:bidi="fa-IR"/>
        </w:rPr>
        <w:t>5 درصد</w:t>
      </w:r>
      <w:r w:rsidR="00165FAC" w:rsidRPr="006C6B95">
        <w:rPr>
          <w:rFonts w:ascii="Times New Roman" w:hAnsi="Times New Roman" w:cs="B Lotus"/>
          <w:color w:val="000000"/>
          <w:sz w:val="24"/>
          <w:szCs w:val="28"/>
          <w:rtl/>
          <w:lang w:bidi="fa-IR"/>
        </w:rPr>
        <w:t xml:space="preserve"> </w:t>
      </w:r>
      <w:r w:rsidR="0005750F" w:rsidRPr="006C6B95">
        <w:rPr>
          <w:rFonts w:ascii="Times New Roman" w:hAnsi="Times New Roman" w:cs="B Lotus"/>
          <w:color w:val="000000"/>
          <w:sz w:val="24"/>
          <w:szCs w:val="28"/>
          <w:rtl/>
          <w:lang w:bidi="fa-IR"/>
        </w:rPr>
        <w:t>(</w:t>
      </w:r>
      <w:r w:rsidR="0005750F">
        <w:rPr>
          <w:rFonts w:ascii="Times New Roman" w:hAnsi="Times New Roman" w:cs="B Lotus" w:hint="cs"/>
          <w:color w:val="000000"/>
          <w:sz w:val="24"/>
          <w:szCs w:val="28"/>
          <w:rtl/>
          <w:lang w:bidi="fa-IR"/>
        </w:rPr>
        <w:t>5</w:t>
      </w:r>
      <w:r w:rsidR="0005750F" w:rsidRPr="006C6B95">
        <w:rPr>
          <w:rFonts w:ascii="Times New Roman" w:hAnsi="Times New Roman" w:cs="B Lotus"/>
          <w:color w:val="000000"/>
          <w:sz w:val="24"/>
          <w:szCs w:val="28"/>
          <w:lang w:bidi="fa-IR"/>
        </w:rPr>
        <w:t>%</w:t>
      </w:r>
      <w:r w:rsidR="0005750F">
        <w:rPr>
          <w:rFonts w:ascii="Times New Roman" w:hAnsi="Times New Roman" w:cs="B Lotus" w:hint="cs"/>
          <w:color w:val="000000"/>
          <w:sz w:val="24"/>
          <w:szCs w:val="28"/>
          <w:rtl/>
          <w:lang w:bidi="fa-IR"/>
        </w:rPr>
        <w:t xml:space="preserve"> </w:t>
      </w:r>
      <w:r w:rsidR="0005750F">
        <w:rPr>
          <w:rFonts w:ascii="Times New Roman" w:hAnsi="Times New Roman" w:cs="Times New Roman"/>
          <w:color w:val="000000"/>
          <w:sz w:val="24"/>
          <w:szCs w:val="28"/>
          <w:rtl/>
          <w:lang w:bidi="fa-IR"/>
        </w:rPr>
        <w:t>≥</w:t>
      </w:r>
      <w:r w:rsidR="0005750F" w:rsidRPr="006C6B95">
        <w:rPr>
          <w:rFonts w:ascii="Times New Roman" w:hAnsi="Times New Roman" w:cs="B Lotus"/>
          <w:color w:val="000000"/>
          <w:sz w:val="24"/>
          <w:szCs w:val="28"/>
          <w:lang w:bidi="fa-IR"/>
        </w:rPr>
        <w:t>P</w:t>
      </w:r>
      <w:r w:rsidR="0005750F" w:rsidRPr="006C6B95">
        <w:rPr>
          <w:rFonts w:ascii="Times New Roman" w:hAnsi="Times New Roman" w:cs="B Lotus"/>
          <w:color w:val="000000"/>
          <w:sz w:val="24"/>
          <w:szCs w:val="28"/>
          <w:rtl/>
          <w:lang w:bidi="fa-IR"/>
        </w:rPr>
        <w:t>)</w:t>
      </w:r>
      <w:r w:rsidR="0005750F" w:rsidRPr="006C6B95">
        <w:rPr>
          <w:rFonts w:ascii="Times New Roman" w:hAnsi="Times New Roman" w:cs="B Lotus" w:hint="cs"/>
          <w:color w:val="000000"/>
          <w:sz w:val="24"/>
          <w:szCs w:val="28"/>
          <w:rtl/>
          <w:lang w:bidi="fa-IR"/>
        </w:rPr>
        <w:t xml:space="preserve"> </w:t>
      </w:r>
      <w:r w:rsidR="00165FAC" w:rsidRPr="006C6B95">
        <w:rPr>
          <w:rFonts w:ascii="Times New Roman" w:hAnsi="Times New Roman" w:cs="B Lotus" w:hint="cs"/>
          <w:color w:val="000000"/>
          <w:sz w:val="24"/>
          <w:szCs w:val="28"/>
          <w:rtl/>
          <w:lang w:bidi="fa-IR"/>
        </w:rPr>
        <w:t xml:space="preserve"> </w:t>
      </w:r>
      <w:r w:rsidRPr="006C6B95">
        <w:rPr>
          <w:rFonts w:ascii="Times New Roman" w:hAnsi="Times New Roman" w:cs="B Lotus"/>
          <w:color w:val="000000"/>
          <w:sz w:val="24"/>
          <w:szCs w:val="28"/>
          <w:rtl/>
          <w:lang w:bidi="fa-IR"/>
        </w:rPr>
        <w:t>معنی</w:t>
      </w:r>
      <w:r w:rsidRPr="006C6B95">
        <w:rPr>
          <w:rFonts w:ascii="Times New Roman" w:hAnsi="Times New Roman" w:cs="B Lotus" w:hint="cs"/>
          <w:color w:val="000000"/>
          <w:sz w:val="24"/>
          <w:szCs w:val="28"/>
          <w:rtl/>
          <w:lang w:bidi="fa-IR"/>
        </w:rPr>
        <w:t>‌</w:t>
      </w:r>
      <w:r w:rsidRPr="006C6B95">
        <w:rPr>
          <w:rFonts w:ascii="Times New Roman" w:hAnsi="Times New Roman" w:cs="B Lotus"/>
          <w:color w:val="000000"/>
          <w:sz w:val="24"/>
          <w:szCs w:val="28"/>
          <w:rtl/>
          <w:lang w:bidi="fa-IR"/>
        </w:rPr>
        <w:t>دار بو</w:t>
      </w:r>
      <w:r w:rsidRPr="006C6B95">
        <w:rPr>
          <w:rFonts w:ascii="Times New Roman" w:hAnsi="Times New Roman" w:cs="B Lotus" w:hint="cs"/>
          <w:color w:val="000000"/>
          <w:sz w:val="24"/>
          <w:szCs w:val="28"/>
          <w:rtl/>
          <w:lang w:bidi="fa-IR"/>
        </w:rPr>
        <w:t>د</w:t>
      </w:r>
      <w:r w:rsidR="00165FAC">
        <w:rPr>
          <w:rFonts w:ascii="Times New Roman" w:hAnsi="Times New Roman" w:cs="B Lotus" w:hint="cs"/>
          <w:color w:val="000000"/>
          <w:sz w:val="24"/>
          <w:szCs w:val="28"/>
          <w:rtl/>
          <w:lang w:bidi="fa-IR"/>
        </w:rPr>
        <w:t>. هم چنین اثرات این تیمارها بر روی فلاونوئید کل و آنتی اکسیدان کل</w:t>
      </w:r>
      <w:r w:rsidRPr="006C6B95">
        <w:rPr>
          <w:rFonts w:ascii="Times New Roman" w:hAnsi="Times New Roman" w:cs="B Lotus"/>
          <w:color w:val="000000"/>
          <w:sz w:val="24"/>
          <w:szCs w:val="28"/>
          <w:rtl/>
          <w:lang w:bidi="fa-IR"/>
        </w:rPr>
        <w:t xml:space="preserve"> </w:t>
      </w:r>
      <w:r w:rsidR="00165FAC" w:rsidRPr="006C6B95">
        <w:rPr>
          <w:rFonts w:ascii="Times New Roman" w:hAnsi="Times New Roman" w:cs="B Lotus"/>
          <w:color w:val="000000"/>
          <w:sz w:val="24"/>
          <w:szCs w:val="28"/>
          <w:rtl/>
          <w:lang w:bidi="fa-IR"/>
        </w:rPr>
        <w:t xml:space="preserve">در سطح احتمال </w:t>
      </w:r>
      <w:r w:rsidR="00165FAC" w:rsidRPr="006C6B95">
        <w:rPr>
          <w:rFonts w:ascii="Times New Roman" w:hAnsi="Times New Roman" w:cs="B Lotus" w:hint="cs"/>
          <w:color w:val="000000"/>
          <w:sz w:val="24"/>
          <w:szCs w:val="28"/>
          <w:rtl/>
          <w:lang w:bidi="fa-IR"/>
        </w:rPr>
        <w:t xml:space="preserve">1 درصد </w:t>
      </w:r>
      <w:r w:rsidR="0005750F" w:rsidRPr="006C6B95">
        <w:rPr>
          <w:rFonts w:ascii="Times New Roman" w:hAnsi="Times New Roman" w:cs="B Lotus"/>
          <w:color w:val="000000"/>
          <w:sz w:val="24"/>
          <w:szCs w:val="28"/>
          <w:rtl/>
          <w:lang w:bidi="fa-IR"/>
        </w:rPr>
        <w:t>(</w:t>
      </w:r>
      <w:r w:rsidR="0005750F" w:rsidRPr="006C6B95">
        <w:rPr>
          <w:rFonts w:ascii="Times New Roman" w:hAnsi="Times New Roman" w:cs="B Lotus" w:hint="cs"/>
          <w:color w:val="000000"/>
          <w:sz w:val="24"/>
          <w:szCs w:val="28"/>
          <w:rtl/>
          <w:lang w:bidi="fa-IR"/>
        </w:rPr>
        <w:t>1</w:t>
      </w:r>
      <w:r w:rsidR="0005750F" w:rsidRPr="006C6B95">
        <w:rPr>
          <w:rFonts w:ascii="Times New Roman" w:hAnsi="Times New Roman" w:cs="B Lotus"/>
          <w:color w:val="000000"/>
          <w:sz w:val="24"/>
          <w:szCs w:val="28"/>
          <w:lang w:bidi="fa-IR"/>
        </w:rPr>
        <w:t>%</w:t>
      </w:r>
      <w:r w:rsidR="0005750F">
        <w:rPr>
          <w:rFonts w:ascii="Times New Roman" w:hAnsi="Times New Roman" w:cs="B Lotus" w:hint="cs"/>
          <w:color w:val="000000"/>
          <w:sz w:val="24"/>
          <w:szCs w:val="28"/>
          <w:rtl/>
          <w:lang w:bidi="fa-IR"/>
        </w:rPr>
        <w:t xml:space="preserve"> </w:t>
      </w:r>
      <w:r w:rsidR="0005750F">
        <w:rPr>
          <w:rFonts w:ascii="Times New Roman" w:hAnsi="Times New Roman" w:cs="Times New Roman"/>
          <w:color w:val="000000"/>
          <w:sz w:val="24"/>
          <w:szCs w:val="28"/>
          <w:rtl/>
          <w:lang w:bidi="fa-IR"/>
        </w:rPr>
        <w:t>≥</w:t>
      </w:r>
      <w:r w:rsidR="0005750F" w:rsidRPr="006C6B95">
        <w:rPr>
          <w:rFonts w:ascii="Times New Roman" w:hAnsi="Times New Roman" w:cs="B Lotus"/>
          <w:color w:val="000000"/>
          <w:sz w:val="24"/>
          <w:szCs w:val="28"/>
          <w:lang w:bidi="fa-IR"/>
        </w:rPr>
        <w:t>P</w:t>
      </w:r>
      <w:r w:rsidR="0005750F" w:rsidRPr="006C6B95">
        <w:rPr>
          <w:rFonts w:ascii="Times New Roman" w:hAnsi="Times New Roman" w:cs="B Lotus"/>
          <w:color w:val="000000"/>
          <w:sz w:val="24"/>
          <w:szCs w:val="28"/>
          <w:rtl/>
          <w:lang w:bidi="fa-IR"/>
        </w:rPr>
        <w:t>)</w:t>
      </w:r>
      <w:r w:rsidR="0005750F" w:rsidRPr="006C6B95">
        <w:rPr>
          <w:rFonts w:ascii="Times New Roman" w:hAnsi="Times New Roman" w:cs="B Lotus" w:hint="cs"/>
          <w:color w:val="000000"/>
          <w:sz w:val="24"/>
          <w:szCs w:val="28"/>
          <w:rtl/>
          <w:lang w:bidi="fa-IR"/>
        </w:rPr>
        <w:t xml:space="preserve"> </w:t>
      </w:r>
      <w:r w:rsidR="0005750F">
        <w:rPr>
          <w:rFonts w:ascii="Times New Roman" w:hAnsi="Times New Roman" w:cs="B Lotus" w:hint="cs"/>
          <w:color w:val="000000"/>
          <w:sz w:val="24"/>
          <w:szCs w:val="28"/>
          <w:rtl/>
          <w:lang w:bidi="fa-IR"/>
        </w:rPr>
        <w:t>معنی دار به دست آمد</w:t>
      </w:r>
      <w:r w:rsidR="00644D89">
        <w:rPr>
          <w:rFonts w:ascii="Times New Roman" w:hAnsi="Times New Roman" w:cs="B Lotus" w:hint="cs"/>
          <w:color w:val="000000"/>
          <w:sz w:val="24"/>
          <w:szCs w:val="28"/>
          <w:rtl/>
          <w:lang w:bidi="fa-IR"/>
        </w:rPr>
        <w:t xml:space="preserve"> اما</w:t>
      </w:r>
      <w:r w:rsidR="00644D89" w:rsidRPr="006C6B95">
        <w:rPr>
          <w:rFonts w:ascii="Times New Roman" w:hAnsi="Times New Roman" w:cs="B Lotus" w:hint="cs"/>
          <w:color w:val="000000"/>
          <w:sz w:val="24"/>
          <w:szCs w:val="28"/>
          <w:rtl/>
          <w:lang w:bidi="fa-IR"/>
        </w:rPr>
        <w:t xml:space="preserve"> اثر تیمار تیمار تیوسولفات کلسیم، تیوسولفات پتاسیم و تیمار ترکیبی تیوسولفات پتاسیم و کلسیم بر میزان </w:t>
      </w:r>
      <w:r w:rsidR="00644D89">
        <w:rPr>
          <w:rFonts w:ascii="Times New Roman" w:hAnsi="Times New Roman" w:cs="B Lotus" w:hint="cs"/>
          <w:color w:val="000000"/>
          <w:sz w:val="24"/>
          <w:szCs w:val="28"/>
          <w:rtl/>
          <w:lang w:bidi="fa-IR"/>
        </w:rPr>
        <w:t>خاکستر</w:t>
      </w:r>
      <w:r w:rsidR="00644D89" w:rsidRPr="006C6B95">
        <w:rPr>
          <w:rFonts w:ascii="Times New Roman" w:hAnsi="Times New Roman" w:cs="B Lotus" w:hint="cs"/>
          <w:color w:val="000000"/>
          <w:sz w:val="24"/>
          <w:szCs w:val="28"/>
          <w:rtl/>
          <w:lang w:bidi="fa-IR"/>
        </w:rPr>
        <w:t xml:space="preserve"> میوه گردو معنی</w:t>
      </w:r>
      <w:r w:rsidR="00644D89" w:rsidRPr="006C6B95">
        <w:rPr>
          <w:rFonts w:ascii="Times New Roman" w:hAnsi="Times New Roman" w:cs="B Lotus"/>
          <w:color w:val="000000"/>
          <w:sz w:val="24"/>
          <w:szCs w:val="28"/>
          <w:rtl/>
          <w:lang w:bidi="fa-IR"/>
        </w:rPr>
        <w:softHyphen/>
      </w:r>
      <w:r w:rsidR="00644D89" w:rsidRPr="006C6B95">
        <w:rPr>
          <w:rFonts w:ascii="Times New Roman" w:hAnsi="Times New Roman" w:cs="B Lotus" w:hint="cs"/>
          <w:color w:val="000000"/>
          <w:sz w:val="24"/>
          <w:szCs w:val="28"/>
          <w:rtl/>
          <w:lang w:bidi="fa-IR"/>
        </w:rPr>
        <w:t xml:space="preserve">دار </w:t>
      </w:r>
      <w:r w:rsidR="00644D89">
        <w:rPr>
          <w:rFonts w:ascii="Times New Roman" w:hAnsi="Times New Roman" w:cs="B Lotus" w:hint="cs"/>
          <w:color w:val="000000"/>
          <w:sz w:val="24"/>
          <w:szCs w:val="28"/>
          <w:rtl/>
          <w:lang w:bidi="fa-IR"/>
        </w:rPr>
        <w:t>ن</w:t>
      </w:r>
      <w:r w:rsidR="00644D89" w:rsidRPr="006C6B95">
        <w:rPr>
          <w:rFonts w:ascii="Times New Roman" w:hAnsi="Times New Roman" w:cs="B Lotus" w:hint="cs"/>
          <w:color w:val="000000"/>
          <w:sz w:val="24"/>
          <w:szCs w:val="28"/>
          <w:rtl/>
          <w:lang w:bidi="fa-IR"/>
        </w:rPr>
        <w:t xml:space="preserve">بود </w:t>
      </w:r>
      <w:r w:rsidRPr="006C6B95">
        <w:rPr>
          <w:rFonts w:ascii="Times New Roman" w:hAnsi="Times New Roman" w:cs="B Lotus"/>
          <w:color w:val="000000"/>
          <w:sz w:val="24"/>
          <w:szCs w:val="28"/>
          <w:rtl/>
          <w:lang w:bidi="fa-IR"/>
        </w:rPr>
        <w:t>(جدول</w:t>
      </w:r>
      <w:r w:rsidRPr="006C6B95">
        <w:rPr>
          <w:rFonts w:ascii="Times New Roman" w:hAnsi="Times New Roman" w:cs="B Lotus" w:hint="cs"/>
          <w:color w:val="000000"/>
          <w:sz w:val="24"/>
          <w:szCs w:val="28"/>
          <w:rtl/>
          <w:lang w:bidi="fa-IR"/>
        </w:rPr>
        <w:t xml:space="preserve"> 4-</w:t>
      </w:r>
      <w:r w:rsidR="00350775">
        <w:rPr>
          <w:rFonts w:ascii="Times New Roman" w:hAnsi="Times New Roman" w:cs="B Lotus" w:hint="cs"/>
          <w:color w:val="000000"/>
          <w:sz w:val="24"/>
          <w:szCs w:val="28"/>
          <w:rtl/>
          <w:lang w:bidi="fa-IR"/>
        </w:rPr>
        <w:t>6</w:t>
      </w:r>
      <w:r w:rsidRPr="006C6B95">
        <w:rPr>
          <w:rFonts w:ascii="Times New Roman" w:hAnsi="Times New Roman" w:cs="B Lotus"/>
          <w:color w:val="000000"/>
          <w:sz w:val="24"/>
          <w:szCs w:val="28"/>
          <w:rtl/>
          <w:lang w:bidi="fa-IR"/>
        </w:rPr>
        <w:t>).</w:t>
      </w:r>
      <w:r w:rsidRPr="006C6B95">
        <w:rPr>
          <w:rFonts w:ascii="Times New Roman" w:hAnsi="Times New Roman" w:cs="B Lotus" w:hint="cs"/>
          <w:color w:val="000000"/>
          <w:sz w:val="24"/>
          <w:szCs w:val="28"/>
          <w:rtl/>
          <w:lang w:bidi="fa-IR"/>
        </w:rPr>
        <w:t xml:space="preserve"> </w:t>
      </w:r>
    </w:p>
    <w:p w14:paraId="1BFC5679" w14:textId="77777777" w:rsidR="008432D8" w:rsidRPr="006C6B95" w:rsidRDefault="008432D8" w:rsidP="00350775">
      <w:pPr>
        <w:bidi/>
        <w:spacing w:line="360" w:lineRule="auto"/>
        <w:jc w:val="both"/>
        <w:rPr>
          <w:rFonts w:ascii="Times New Roman" w:hAnsi="Times New Roman" w:cs="B Lotus"/>
          <w:color w:val="000000"/>
          <w:sz w:val="24"/>
          <w:szCs w:val="28"/>
          <w:rtl/>
          <w:lang w:bidi="fa-IR"/>
        </w:rPr>
      </w:pPr>
      <w:r w:rsidRPr="006C6B95">
        <w:rPr>
          <w:rFonts w:ascii="Times New Roman" w:hAnsi="Times New Roman" w:cs="B Lotus" w:hint="cs"/>
          <w:color w:val="000000"/>
          <w:sz w:val="24"/>
          <w:szCs w:val="28"/>
          <w:rtl/>
          <w:lang w:bidi="fa-IR"/>
        </w:rPr>
        <w:t>جدول 4-</w:t>
      </w:r>
      <w:r w:rsidR="00350775">
        <w:rPr>
          <w:rFonts w:ascii="Times New Roman" w:hAnsi="Times New Roman" w:cs="B Lotus" w:hint="cs"/>
          <w:color w:val="000000"/>
          <w:sz w:val="24"/>
          <w:szCs w:val="28"/>
          <w:rtl/>
          <w:lang w:bidi="fa-IR"/>
        </w:rPr>
        <w:t>6</w:t>
      </w:r>
      <w:r w:rsidRPr="006C6B95">
        <w:rPr>
          <w:rFonts w:ascii="Times New Roman" w:hAnsi="Times New Roman" w:cs="B Lotus" w:hint="cs"/>
          <w:color w:val="000000"/>
          <w:sz w:val="24"/>
          <w:szCs w:val="28"/>
          <w:rtl/>
          <w:lang w:bidi="fa-IR"/>
        </w:rPr>
        <w:t>-</w:t>
      </w:r>
      <w:r w:rsidR="005A7105">
        <w:rPr>
          <w:rFonts w:ascii="Times New Roman" w:hAnsi="Times New Roman" w:cs="B Lotus" w:hint="cs"/>
          <w:color w:val="000000"/>
          <w:sz w:val="24"/>
          <w:szCs w:val="28"/>
          <w:rtl/>
          <w:lang w:bidi="fa-IR"/>
        </w:rPr>
        <w:t xml:space="preserve"> </w:t>
      </w:r>
      <w:r w:rsidRPr="006C6B95">
        <w:rPr>
          <w:rFonts w:ascii="Times New Roman" w:hAnsi="Times New Roman" w:cs="B Lotus" w:hint="cs"/>
          <w:color w:val="000000"/>
          <w:sz w:val="24"/>
          <w:szCs w:val="28"/>
          <w:rtl/>
          <w:lang w:bidi="fa-IR"/>
        </w:rPr>
        <w:t>نتایج تجزیه واریانس</w:t>
      </w:r>
      <w:r w:rsidRPr="006C6B95">
        <w:rPr>
          <w:rFonts w:ascii="Times New Roman" w:hAnsi="Times New Roman" w:cs="B Lotus"/>
          <w:color w:val="000000"/>
          <w:sz w:val="24"/>
          <w:szCs w:val="28"/>
          <w:rtl/>
          <w:lang w:bidi="fa-IR"/>
        </w:rPr>
        <w:t xml:space="preserve"> اثر </w:t>
      </w:r>
      <w:r w:rsidRPr="006C6B95">
        <w:rPr>
          <w:rFonts w:ascii="Times New Roman" w:hAnsi="Times New Roman" w:cs="B Lotus" w:hint="cs"/>
          <w:color w:val="000000"/>
          <w:sz w:val="24"/>
          <w:szCs w:val="28"/>
          <w:rtl/>
          <w:lang w:bidi="fa-IR"/>
        </w:rPr>
        <w:t>تیمار تیوسولفات کلسیم، تیوسولفات پتاسیم و ترکیب تیوسولفات کلسیم و پتاسیم</w:t>
      </w:r>
      <w:r w:rsidRPr="006C6B95">
        <w:rPr>
          <w:rFonts w:ascii="Times New Roman" w:hAnsi="Times New Roman" w:cs="B Lotus"/>
          <w:color w:val="000000"/>
          <w:sz w:val="24"/>
          <w:szCs w:val="28"/>
          <w:rtl/>
          <w:lang w:bidi="fa-IR"/>
        </w:rPr>
        <w:t xml:space="preserve"> بر برخ</w:t>
      </w:r>
      <w:r w:rsidRPr="006C6B95">
        <w:rPr>
          <w:rFonts w:ascii="Times New Roman" w:hAnsi="Times New Roman" w:cs="B Lotus" w:hint="cs"/>
          <w:color w:val="000000"/>
          <w:sz w:val="24"/>
          <w:szCs w:val="28"/>
          <w:rtl/>
          <w:lang w:bidi="fa-IR"/>
        </w:rPr>
        <w:t>ی</w:t>
      </w:r>
      <w:r w:rsidRPr="006C6B95">
        <w:rPr>
          <w:rFonts w:ascii="Times New Roman" w:hAnsi="Times New Roman" w:cs="B Lotus"/>
          <w:color w:val="000000"/>
          <w:sz w:val="24"/>
          <w:szCs w:val="28"/>
          <w:rtl/>
          <w:lang w:bidi="fa-IR"/>
        </w:rPr>
        <w:t xml:space="preserve"> صفات فیزیک</w:t>
      </w:r>
      <w:r w:rsidR="008E503A">
        <w:rPr>
          <w:rFonts w:ascii="Times New Roman" w:hAnsi="Times New Roman" w:cs="B Lotus" w:hint="cs"/>
          <w:color w:val="000000"/>
          <w:sz w:val="24"/>
          <w:szCs w:val="28"/>
          <w:rtl/>
          <w:lang w:bidi="fa-IR"/>
        </w:rPr>
        <w:t xml:space="preserve">ی </w:t>
      </w:r>
      <w:r w:rsidRPr="006C6B95">
        <w:rPr>
          <w:rFonts w:ascii="Times New Roman" w:hAnsi="Times New Roman" w:cs="B Lotus"/>
          <w:color w:val="000000"/>
          <w:sz w:val="24"/>
          <w:szCs w:val="28"/>
          <w:rtl/>
          <w:lang w:bidi="fa-IR"/>
        </w:rPr>
        <w:t>و</w:t>
      </w:r>
      <w:r w:rsidR="008E503A">
        <w:rPr>
          <w:rFonts w:ascii="Times New Roman" w:hAnsi="Times New Roman" w:cs="B Lotus" w:hint="cs"/>
          <w:color w:val="000000"/>
          <w:sz w:val="24"/>
          <w:szCs w:val="28"/>
          <w:rtl/>
          <w:lang w:bidi="fa-IR"/>
        </w:rPr>
        <w:t xml:space="preserve"> </w:t>
      </w:r>
      <w:r w:rsidRPr="006C6B95">
        <w:rPr>
          <w:rFonts w:ascii="Times New Roman" w:hAnsi="Times New Roman" w:cs="B Lotus"/>
          <w:color w:val="000000"/>
          <w:sz w:val="24"/>
          <w:szCs w:val="28"/>
          <w:rtl/>
          <w:lang w:bidi="fa-IR"/>
        </w:rPr>
        <w:t>شیمیایی</w:t>
      </w:r>
      <w:r w:rsidRPr="006C6B95">
        <w:rPr>
          <w:rFonts w:ascii="Times New Roman" w:hAnsi="Times New Roman" w:cs="B Lotus" w:hint="cs"/>
          <w:color w:val="000000"/>
          <w:sz w:val="24"/>
          <w:szCs w:val="28"/>
          <w:rtl/>
          <w:lang w:bidi="fa-IR"/>
        </w:rPr>
        <w:t xml:space="preserve"> گردو رقم چندلر</w:t>
      </w:r>
    </w:p>
    <w:tbl>
      <w:tblPr>
        <w:bidiVisual/>
        <w:tblW w:w="9936"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596"/>
        <w:gridCol w:w="886"/>
        <w:gridCol w:w="1016"/>
        <w:gridCol w:w="1073"/>
        <w:gridCol w:w="1108"/>
        <w:gridCol w:w="795"/>
        <w:gridCol w:w="1191"/>
        <w:gridCol w:w="1139"/>
        <w:gridCol w:w="60"/>
        <w:gridCol w:w="1022"/>
        <w:gridCol w:w="50"/>
      </w:tblGrid>
      <w:tr w:rsidR="00BE14C0" w:rsidRPr="00CC0598" w14:paraId="192EF656" w14:textId="77777777" w:rsidTr="00BE14C0">
        <w:trPr>
          <w:gridAfter w:val="1"/>
          <w:wAfter w:w="50" w:type="dxa"/>
          <w:jc w:val="center"/>
        </w:trPr>
        <w:tc>
          <w:tcPr>
            <w:tcW w:w="8802" w:type="dxa"/>
            <w:gridSpan w:val="8"/>
            <w:shd w:val="clear" w:color="auto" w:fill="auto"/>
          </w:tcPr>
          <w:p w14:paraId="3A8E250B" w14:textId="77777777" w:rsidR="00BE14C0" w:rsidRPr="00CC0598" w:rsidRDefault="00BE14C0" w:rsidP="00054BD1">
            <w:pPr>
              <w:bidi/>
              <w:spacing w:after="0" w:line="360" w:lineRule="auto"/>
              <w:jc w:val="center"/>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میانگین مربعات</w:t>
            </w:r>
          </w:p>
        </w:tc>
        <w:tc>
          <w:tcPr>
            <w:tcW w:w="1084" w:type="dxa"/>
            <w:gridSpan w:val="2"/>
          </w:tcPr>
          <w:p w14:paraId="7A2FDC9A" w14:textId="77777777" w:rsidR="00BE14C0" w:rsidRPr="00CC0598" w:rsidRDefault="00BE14C0" w:rsidP="00054BD1">
            <w:pPr>
              <w:bidi/>
              <w:spacing w:after="0" w:line="360" w:lineRule="auto"/>
              <w:jc w:val="center"/>
              <w:rPr>
                <w:rFonts w:ascii="Times New Roman" w:hAnsi="Times New Roman" w:cs="B Lotus"/>
                <w:color w:val="000000"/>
                <w:sz w:val="24"/>
                <w:szCs w:val="28"/>
                <w:rtl/>
                <w:lang w:bidi="fa-IR"/>
              </w:rPr>
            </w:pPr>
          </w:p>
        </w:tc>
      </w:tr>
      <w:tr w:rsidR="00BE14C0" w:rsidRPr="00CC0598" w14:paraId="7F57E09D" w14:textId="77777777" w:rsidTr="00BE14C0">
        <w:trPr>
          <w:jc w:val="center"/>
        </w:trPr>
        <w:tc>
          <w:tcPr>
            <w:tcW w:w="1608" w:type="dxa"/>
            <w:tcBorders>
              <w:bottom w:val="single" w:sz="4" w:space="0" w:color="auto"/>
            </w:tcBorders>
            <w:shd w:val="clear" w:color="auto" w:fill="auto"/>
          </w:tcPr>
          <w:p w14:paraId="39ACF46B"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rtl/>
                <w:lang w:bidi="fa-IR"/>
              </w:rPr>
              <w:t>منابع تغییرات</w:t>
            </w:r>
          </w:p>
        </w:tc>
        <w:tc>
          <w:tcPr>
            <w:tcW w:w="891" w:type="dxa"/>
            <w:tcBorders>
              <w:bottom w:val="single" w:sz="4" w:space="0" w:color="auto"/>
            </w:tcBorders>
            <w:shd w:val="clear" w:color="auto" w:fill="auto"/>
          </w:tcPr>
          <w:p w14:paraId="3B298909"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rtl/>
                <w:lang w:bidi="fa-IR"/>
              </w:rPr>
              <w:t>درجه آزادی</w:t>
            </w:r>
          </w:p>
        </w:tc>
        <w:tc>
          <w:tcPr>
            <w:tcW w:w="1020" w:type="dxa"/>
            <w:tcBorders>
              <w:bottom w:val="single" w:sz="4" w:space="0" w:color="auto"/>
            </w:tcBorders>
            <w:shd w:val="clear" w:color="auto" w:fill="auto"/>
          </w:tcPr>
          <w:p w14:paraId="437AE1C8"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rtl/>
                <w:lang w:bidi="fa-IR"/>
              </w:rPr>
              <w:t>فنول کل</w:t>
            </w:r>
          </w:p>
        </w:tc>
        <w:tc>
          <w:tcPr>
            <w:tcW w:w="1028" w:type="dxa"/>
            <w:tcBorders>
              <w:bottom w:val="single" w:sz="4" w:space="0" w:color="auto"/>
            </w:tcBorders>
            <w:shd w:val="clear" w:color="auto" w:fill="auto"/>
          </w:tcPr>
          <w:p w14:paraId="5C348262"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lang w:bidi="fa-IR"/>
              </w:rPr>
            </w:pPr>
            <w:r w:rsidRPr="006C6B95">
              <w:rPr>
                <w:rFonts w:ascii="Times New Roman" w:eastAsia="SimSun" w:hAnsi="Times New Roman" w:cs="B Lotus" w:hint="cs"/>
                <w:color w:val="000000"/>
                <w:rtl/>
                <w:lang w:bidi="fa-IR"/>
              </w:rPr>
              <w:t>فلاونوئیدکل</w:t>
            </w:r>
          </w:p>
        </w:tc>
        <w:tc>
          <w:tcPr>
            <w:tcW w:w="1114" w:type="dxa"/>
            <w:tcBorders>
              <w:bottom w:val="single" w:sz="4" w:space="0" w:color="auto"/>
            </w:tcBorders>
            <w:shd w:val="clear" w:color="auto" w:fill="auto"/>
          </w:tcPr>
          <w:p w14:paraId="657AC370"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lang w:bidi="fa-IR"/>
              </w:rPr>
            </w:pPr>
            <w:r w:rsidRPr="006C6B95">
              <w:rPr>
                <w:rFonts w:ascii="Times New Roman" w:eastAsia="SimSun" w:hAnsi="Times New Roman" w:cs="B Lotus" w:hint="cs"/>
                <w:color w:val="000000"/>
                <w:rtl/>
                <w:lang w:bidi="fa-IR"/>
              </w:rPr>
              <w:t>آنتی اکسیدان کل</w:t>
            </w:r>
          </w:p>
        </w:tc>
        <w:tc>
          <w:tcPr>
            <w:tcW w:w="797" w:type="dxa"/>
            <w:tcBorders>
              <w:bottom w:val="single" w:sz="4" w:space="0" w:color="auto"/>
            </w:tcBorders>
            <w:shd w:val="clear" w:color="auto" w:fill="auto"/>
          </w:tcPr>
          <w:p w14:paraId="31A897B9"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rtl/>
                <w:lang w:bidi="fa-IR"/>
              </w:rPr>
              <w:t>چربی خام</w:t>
            </w:r>
          </w:p>
        </w:tc>
        <w:tc>
          <w:tcPr>
            <w:tcW w:w="1198" w:type="dxa"/>
            <w:tcBorders>
              <w:bottom w:val="single" w:sz="4" w:space="0" w:color="auto"/>
            </w:tcBorders>
            <w:shd w:val="clear" w:color="auto" w:fill="auto"/>
          </w:tcPr>
          <w:p w14:paraId="2BD16D99"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rtl/>
                <w:lang w:bidi="fa-IR"/>
              </w:rPr>
              <w:t>فیبر</w:t>
            </w:r>
          </w:p>
        </w:tc>
        <w:tc>
          <w:tcPr>
            <w:tcW w:w="1206" w:type="dxa"/>
            <w:gridSpan w:val="2"/>
            <w:tcBorders>
              <w:bottom w:val="single" w:sz="4" w:space="0" w:color="auto"/>
            </w:tcBorders>
            <w:shd w:val="clear" w:color="auto" w:fill="auto"/>
          </w:tcPr>
          <w:p w14:paraId="1C6654CF"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rtl/>
                <w:lang w:bidi="fa-IR"/>
              </w:rPr>
              <w:t>پروتئین</w:t>
            </w:r>
          </w:p>
        </w:tc>
        <w:tc>
          <w:tcPr>
            <w:tcW w:w="1074" w:type="dxa"/>
            <w:gridSpan w:val="2"/>
            <w:tcBorders>
              <w:bottom w:val="single" w:sz="4" w:space="0" w:color="auto"/>
            </w:tcBorders>
          </w:tcPr>
          <w:p w14:paraId="1CD054F4"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CC0598">
              <w:rPr>
                <w:rFonts w:ascii="Times New Roman" w:hAnsi="Times New Roman" w:cs="B Lotus" w:hint="cs"/>
                <w:color w:val="000000"/>
                <w:rtl/>
                <w:lang w:bidi="fa-IR"/>
              </w:rPr>
              <w:t>ماده خشک</w:t>
            </w:r>
          </w:p>
        </w:tc>
      </w:tr>
      <w:tr w:rsidR="00BE14C0" w:rsidRPr="00CC0598" w14:paraId="21C2B2DB" w14:textId="77777777" w:rsidTr="00BE14C0">
        <w:trPr>
          <w:trHeight w:val="756"/>
          <w:jc w:val="center"/>
        </w:trPr>
        <w:tc>
          <w:tcPr>
            <w:tcW w:w="1608" w:type="dxa"/>
            <w:tcBorders>
              <w:bottom w:val="nil"/>
            </w:tcBorders>
            <w:shd w:val="clear" w:color="auto" w:fill="auto"/>
          </w:tcPr>
          <w:p w14:paraId="6950EE47"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rtl/>
                <w:lang w:bidi="fa-IR"/>
              </w:rPr>
              <w:t>بلوک</w:t>
            </w:r>
          </w:p>
        </w:tc>
        <w:tc>
          <w:tcPr>
            <w:tcW w:w="891" w:type="dxa"/>
            <w:tcBorders>
              <w:bottom w:val="nil"/>
            </w:tcBorders>
            <w:shd w:val="clear" w:color="auto" w:fill="auto"/>
          </w:tcPr>
          <w:p w14:paraId="60D214C0" w14:textId="77777777" w:rsidR="00BE14C0" w:rsidRPr="00CC0598" w:rsidRDefault="00BE14C0" w:rsidP="00BE14C0">
            <w:pPr>
              <w:bidi/>
              <w:spacing w:after="0" w:line="360" w:lineRule="auto"/>
              <w:jc w:val="center"/>
              <w:rPr>
                <w:rFonts w:ascii="Times New Roman" w:hAnsi="Times New Roman" w:cs="B Lotus"/>
                <w:color w:val="000000"/>
                <w:szCs w:val="24"/>
                <w:lang w:bidi="fa-IR"/>
              </w:rPr>
            </w:pPr>
            <w:r w:rsidRPr="00CC0598">
              <w:rPr>
                <w:rFonts w:ascii="Times New Roman" w:hAnsi="Times New Roman" w:cs="B Lotus" w:hint="cs"/>
                <w:color w:val="000000"/>
                <w:szCs w:val="24"/>
                <w:rtl/>
                <w:lang w:bidi="fa-IR"/>
              </w:rPr>
              <w:t>2</w:t>
            </w:r>
          </w:p>
        </w:tc>
        <w:tc>
          <w:tcPr>
            <w:tcW w:w="1020" w:type="dxa"/>
            <w:tcBorders>
              <w:bottom w:val="nil"/>
            </w:tcBorders>
            <w:shd w:val="clear" w:color="auto" w:fill="auto"/>
          </w:tcPr>
          <w:p w14:paraId="7672E65C"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rtl/>
                <w:lang w:bidi="fa-IR"/>
              </w:rPr>
              <w:t>3/4</w:t>
            </w:r>
          </w:p>
        </w:tc>
        <w:tc>
          <w:tcPr>
            <w:tcW w:w="1028" w:type="dxa"/>
            <w:tcBorders>
              <w:bottom w:val="nil"/>
            </w:tcBorders>
            <w:shd w:val="clear" w:color="auto" w:fill="auto"/>
          </w:tcPr>
          <w:p w14:paraId="30FC44BE"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rtl/>
                <w:lang w:bidi="fa-IR"/>
              </w:rPr>
              <w:t>52/13</w:t>
            </w:r>
          </w:p>
        </w:tc>
        <w:tc>
          <w:tcPr>
            <w:tcW w:w="1114" w:type="dxa"/>
            <w:tcBorders>
              <w:bottom w:val="nil"/>
            </w:tcBorders>
            <w:shd w:val="clear" w:color="auto" w:fill="auto"/>
          </w:tcPr>
          <w:p w14:paraId="58E60776"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Pr>
                <w:rFonts w:ascii="Times New Roman" w:eastAsia="SimSun" w:hAnsi="Times New Roman" w:cs="B Lotus" w:hint="cs"/>
                <w:color w:val="000000"/>
                <w:rtl/>
                <w:lang w:bidi="fa-IR"/>
              </w:rPr>
              <w:t>08/4</w:t>
            </w:r>
          </w:p>
        </w:tc>
        <w:tc>
          <w:tcPr>
            <w:tcW w:w="797" w:type="dxa"/>
            <w:tcBorders>
              <w:bottom w:val="nil"/>
            </w:tcBorders>
            <w:shd w:val="clear" w:color="auto" w:fill="auto"/>
          </w:tcPr>
          <w:p w14:paraId="0BB91CED"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lang w:bidi="fa-IR"/>
              </w:rPr>
            </w:pPr>
            <w:r>
              <w:rPr>
                <w:rFonts w:ascii="Times New Roman" w:eastAsia="SimSun" w:hAnsi="Times New Roman" w:cs="B Lotus" w:hint="cs"/>
                <w:color w:val="000000"/>
                <w:rtl/>
                <w:lang w:bidi="fa-IR"/>
              </w:rPr>
              <w:t>1</w:t>
            </w:r>
            <w:r w:rsidRPr="006C6B95">
              <w:rPr>
                <w:rFonts w:ascii="Times New Roman" w:eastAsia="SimSun" w:hAnsi="Times New Roman" w:cs="B Lotus" w:hint="cs"/>
                <w:color w:val="000000"/>
                <w:rtl/>
                <w:lang w:bidi="fa-IR"/>
              </w:rPr>
              <w:t>/</w:t>
            </w:r>
            <w:r>
              <w:rPr>
                <w:rFonts w:ascii="Times New Roman" w:eastAsia="SimSun" w:hAnsi="Times New Roman" w:cs="B Lotus" w:hint="cs"/>
                <w:color w:val="000000"/>
                <w:rtl/>
                <w:lang w:bidi="fa-IR"/>
              </w:rPr>
              <w:t>4</w:t>
            </w:r>
          </w:p>
        </w:tc>
        <w:tc>
          <w:tcPr>
            <w:tcW w:w="1198" w:type="dxa"/>
            <w:tcBorders>
              <w:bottom w:val="nil"/>
            </w:tcBorders>
            <w:shd w:val="clear" w:color="auto" w:fill="auto"/>
          </w:tcPr>
          <w:p w14:paraId="57976884"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rtl/>
                <w:lang w:bidi="fa-IR"/>
              </w:rPr>
              <w:t>51/3</w:t>
            </w:r>
          </w:p>
        </w:tc>
        <w:tc>
          <w:tcPr>
            <w:tcW w:w="1206" w:type="dxa"/>
            <w:gridSpan w:val="2"/>
            <w:tcBorders>
              <w:bottom w:val="nil"/>
            </w:tcBorders>
            <w:shd w:val="clear" w:color="auto" w:fill="auto"/>
          </w:tcPr>
          <w:p w14:paraId="66918789"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rtl/>
                <w:lang w:bidi="fa-IR"/>
              </w:rPr>
              <w:t>58/1</w:t>
            </w:r>
          </w:p>
        </w:tc>
        <w:tc>
          <w:tcPr>
            <w:tcW w:w="1074" w:type="dxa"/>
            <w:gridSpan w:val="2"/>
            <w:tcBorders>
              <w:bottom w:val="nil"/>
            </w:tcBorders>
          </w:tcPr>
          <w:p w14:paraId="78098F13"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sz w:val="24"/>
                <w:szCs w:val="24"/>
                <w:rtl/>
                <w:lang w:bidi="fa-IR"/>
              </w:rPr>
              <w:t>3/1</w:t>
            </w:r>
          </w:p>
        </w:tc>
      </w:tr>
      <w:tr w:rsidR="00BE14C0" w:rsidRPr="00CC0598" w14:paraId="3624316F" w14:textId="77777777" w:rsidTr="00BE14C0">
        <w:trPr>
          <w:trHeight w:val="838"/>
          <w:jc w:val="center"/>
        </w:trPr>
        <w:tc>
          <w:tcPr>
            <w:tcW w:w="1608" w:type="dxa"/>
            <w:tcBorders>
              <w:top w:val="nil"/>
              <w:bottom w:val="nil"/>
            </w:tcBorders>
            <w:shd w:val="clear" w:color="auto" w:fill="auto"/>
          </w:tcPr>
          <w:p w14:paraId="45544537"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rtl/>
                <w:lang w:bidi="fa-IR"/>
              </w:rPr>
              <w:t>تیمار</w:t>
            </w:r>
          </w:p>
        </w:tc>
        <w:tc>
          <w:tcPr>
            <w:tcW w:w="891" w:type="dxa"/>
            <w:tcBorders>
              <w:top w:val="nil"/>
              <w:bottom w:val="nil"/>
            </w:tcBorders>
            <w:shd w:val="clear" w:color="auto" w:fill="auto"/>
          </w:tcPr>
          <w:p w14:paraId="4CF017A9" w14:textId="77777777" w:rsidR="00BE14C0" w:rsidRPr="00CC0598" w:rsidRDefault="00BE14C0" w:rsidP="00BE14C0">
            <w:pPr>
              <w:bidi/>
              <w:spacing w:after="0" w:line="360" w:lineRule="auto"/>
              <w:jc w:val="center"/>
              <w:rPr>
                <w:rFonts w:ascii="Times New Roman" w:hAnsi="Times New Roman" w:cs="B Lotus"/>
                <w:color w:val="000000"/>
                <w:szCs w:val="24"/>
                <w:rtl/>
                <w:lang w:bidi="fa-IR"/>
              </w:rPr>
            </w:pPr>
            <w:r w:rsidRPr="00CC0598">
              <w:rPr>
                <w:rFonts w:ascii="Times New Roman" w:hAnsi="Times New Roman" w:cs="B Lotus" w:hint="cs"/>
                <w:color w:val="000000"/>
                <w:szCs w:val="24"/>
                <w:rtl/>
                <w:lang w:bidi="fa-IR"/>
              </w:rPr>
              <w:t>3</w:t>
            </w:r>
          </w:p>
        </w:tc>
        <w:tc>
          <w:tcPr>
            <w:tcW w:w="1020" w:type="dxa"/>
            <w:tcBorders>
              <w:top w:val="nil"/>
              <w:bottom w:val="nil"/>
            </w:tcBorders>
            <w:shd w:val="clear" w:color="auto" w:fill="auto"/>
          </w:tcPr>
          <w:p w14:paraId="31C88F94"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vertAlign w:val="superscript"/>
                <w:rtl/>
                <w:lang w:bidi="fa-IR"/>
              </w:rPr>
              <w:t>*</w:t>
            </w:r>
            <w:r w:rsidRPr="006C6B95">
              <w:rPr>
                <w:rFonts w:ascii="Times New Roman" w:eastAsia="SimSun" w:hAnsi="Times New Roman" w:cs="B Lotus" w:hint="cs"/>
                <w:color w:val="000000"/>
                <w:rtl/>
                <w:lang w:bidi="fa-IR"/>
              </w:rPr>
              <w:t>4/321</w:t>
            </w:r>
          </w:p>
        </w:tc>
        <w:tc>
          <w:tcPr>
            <w:tcW w:w="1028" w:type="dxa"/>
            <w:tcBorders>
              <w:top w:val="nil"/>
              <w:bottom w:val="nil"/>
            </w:tcBorders>
            <w:shd w:val="clear" w:color="auto" w:fill="auto"/>
          </w:tcPr>
          <w:p w14:paraId="7638EACB"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color w:val="000000"/>
                <w:vertAlign w:val="superscript"/>
                <w:lang w:bidi="fa-IR"/>
              </w:rPr>
              <w:t>**</w:t>
            </w:r>
            <w:r w:rsidRPr="006C6B95">
              <w:rPr>
                <w:rFonts w:ascii="Times New Roman" w:eastAsia="SimSun" w:hAnsi="Times New Roman" w:cs="B Lotus" w:hint="cs"/>
                <w:color w:val="000000"/>
                <w:rtl/>
                <w:lang w:bidi="fa-IR"/>
              </w:rPr>
              <w:t>10/1171</w:t>
            </w:r>
          </w:p>
        </w:tc>
        <w:tc>
          <w:tcPr>
            <w:tcW w:w="1114" w:type="dxa"/>
            <w:tcBorders>
              <w:top w:val="nil"/>
              <w:bottom w:val="nil"/>
            </w:tcBorders>
            <w:shd w:val="clear" w:color="auto" w:fill="auto"/>
          </w:tcPr>
          <w:p w14:paraId="00945946"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color w:val="000000"/>
                <w:vertAlign w:val="superscript"/>
                <w:lang w:bidi="fa-IR"/>
              </w:rPr>
              <w:t>*</w:t>
            </w:r>
            <w:r>
              <w:rPr>
                <w:rFonts w:ascii="Times New Roman" w:eastAsia="SimSun" w:hAnsi="Times New Roman" w:cs="B Lotus" w:hint="cs"/>
                <w:color w:val="000000"/>
                <w:rtl/>
                <w:lang w:bidi="fa-IR"/>
              </w:rPr>
              <w:t>3/14</w:t>
            </w:r>
          </w:p>
        </w:tc>
        <w:tc>
          <w:tcPr>
            <w:tcW w:w="797" w:type="dxa"/>
            <w:tcBorders>
              <w:top w:val="nil"/>
              <w:bottom w:val="nil"/>
            </w:tcBorders>
            <w:shd w:val="clear" w:color="auto" w:fill="auto"/>
          </w:tcPr>
          <w:p w14:paraId="563178B8"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vertAlign w:val="superscript"/>
                <w:rtl/>
                <w:lang w:bidi="fa-IR"/>
              </w:rPr>
              <w:t>*</w:t>
            </w:r>
            <w:r>
              <w:rPr>
                <w:rFonts w:ascii="Times New Roman" w:eastAsia="SimSun" w:hAnsi="Times New Roman" w:cs="B Lotus" w:hint="cs"/>
                <w:color w:val="000000"/>
                <w:rtl/>
                <w:lang w:bidi="fa-IR"/>
              </w:rPr>
              <w:t>3</w:t>
            </w:r>
            <w:r w:rsidRPr="006C6B95">
              <w:rPr>
                <w:rFonts w:ascii="Times New Roman" w:eastAsia="SimSun" w:hAnsi="Times New Roman" w:cs="B Lotus" w:hint="cs"/>
                <w:color w:val="000000"/>
                <w:rtl/>
                <w:lang w:bidi="fa-IR"/>
              </w:rPr>
              <w:t>/</w:t>
            </w:r>
            <w:r>
              <w:rPr>
                <w:rFonts w:ascii="Times New Roman" w:eastAsia="SimSun" w:hAnsi="Times New Roman" w:cs="B Lotus" w:hint="cs"/>
                <w:color w:val="000000"/>
                <w:rtl/>
                <w:lang w:bidi="fa-IR"/>
              </w:rPr>
              <w:t>14</w:t>
            </w:r>
          </w:p>
        </w:tc>
        <w:tc>
          <w:tcPr>
            <w:tcW w:w="1198" w:type="dxa"/>
            <w:tcBorders>
              <w:top w:val="nil"/>
              <w:bottom w:val="nil"/>
            </w:tcBorders>
            <w:shd w:val="clear" w:color="auto" w:fill="auto"/>
          </w:tcPr>
          <w:p w14:paraId="42F0FDB7"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vertAlign w:val="superscript"/>
                <w:rtl/>
                <w:lang w:bidi="fa-IR"/>
              </w:rPr>
              <w:t>*</w:t>
            </w:r>
            <w:r w:rsidRPr="006C6B95">
              <w:rPr>
                <w:rFonts w:ascii="Times New Roman" w:eastAsia="SimSun" w:hAnsi="Times New Roman" w:cs="B Lotus" w:hint="cs"/>
                <w:color w:val="000000"/>
                <w:rtl/>
                <w:lang w:bidi="fa-IR"/>
              </w:rPr>
              <w:t>429/0</w:t>
            </w:r>
          </w:p>
        </w:tc>
        <w:tc>
          <w:tcPr>
            <w:tcW w:w="1206" w:type="dxa"/>
            <w:gridSpan w:val="2"/>
            <w:tcBorders>
              <w:top w:val="nil"/>
              <w:bottom w:val="nil"/>
            </w:tcBorders>
            <w:shd w:val="clear" w:color="auto" w:fill="auto"/>
          </w:tcPr>
          <w:p w14:paraId="324236BD"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vertAlign w:val="superscript"/>
                <w:rtl/>
                <w:lang w:bidi="fa-IR"/>
              </w:rPr>
              <w:t>*</w:t>
            </w:r>
            <w:r w:rsidRPr="006C6B95">
              <w:rPr>
                <w:rFonts w:ascii="Times New Roman" w:eastAsia="SimSun" w:hAnsi="Times New Roman" w:cs="B Lotus" w:hint="cs"/>
                <w:color w:val="000000"/>
                <w:rtl/>
                <w:lang w:bidi="fa-IR"/>
              </w:rPr>
              <w:t>58/91</w:t>
            </w:r>
          </w:p>
        </w:tc>
        <w:tc>
          <w:tcPr>
            <w:tcW w:w="1074" w:type="dxa"/>
            <w:gridSpan w:val="2"/>
            <w:tcBorders>
              <w:top w:val="nil"/>
              <w:bottom w:val="nil"/>
            </w:tcBorders>
          </w:tcPr>
          <w:p w14:paraId="313AC1A9"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vertAlign w:val="superscript"/>
                <w:rtl/>
                <w:lang w:bidi="fa-IR"/>
              </w:rPr>
            </w:pPr>
            <w:r w:rsidRPr="006C6B95">
              <w:rPr>
                <w:rFonts w:ascii="Times New Roman" w:eastAsia="SimSun" w:hAnsi="Times New Roman" w:cs="B Lotus" w:hint="cs"/>
                <w:color w:val="000000"/>
                <w:sz w:val="24"/>
                <w:szCs w:val="24"/>
                <w:vertAlign w:val="superscript"/>
                <w:rtl/>
                <w:lang w:bidi="fa-IR"/>
              </w:rPr>
              <w:t>**</w:t>
            </w:r>
            <w:r w:rsidRPr="006C6B95">
              <w:rPr>
                <w:rFonts w:ascii="Times New Roman" w:eastAsia="SimSun" w:hAnsi="Times New Roman" w:cs="B Lotus" w:hint="cs"/>
                <w:color w:val="000000"/>
                <w:sz w:val="24"/>
                <w:szCs w:val="24"/>
                <w:rtl/>
                <w:lang w:bidi="fa-IR"/>
              </w:rPr>
              <w:t>19/19</w:t>
            </w:r>
          </w:p>
        </w:tc>
      </w:tr>
      <w:tr w:rsidR="00BE14C0" w:rsidRPr="00CC0598" w14:paraId="4C389C6A" w14:textId="77777777" w:rsidTr="00BE14C0">
        <w:trPr>
          <w:trHeight w:val="1035"/>
          <w:jc w:val="center"/>
        </w:trPr>
        <w:tc>
          <w:tcPr>
            <w:tcW w:w="1608" w:type="dxa"/>
            <w:tcBorders>
              <w:top w:val="nil"/>
            </w:tcBorders>
            <w:shd w:val="clear" w:color="auto" w:fill="auto"/>
          </w:tcPr>
          <w:p w14:paraId="25893C47"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rtl/>
                <w:lang w:bidi="fa-IR"/>
              </w:rPr>
              <w:t>اشتباه آزمایشی</w:t>
            </w:r>
          </w:p>
        </w:tc>
        <w:tc>
          <w:tcPr>
            <w:tcW w:w="891" w:type="dxa"/>
            <w:tcBorders>
              <w:top w:val="nil"/>
            </w:tcBorders>
            <w:shd w:val="clear" w:color="auto" w:fill="auto"/>
          </w:tcPr>
          <w:p w14:paraId="1CDA382D" w14:textId="77777777" w:rsidR="00BE14C0" w:rsidRPr="00CC0598" w:rsidRDefault="00BE14C0" w:rsidP="00BE14C0">
            <w:pPr>
              <w:bidi/>
              <w:spacing w:after="0" w:line="360" w:lineRule="auto"/>
              <w:jc w:val="center"/>
              <w:rPr>
                <w:rFonts w:ascii="Times New Roman" w:hAnsi="Times New Roman" w:cs="B Lotus"/>
                <w:color w:val="000000"/>
                <w:szCs w:val="24"/>
                <w:rtl/>
                <w:lang w:bidi="fa-IR"/>
              </w:rPr>
            </w:pPr>
            <w:r w:rsidRPr="00CC0598">
              <w:rPr>
                <w:rFonts w:ascii="Times New Roman" w:hAnsi="Times New Roman" w:cs="B Lotus" w:hint="cs"/>
                <w:color w:val="000000"/>
                <w:szCs w:val="24"/>
                <w:rtl/>
                <w:lang w:bidi="fa-IR"/>
              </w:rPr>
              <w:t>12</w:t>
            </w:r>
          </w:p>
        </w:tc>
        <w:tc>
          <w:tcPr>
            <w:tcW w:w="1020" w:type="dxa"/>
            <w:tcBorders>
              <w:top w:val="nil"/>
            </w:tcBorders>
            <w:shd w:val="clear" w:color="auto" w:fill="auto"/>
          </w:tcPr>
          <w:p w14:paraId="7AA9DBA7"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rtl/>
                <w:lang w:bidi="fa-IR"/>
              </w:rPr>
              <w:t>3/71</w:t>
            </w:r>
          </w:p>
        </w:tc>
        <w:tc>
          <w:tcPr>
            <w:tcW w:w="1028" w:type="dxa"/>
            <w:tcBorders>
              <w:top w:val="nil"/>
            </w:tcBorders>
            <w:shd w:val="clear" w:color="auto" w:fill="auto"/>
          </w:tcPr>
          <w:p w14:paraId="615C968B"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rtl/>
                <w:lang w:bidi="fa-IR"/>
              </w:rPr>
              <w:t>33/14</w:t>
            </w:r>
          </w:p>
        </w:tc>
        <w:tc>
          <w:tcPr>
            <w:tcW w:w="1114" w:type="dxa"/>
            <w:tcBorders>
              <w:top w:val="nil"/>
            </w:tcBorders>
            <w:shd w:val="clear" w:color="auto" w:fill="auto"/>
          </w:tcPr>
          <w:p w14:paraId="38083C85"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Pr>
                <w:rFonts w:ascii="Times New Roman" w:eastAsia="SimSun" w:hAnsi="Times New Roman" w:cs="B Lotus" w:hint="cs"/>
                <w:color w:val="000000"/>
                <w:rtl/>
                <w:lang w:bidi="fa-IR"/>
              </w:rPr>
              <w:t>08/2</w:t>
            </w:r>
          </w:p>
        </w:tc>
        <w:tc>
          <w:tcPr>
            <w:tcW w:w="797" w:type="dxa"/>
            <w:tcBorders>
              <w:top w:val="nil"/>
            </w:tcBorders>
            <w:shd w:val="clear" w:color="auto" w:fill="auto"/>
          </w:tcPr>
          <w:p w14:paraId="2F0694FB"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Pr>
                <w:rFonts w:ascii="Times New Roman" w:eastAsia="SimSun" w:hAnsi="Times New Roman" w:cs="B Lotus" w:hint="cs"/>
                <w:color w:val="000000"/>
                <w:rtl/>
                <w:lang w:bidi="fa-IR"/>
              </w:rPr>
              <w:t>08</w:t>
            </w:r>
            <w:r w:rsidRPr="006C6B95">
              <w:rPr>
                <w:rFonts w:ascii="Times New Roman" w:eastAsia="SimSun" w:hAnsi="Times New Roman" w:cs="B Lotus" w:hint="cs"/>
                <w:color w:val="000000"/>
                <w:rtl/>
                <w:lang w:bidi="fa-IR"/>
              </w:rPr>
              <w:t>/</w:t>
            </w:r>
            <w:r>
              <w:rPr>
                <w:rFonts w:ascii="Times New Roman" w:eastAsia="SimSun" w:hAnsi="Times New Roman" w:cs="B Lotus" w:hint="cs"/>
                <w:color w:val="000000"/>
                <w:rtl/>
                <w:lang w:bidi="fa-IR"/>
              </w:rPr>
              <w:t>2</w:t>
            </w:r>
          </w:p>
        </w:tc>
        <w:tc>
          <w:tcPr>
            <w:tcW w:w="1198" w:type="dxa"/>
            <w:tcBorders>
              <w:top w:val="nil"/>
            </w:tcBorders>
            <w:shd w:val="clear" w:color="auto" w:fill="auto"/>
          </w:tcPr>
          <w:p w14:paraId="2A8E32C8"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rtl/>
                <w:lang w:bidi="fa-IR"/>
              </w:rPr>
              <w:t>093/0</w:t>
            </w:r>
          </w:p>
        </w:tc>
        <w:tc>
          <w:tcPr>
            <w:tcW w:w="1206" w:type="dxa"/>
            <w:gridSpan w:val="2"/>
            <w:tcBorders>
              <w:top w:val="nil"/>
            </w:tcBorders>
            <w:shd w:val="clear" w:color="auto" w:fill="auto"/>
          </w:tcPr>
          <w:p w14:paraId="2C3EF514"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rtl/>
                <w:lang w:bidi="fa-IR"/>
              </w:rPr>
              <w:t>25/1</w:t>
            </w:r>
          </w:p>
        </w:tc>
        <w:tc>
          <w:tcPr>
            <w:tcW w:w="1074" w:type="dxa"/>
            <w:gridSpan w:val="2"/>
            <w:tcBorders>
              <w:top w:val="nil"/>
            </w:tcBorders>
          </w:tcPr>
          <w:p w14:paraId="064CD29E"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sz w:val="24"/>
                <w:szCs w:val="24"/>
                <w:rtl/>
                <w:lang w:bidi="fa-IR"/>
              </w:rPr>
              <w:t>77/1</w:t>
            </w:r>
          </w:p>
        </w:tc>
      </w:tr>
      <w:tr w:rsidR="00BE14C0" w:rsidRPr="00CC0598" w14:paraId="0C1793EA" w14:textId="77777777" w:rsidTr="00BE14C0">
        <w:trPr>
          <w:trHeight w:val="660"/>
          <w:jc w:val="center"/>
        </w:trPr>
        <w:tc>
          <w:tcPr>
            <w:tcW w:w="1608" w:type="dxa"/>
            <w:shd w:val="clear" w:color="auto" w:fill="auto"/>
          </w:tcPr>
          <w:p w14:paraId="32D55E02"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rtl/>
                <w:lang w:bidi="fa-IR"/>
              </w:rPr>
              <w:t>ضریب تغییرات%</w:t>
            </w:r>
          </w:p>
        </w:tc>
        <w:tc>
          <w:tcPr>
            <w:tcW w:w="891" w:type="dxa"/>
            <w:shd w:val="clear" w:color="auto" w:fill="auto"/>
          </w:tcPr>
          <w:p w14:paraId="3E8441DA" w14:textId="77777777" w:rsidR="00BE14C0" w:rsidRPr="00CC0598" w:rsidRDefault="00BE14C0" w:rsidP="00BE14C0">
            <w:pPr>
              <w:bidi/>
              <w:spacing w:after="0" w:line="360" w:lineRule="auto"/>
              <w:jc w:val="center"/>
              <w:rPr>
                <w:rFonts w:ascii="Times New Roman" w:hAnsi="Times New Roman" w:cs="B Lotus"/>
                <w:color w:val="000000"/>
                <w:szCs w:val="24"/>
                <w:rtl/>
                <w:lang w:bidi="fa-IR"/>
              </w:rPr>
            </w:pPr>
          </w:p>
        </w:tc>
        <w:tc>
          <w:tcPr>
            <w:tcW w:w="1020" w:type="dxa"/>
            <w:shd w:val="clear" w:color="auto" w:fill="auto"/>
          </w:tcPr>
          <w:p w14:paraId="72DF1AD7"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rtl/>
                <w:lang w:bidi="fa-IR"/>
              </w:rPr>
              <w:t>42/9</w:t>
            </w:r>
          </w:p>
        </w:tc>
        <w:tc>
          <w:tcPr>
            <w:tcW w:w="1028" w:type="dxa"/>
            <w:shd w:val="clear" w:color="auto" w:fill="auto"/>
          </w:tcPr>
          <w:p w14:paraId="7415915B"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rtl/>
                <w:lang w:bidi="fa-IR"/>
              </w:rPr>
              <w:t>12/3</w:t>
            </w:r>
          </w:p>
        </w:tc>
        <w:tc>
          <w:tcPr>
            <w:tcW w:w="1114" w:type="dxa"/>
            <w:shd w:val="clear" w:color="auto" w:fill="auto"/>
          </w:tcPr>
          <w:p w14:paraId="7A763595"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Pr>
                <w:rFonts w:ascii="Times New Roman" w:eastAsia="SimSun" w:hAnsi="Times New Roman" w:cs="B Lotus" w:hint="cs"/>
                <w:color w:val="000000"/>
                <w:rtl/>
                <w:lang w:bidi="fa-IR"/>
              </w:rPr>
              <w:t>5/2</w:t>
            </w:r>
          </w:p>
        </w:tc>
        <w:tc>
          <w:tcPr>
            <w:tcW w:w="797" w:type="dxa"/>
            <w:shd w:val="clear" w:color="auto" w:fill="auto"/>
          </w:tcPr>
          <w:p w14:paraId="23F29A21"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Pr>
                <w:rFonts w:ascii="Times New Roman" w:eastAsia="SimSun" w:hAnsi="Times New Roman" w:cs="B Lotus" w:hint="cs"/>
                <w:color w:val="000000"/>
                <w:rtl/>
                <w:lang w:bidi="fa-IR"/>
              </w:rPr>
              <w:t>1</w:t>
            </w:r>
            <w:r w:rsidRPr="006C6B95">
              <w:rPr>
                <w:rFonts w:ascii="Times New Roman" w:eastAsia="SimSun" w:hAnsi="Times New Roman" w:cs="B Lotus" w:hint="cs"/>
                <w:color w:val="000000"/>
                <w:rtl/>
                <w:lang w:bidi="fa-IR"/>
              </w:rPr>
              <w:t>/</w:t>
            </w:r>
            <w:r>
              <w:rPr>
                <w:rFonts w:ascii="Times New Roman" w:eastAsia="SimSun" w:hAnsi="Times New Roman" w:cs="B Lotus" w:hint="cs"/>
                <w:color w:val="000000"/>
                <w:rtl/>
                <w:lang w:bidi="fa-IR"/>
              </w:rPr>
              <w:t>2</w:t>
            </w:r>
          </w:p>
        </w:tc>
        <w:tc>
          <w:tcPr>
            <w:tcW w:w="1198" w:type="dxa"/>
            <w:shd w:val="clear" w:color="auto" w:fill="auto"/>
          </w:tcPr>
          <w:p w14:paraId="2D0FA75A"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rtl/>
                <w:lang w:bidi="fa-IR"/>
              </w:rPr>
              <w:t>98/8</w:t>
            </w:r>
          </w:p>
        </w:tc>
        <w:tc>
          <w:tcPr>
            <w:tcW w:w="1206" w:type="dxa"/>
            <w:gridSpan w:val="2"/>
            <w:shd w:val="clear" w:color="auto" w:fill="auto"/>
          </w:tcPr>
          <w:p w14:paraId="4C93E67C"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sidRPr="006C6B95">
              <w:rPr>
                <w:rFonts w:ascii="Times New Roman" w:eastAsia="SimSun" w:hAnsi="Times New Roman" w:cs="B Lotus" w:hint="cs"/>
                <w:color w:val="000000"/>
                <w:rtl/>
                <w:lang w:bidi="fa-IR"/>
              </w:rPr>
              <w:t>47/17</w:t>
            </w:r>
          </w:p>
        </w:tc>
        <w:tc>
          <w:tcPr>
            <w:tcW w:w="1074" w:type="dxa"/>
            <w:gridSpan w:val="2"/>
          </w:tcPr>
          <w:p w14:paraId="60FE0520" w14:textId="77777777" w:rsidR="00BE14C0" w:rsidRPr="006C6B95" w:rsidRDefault="00BE14C0" w:rsidP="00BE14C0">
            <w:pPr>
              <w:autoSpaceDE w:val="0"/>
              <w:autoSpaceDN w:val="0"/>
              <w:bidi/>
              <w:adjustRightInd w:val="0"/>
              <w:spacing w:after="0" w:line="360" w:lineRule="auto"/>
              <w:jc w:val="center"/>
              <w:rPr>
                <w:rFonts w:ascii="Times New Roman" w:eastAsia="SimSun" w:hAnsi="Times New Roman" w:cs="B Lotus"/>
                <w:color w:val="000000"/>
                <w:rtl/>
                <w:lang w:bidi="fa-IR"/>
              </w:rPr>
            </w:pPr>
            <w:r>
              <w:rPr>
                <w:rFonts w:ascii="Times New Roman" w:eastAsia="SimSun" w:hAnsi="Times New Roman" w:cs="B Lotus" w:hint="cs"/>
                <w:color w:val="000000"/>
                <w:sz w:val="24"/>
                <w:szCs w:val="24"/>
                <w:rtl/>
                <w:lang w:bidi="fa-IR"/>
              </w:rPr>
              <w:t>4/12</w:t>
            </w:r>
          </w:p>
        </w:tc>
      </w:tr>
    </w:tbl>
    <w:p w14:paraId="7F923213" w14:textId="77777777" w:rsidR="008432D8" w:rsidRPr="006C6B95" w:rsidRDefault="008432D8" w:rsidP="00FA38F0">
      <w:pPr>
        <w:bidi/>
        <w:spacing w:line="360" w:lineRule="auto"/>
        <w:ind w:firstLine="284"/>
        <w:jc w:val="center"/>
        <w:rPr>
          <w:rFonts w:ascii="Times New Roman" w:hAnsi="Times New Roman" w:cs="B Lotus"/>
          <w:color w:val="000000"/>
          <w:sz w:val="24"/>
          <w:szCs w:val="24"/>
          <w:rtl/>
          <w:lang w:bidi="fa-IR"/>
        </w:rPr>
      </w:pPr>
      <w:r w:rsidRPr="006C6B95">
        <w:rPr>
          <w:rFonts w:ascii="Times New Roman" w:hAnsi="Times New Roman" w:cs="B Lotus"/>
          <w:color w:val="000000"/>
          <w:sz w:val="24"/>
          <w:szCs w:val="24"/>
          <w:lang w:bidi="fa-IR"/>
        </w:rPr>
        <w:t>**</w:t>
      </w:r>
      <w:r w:rsidRPr="006C6B95">
        <w:rPr>
          <w:rFonts w:ascii="Times New Roman" w:hAnsi="Times New Roman" w:cs="B Lotus"/>
          <w:color w:val="000000"/>
          <w:sz w:val="24"/>
          <w:szCs w:val="24"/>
          <w:rtl/>
          <w:lang w:bidi="fa-IR"/>
        </w:rPr>
        <w:t xml:space="preserve">، </w:t>
      </w:r>
      <w:r w:rsidRPr="006C6B95">
        <w:rPr>
          <w:rFonts w:ascii="Times New Roman" w:hAnsi="Times New Roman" w:cs="B Lotus"/>
          <w:color w:val="000000"/>
          <w:sz w:val="24"/>
          <w:szCs w:val="24"/>
          <w:lang w:bidi="fa-IR"/>
        </w:rPr>
        <w:t>*</w:t>
      </w:r>
      <w:r w:rsidRPr="006C6B95">
        <w:rPr>
          <w:rFonts w:ascii="Times New Roman" w:hAnsi="Times New Roman" w:cs="B Lotus"/>
          <w:color w:val="000000"/>
          <w:sz w:val="24"/>
          <w:szCs w:val="24"/>
          <w:rtl/>
          <w:lang w:bidi="fa-IR"/>
        </w:rPr>
        <w:t>،</w:t>
      </w:r>
      <w:r w:rsidRPr="006C6B95">
        <w:rPr>
          <w:rFonts w:ascii="Times New Roman" w:hAnsi="Times New Roman" w:cs="B Lotus" w:hint="cs"/>
          <w:color w:val="000000"/>
          <w:sz w:val="24"/>
          <w:szCs w:val="24"/>
          <w:rtl/>
          <w:lang w:bidi="fa-IR"/>
        </w:rPr>
        <w:t xml:space="preserve"> به</w:t>
      </w:r>
      <w:r w:rsidRPr="006C6B95">
        <w:rPr>
          <w:rFonts w:ascii="Times New Roman" w:hAnsi="Times New Roman" w:cs="B Lotus"/>
          <w:color w:val="000000"/>
          <w:sz w:val="24"/>
          <w:szCs w:val="24"/>
          <w:rtl/>
          <w:lang w:bidi="fa-IR"/>
        </w:rPr>
        <w:t xml:space="preserve"> ترت</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ب</w:t>
      </w:r>
      <w:r w:rsidRPr="006C6B95">
        <w:rPr>
          <w:rFonts w:ascii="Times New Roman" w:hAnsi="Times New Roman" w:cs="B Lotus"/>
          <w:color w:val="000000"/>
          <w:sz w:val="24"/>
          <w:szCs w:val="24"/>
          <w:rtl/>
          <w:lang w:bidi="fa-IR"/>
        </w:rPr>
        <w:t xml:space="preserve"> معن</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دار</w:t>
      </w:r>
      <w:r w:rsidRPr="006C6B95">
        <w:rPr>
          <w:rFonts w:ascii="Times New Roman" w:hAnsi="Times New Roman" w:cs="B Lotus"/>
          <w:color w:val="000000"/>
          <w:sz w:val="24"/>
          <w:szCs w:val="24"/>
          <w:rtl/>
          <w:lang w:bidi="fa-IR"/>
        </w:rPr>
        <w:t xml:space="preserve"> در سطح احتمال 1 و 5 درصد </w:t>
      </w:r>
      <w:r w:rsidR="00165FAC">
        <w:rPr>
          <w:rFonts w:ascii="Times New Roman" w:hAnsi="Times New Roman" w:cs="B Lotus" w:hint="cs"/>
          <w:color w:val="000000"/>
          <w:sz w:val="24"/>
          <w:szCs w:val="24"/>
          <w:rtl/>
          <w:lang w:bidi="fa-IR"/>
        </w:rPr>
        <w:t>را نشان می دهد.</w:t>
      </w:r>
    </w:p>
    <w:p w14:paraId="2697FA57" w14:textId="77777777" w:rsidR="008432D8" w:rsidRDefault="008432D8" w:rsidP="008432D8">
      <w:pPr>
        <w:bidi/>
        <w:spacing w:line="360" w:lineRule="auto"/>
        <w:ind w:firstLine="284"/>
        <w:jc w:val="both"/>
        <w:rPr>
          <w:rFonts w:ascii="Times New Roman" w:hAnsi="Times New Roman" w:cs="B Lotus"/>
          <w:color w:val="000000"/>
          <w:sz w:val="24"/>
          <w:szCs w:val="28"/>
          <w:rtl/>
          <w:lang w:bidi="fa-IR"/>
        </w:rPr>
      </w:pPr>
    </w:p>
    <w:p w14:paraId="2F6BA3C3" w14:textId="77777777" w:rsidR="00350775" w:rsidRPr="00350775" w:rsidRDefault="00FB34FB" w:rsidP="00350775">
      <w:pPr>
        <w:bidi/>
        <w:spacing w:line="360" w:lineRule="auto"/>
        <w:ind w:firstLine="284"/>
        <w:jc w:val="both"/>
        <w:rPr>
          <w:rFonts w:ascii="Times New Roman" w:hAnsi="Times New Roman" w:cs="B Lotus"/>
          <w:b/>
          <w:bCs/>
          <w:color w:val="000000"/>
          <w:sz w:val="24"/>
          <w:szCs w:val="28"/>
          <w:rtl/>
          <w:lang w:bidi="fa-IR"/>
        </w:rPr>
      </w:pPr>
      <w:r>
        <w:rPr>
          <w:rFonts w:ascii="Times New Roman" w:hAnsi="Times New Roman" w:cs="B Lotus" w:hint="cs"/>
          <w:b/>
          <w:bCs/>
          <w:color w:val="000000"/>
          <w:sz w:val="24"/>
          <w:szCs w:val="28"/>
          <w:rtl/>
          <w:lang w:bidi="fa-IR"/>
        </w:rPr>
        <w:lastRenderedPageBreak/>
        <w:t>1</w:t>
      </w:r>
      <w:r w:rsidR="00350775" w:rsidRPr="00350775">
        <w:rPr>
          <w:rFonts w:ascii="Times New Roman" w:hAnsi="Times New Roman" w:cs="B Lotus" w:hint="cs"/>
          <w:b/>
          <w:bCs/>
          <w:color w:val="000000"/>
          <w:sz w:val="24"/>
          <w:szCs w:val="28"/>
          <w:rtl/>
          <w:lang w:bidi="fa-IR"/>
        </w:rPr>
        <w:t>-4-</w:t>
      </w:r>
      <w:r>
        <w:rPr>
          <w:rFonts w:ascii="Times New Roman" w:hAnsi="Times New Roman" w:cs="B Lotus" w:hint="cs"/>
          <w:b/>
          <w:bCs/>
          <w:color w:val="000000"/>
          <w:sz w:val="24"/>
          <w:szCs w:val="28"/>
          <w:rtl/>
          <w:lang w:bidi="fa-IR"/>
        </w:rPr>
        <w:t>4</w:t>
      </w:r>
      <w:r w:rsidR="00350775" w:rsidRPr="00350775">
        <w:rPr>
          <w:rFonts w:ascii="Times New Roman" w:hAnsi="Times New Roman" w:cs="B Lotus" w:hint="cs"/>
          <w:b/>
          <w:bCs/>
          <w:color w:val="000000"/>
          <w:sz w:val="24"/>
          <w:szCs w:val="28"/>
          <w:rtl/>
          <w:lang w:bidi="fa-IR"/>
        </w:rPr>
        <w:t>-فنول و فلاونوئید کل</w:t>
      </w:r>
    </w:p>
    <w:p w14:paraId="4F76469B" w14:textId="77777777" w:rsidR="00165FAC" w:rsidRPr="006C6B95" w:rsidRDefault="00165FAC" w:rsidP="00E557E1">
      <w:pPr>
        <w:bidi/>
        <w:spacing w:line="360" w:lineRule="auto"/>
        <w:ind w:firstLine="284"/>
        <w:jc w:val="both"/>
        <w:rPr>
          <w:rFonts w:ascii="Times New Roman" w:hAnsi="Times New Roman" w:cs="B Lotus"/>
          <w:color w:val="000000"/>
          <w:sz w:val="24"/>
          <w:szCs w:val="28"/>
          <w:rtl/>
          <w:lang w:bidi="fa-IR"/>
        </w:rPr>
      </w:pPr>
      <w:r>
        <w:rPr>
          <w:rFonts w:ascii="Times New Roman" w:hAnsi="Times New Roman" w:cs="B Lotus" w:hint="cs"/>
          <w:color w:val="000000"/>
          <w:sz w:val="24"/>
          <w:szCs w:val="28"/>
          <w:rtl/>
          <w:lang w:bidi="fa-IR"/>
        </w:rPr>
        <w:t xml:space="preserve">نتایج مقایسه میانگین اثرات </w:t>
      </w:r>
      <w:r w:rsidRPr="006C6B95">
        <w:rPr>
          <w:rFonts w:ascii="Times New Roman" w:hAnsi="Times New Roman" w:cs="B Lotus" w:hint="cs"/>
          <w:color w:val="000000"/>
          <w:sz w:val="24"/>
          <w:szCs w:val="28"/>
          <w:rtl/>
          <w:lang w:bidi="fa-IR"/>
        </w:rPr>
        <w:t>تیمارهای تیوسولفات پتاسیم و تیمار ترکیبی تیوسولفات پتاسیم و کلسیم تمامی تیمارها موجب افزایش میزان فنول و فلاونوئید کل میوه گردو نسبت به شاهد شدند.</w:t>
      </w:r>
      <w:r w:rsidRPr="006C6B95">
        <w:rPr>
          <w:rFonts w:ascii="Times New Roman" w:hAnsi="Times New Roman" w:cs="B Lotus"/>
          <w:color w:val="000000"/>
          <w:sz w:val="24"/>
          <w:szCs w:val="28"/>
          <w:lang w:bidi="fa-IR"/>
        </w:rPr>
        <w:t xml:space="preserve"> </w:t>
      </w:r>
      <w:r w:rsidRPr="006C6B95">
        <w:rPr>
          <w:rFonts w:ascii="Times New Roman" w:hAnsi="Times New Roman" w:cs="B Lotus" w:hint="cs"/>
          <w:color w:val="000000"/>
          <w:sz w:val="24"/>
          <w:szCs w:val="28"/>
          <w:rtl/>
          <w:lang w:bidi="fa-IR"/>
        </w:rPr>
        <w:t xml:space="preserve">تیمارهای تیوسولفات پتاسیم و تیمار ترکیبی تیوسولفات پتاسیم و کلسیم به طور معنی‌داری موجب افزایش فنول و فلاونوئید کل میوه گردو شدند </w:t>
      </w:r>
      <w:r w:rsidRPr="006C6B95">
        <w:rPr>
          <w:rFonts w:ascii="Times New Roman" w:hAnsi="Times New Roman" w:cs="B Lotus"/>
          <w:color w:val="000000"/>
          <w:sz w:val="24"/>
          <w:szCs w:val="28"/>
          <w:rtl/>
          <w:lang w:bidi="fa-IR"/>
        </w:rPr>
        <w:t>(</w:t>
      </w:r>
      <w:r w:rsidRPr="006C6B95">
        <w:rPr>
          <w:rFonts w:ascii="Times New Roman" w:hAnsi="Times New Roman" w:cs="B Lotus" w:hint="cs"/>
          <w:color w:val="000000"/>
          <w:sz w:val="24"/>
          <w:szCs w:val="28"/>
          <w:rtl/>
          <w:lang w:bidi="fa-IR"/>
        </w:rPr>
        <w:t>شکل</w:t>
      </w:r>
      <w:r w:rsidRPr="006C6B95">
        <w:rPr>
          <w:rFonts w:ascii="Times New Roman" w:hAnsi="Times New Roman" w:cs="B Lotus"/>
          <w:color w:val="000000"/>
          <w:sz w:val="24"/>
          <w:szCs w:val="28"/>
          <w:rtl/>
          <w:lang w:bidi="fa-IR"/>
        </w:rPr>
        <w:t xml:space="preserve"> 4-1).</w:t>
      </w:r>
      <w:r w:rsidR="00703D88">
        <w:rPr>
          <w:rFonts w:ascii="Times New Roman" w:hAnsi="Times New Roman" w:cs="B Lotus" w:hint="cs"/>
          <w:color w:val="000000"/>
          <w:sz w:val="24"/>
          <w:szCs w:val="28"/>
          <w:rtl/>
          <w:lang w:bidi="fa-IR"/>
        </w:rPr>
        <w:t xml:space="preserve"> به طوری که بیشترین میزان فنل کل و فلاونوئید کل در تیمارهای </w:t>
      </w:r>
      <w:r w:rsidR="00703D88">
        <w:rPr>
          <w:rFonts w:ascii="Times New Roman" w:hAnsi="Times New Roman" w:cs="B Lotus"/>
          <w:color w:val="000000"/>
          <w:sz w:val="24"/>
          <w:szCs w:val="28"/>
          <w:lang w:bidi="fa-IR"/>
        </w:rPr>
        <w:t>KTS</w:t>
      </w:r>
      <w:r w:rsidR="00703D88">
        <w:rPr>
          <w:rFonts w:ascii="Times New Roman" w:hAnsi="Times New Roman" w:cs="B Lotus" w:hint="cs"/>
          <w:color w:val="000000"/>
          <w:sz w:val="24"/>
          <w:szCs w:val="28"/>
          <w:rtl/>
          <w:lang w:bidi="fa-IR"/>
        </w:rPr>
        <w:t xml:space="preserve"> و </w:t>
      </w:r>
      <w:proofErr w:type="spellStart"/>
      <w:r w:rsidR="00703D88">
        <w:rPr>
          <w:rFonts w:ascii="Times New Roman" w:hAnsi="Times New Roman" w:cs="B Lotus"/>
          <w:color w:val="000000"/>
          <w:sz w:val="24"/>
          <w:szCs w:val="28"/>
          <w:lang w:bidi="fa-IR"/>
        </w:rPr>
        <w:t>KTS+CaTS</w:t>
      </w:r>
      <w:proofErr w:type="spellEnd"/>
      <w:r w:rsidR="00703D88">
        <w:rPr>
          <w:rFonts w:ascii="Times New Roman" w:hAnsi="Times New Roman" w:cs="B Lotus" w:hint="cs"/>
          <w:color w:val="000000"/>
          <w:sz w:val="24"/>
          <w:szCs w:val="28"/>
          <w:rtl/>
          <w:lang w:bidi="fa-IR"/>
        </w:rPr>
        <w:t xml:space="preserve"> به ترتیب با </w:t>
      </w:r>
      <w:r w:rsidR="00E557E1">
        <w:rPr>
          <w:rFonts w:ascii="Times New Roman" w:hAnsi="Times New Roman" w:cs="B Lotus" w:hint="cs"/>
          <w:color w:val="000000"/>
          <w:sz w:val="24"/>
          <w:szCs w:val="28"/>
          <w:rtl/>
          <w:lang w:bidi="fa-IR"/>
        </w:rPr>
        <w:t>میانگین‌های 9/656 و 7/657</w:t>
      </w:r>
      <w:r w:rsidR="00644D89">
        <w:rPr>
          <w:rFonts w:ascii="Times New Roman" w:hAnsi="Times New Roman" w:cs="B Lotus" w:hint="cs"/>
          <w:color w:val="000000"/>
          <w:sz w:val="24"/>
          <w:szCs w:val="28"/>
          <w:rtl/>
          <w:lang w:bidi="fa-IR"/>
        </w:rPr>
        <w:t xml:space="preserve">میلی گرم در صد گرم </w:t>
      </w:r>
      <w:r w:rsidR="00703D88">
        <w:rPr>
          <w:rFonts w:ascii="Times New Roman" w:hAnsi="Times New Roman" w:cs="B Lotus" w:hint="cs"/>
          <w:color w:val="000000"/>
          <w:sz w:val="24"/>
          <w:szCs w:val="28"/>
          <w:rtl/>
          <w:lang w:bidi="fa-IR"/>
        </w:rPr>
        <w:t xml:space="preserve">برای فنل </w:t>
      </w:r>
      <w:r w:rsidR="00E557E1">
        <w:rPr>
          <w:rFonts w:ascii="Times New Roman" w:hAnsi="Times New Roman" w:cs="B Lotus" w:hint="cs"/>
          <w:color w:val="000000"/>
          <w:sz w:val="24"/>
          <w:szCs w:val="28"/>
          <w:rtl/>
          <w:lang w:bidi="fa-IR"/>
        </w:rPr>
        <w:t xml:space="preserve">کل 1/544 و 6/547 </w:t>
      </w:r>
      <w:r w:rsidR="00644D89">
        <w:rPr>
          <w:rFonts w:ascii="Times New Roman" w:hAnsi="Times New Roman" w:cs="B Lotus" w:hint="cs"/>
          <w:color w:val="000000"/>
          <w:sz w:val="24"/>
          <w:szCs w:val="28"/>
          <w:rtl/>
          <w:lang w:bidi="fa-IR"/>
        </w:rPr>
        <w:t xml:space="preserve">میلی گرم در صد گرم </w:t>
      </w:r>
      <w:r w:rsidR="00703D88">
        <w:rPr>
          <w:rFonts w:ascii="Times New Roman" w:hAnsi="Times New Roman" w:cs="B Lotus" w:hint="cs"/>
          <w:color w:val="000000"/>
          <w:sz w:val="24"/>
          <w:szCs w:val="28"/>
          <w:rtl/>
          <w:lang w:bidi="fa-IR"/>
        </w:rPr>
        <w:t xml:space="preserve">برای فلاونوئید کل به دست آمد. </w:t>
      </w:r>
      <w:r w:rsidRPr="006C6B95">
        <w:rPr>
          <w:rFonts w:ascii="Times New Roman" w:hAnsi="Times New Roman" w:cs="B Lotus"/>
          <w:color w:val="000000"/>
          <w:sz w:val="24"/>
          <w:szCs w:val="28"/>
          <w:rtl/>
          <w:lang w:bidi="fa-IR"/>
        </w:rPr>
        <w:t xml:space="preserve"> </w:t>
      </w:r>
      <w:r w:rsidRPr="006C6B95">
        <w:rPr>
          <w:rFonts w:ascii="Times New Roman" w:hAnsi="Times New Roman" w:cs="B Lotus" w:hint="cs"/>
          <w:color w:val="000000"/>
          <w:sz w:val="24"/>
          <w:szCs w:val="28"/>
          <w:rtl/>
          <w:lang w:bidi="fa-IR"/>
        </w:rPr>
        <w:t>کمترین فنول کل (7/635 میلی گرم در 100 گرم وزن تر) و فلاونوئیدکل (1/532 میلیگرم در 100 گرم وزن تر) در شاهد مشاهده شد (شکل 4-</w:t>
      </w:r>
      <w:r w:rsidR="00350775">
        <w:rPr>
          <w:rFonts w:ascii="Times New Roman" w:hAnsi="Times New Roman" w:cs="B Lotus" w:hint="cs"/>
          <w:color w:val="000000"/>
          <w:sz w:val="24"/>
          <w:szCs w:val="28"/>
          <w:rtl/>
          <w:lang w:bidi="fa-IR"/>
        </w:rPr>
        <w:t>6</w:t>
      </w:r>
      <w:r w:rsidRPr="006C6B95">
        <w:rPr>
          <w:rFonts w:ascii="Times New Roman" w:hAnsi="Times New Roman" w:cs="B Lotus" w:hint="cs"/>
          <w:color w:val="000000"/>
          <w:sz w:val="24"/>
          <w:szCs w:val="28"/>
          <w:rtl/>
          <w:lang w:bidi="fa-IR"/>
        </w:rPr>
        <w:t>).</w:t>
      </w:r>
    </w:p>
    <w:p w14:paraId="077F8F30" w14:textId="77777777" w:rsidR="00703D88" w:rsidRPr="006C6B95" w:rsidRDefault="00703D88" w:rsidP="00703D88">
      <w:pPr>
        <w:tabs>
          <w:tab w:val="left" w:pos="7704"/>
        </w:tabs>
        <w:bidi/>
        <w:spacing w:line="360" w:lineRule="auto"/>
        <w:ind w:firstLine="284"/>
        <w:jc w:val="center"/>
        <w:rPr>
          <w:rFonts w:ascii="Times New Roman" w:hAnsi="Times New Roman" w:cs="B Lotus"/>
          <w:color w:val="000000"/>
          <w:sz w:val="24"/>
          <w:szCs w:val="28"/>
          <w:lang w:bidi="fa-IR"/>
        </w:rPr>
      </w:pPr>
    </w:p>
    <w:p w14:paraId="43A4E6F9" w14:textId="6049B759" w:rsidR="00703D88" w:rsidRPr="006C6B95" w:rsidRDefault="00560359" w:rsidP="00703D88">
      <w:pPr>
        <w:tabs>
          <w:tab w:val="left" w:pos="7704"/>
        </w:tabs>
        <w:bidi/>
        <w:spacing w:line="360" w:lineRule="auto"/>
        <w:jc w:val="center"/>
        <w:rPr>
          <w:rFonts w:ascii="Times New Roman" w:hAnsi="Times New Roman" w:cs="B Lotus"/>
          <w:color w:val="000000"/>
          <w:sz w:val="24"/>
          <w:szCs w:val="28"/>
          <w:rtl/>
          <w:lang w:bidi="fa-IR"/>
        </w:rPr>
      </w:pPr>
      <w:r w:rsidRPr="00CC0598">
        <w:rPr>
          <w:rFonts w:ascii="Times New Roman" w:hAnsi="Times New Roman" w:cs="B Lotus"/>
          <w:noProof/>
          <w:lang w:bidi="fa-IR"/>
        </w:rPr>
        <w:drawing>
          <wp:inline distT="0" distB="0" distL="0" distR="0" wp14:anchorId="705A93E5" wp14:editId="413318C3">
            <wp:extent cx="2893060" cy="2371725"/>
            <wp:effectExtent l="0" t="0" r="0" b="0"/>
            <wp:docPr id="37" name="Chart 213408915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Pr="00CC0598">
        <w:rPr>
          <w:rFonts w:ascii="Times New Roman" w:hAnsi="Times New Roman" w:cs="B Lotus"/>
          <w:noProof/>
          <w:lang w:bidi="fa-IR"/>
        </w:rPr>
        <w:drawing>
          <wp:inline distT="0" distB="0" distL="0" distR="0" wp14:anchorId="5DE8B6D2" wp14:editId="18E28BED">
            <wp:extent cx="2749550" cy="2466975"/>
            <wp:effectExtent l="0" t="0" r="0" b="0"/>
            <wp:docPr id="38" name="Chart 211426176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83DC3B0" w14:textId="77777777" w:rsidR="00703D88" w:rsidRPr="006C6B95" w:rsidRDefault="00703D88" w:rsidP="00384D60">
      <w:pPr>
        <w:tabs>
          <w:tab w:val="left" w:pos="7704"/>
        </w:tabs>
        <w:bidi/>
        <w:spacing w:line="360" w:lineRule="auto"/>
        <w:ind w:firstLine="284"/>
        <w:jc w:val="center"/>
        <w:rPr>
          <w:rFonts w:ascii="Times New Roman" w:hAnsi="Times New Roman" w:cs="B Lotus"/>
          <w:color w:val="000000"/>
          <w:szCs w:val="24"/>
          <w:rtl/>
          <w:lang w:bidi="fa-IR"/>
        </w:rPr>
      </w:pPr>
      <w:r w:rsidRPr="006C6B95">
        <w:rPr>
          <w:rFonts w:ascii="Times New Roman" w:hAnsi="Times New Roman" w:cs="B Lotus" w:hint="cs"/>
          <w:color w:val="000000"/>
          <w:szCs w:val="24"/>
          <w:rtl/>
          <w:lang w:bidi="fa-IR"/>
        </w:rPr>
        <w:t>شکل 4-</w:t>
      </w:r>
      <w:r w:rsidR="00350775">
        <w:rPr>
          <w:rFonts w:ascii="Times New Roman" w:hAnsi="Times New Roman" w:cs="B Lotus" w:hint="cs"/>
          <w:color w:val="000000"/>
          <w:szCs w:val="24"/>
          <w:rtl/>
          <w:lang w:bidi="fa-IR"/>
        </w:rPr>
        <w:t>6</w:t>
      </w:r>
      <w:r w:rsidRPr="006C6B95">
        <w:rPr>
          <w:rFonts w:ascii="Times New Roman" w:hAnsi="Times New Roman" w:cs="B Lotus" w:hint="cs"/>
          <w:color w:val="000000"/>
          <w:szCs w:val="24"/>
          <w:rtl/>
          <w:lang w:bidi="fa-IR"/>
        </w:rPr>
        <w:t xml:space="preserve">- </w:t>
      </w:r>
      <w:r w:rsidRPr="006C6B95">
        <w:rPr>
          <w:rFonts w:ascii="Times New Roman" w:hAnsi="Times New Roman" w:cs="B Lotus"/>
          <w:color w:val="000000"/>
          <w:szCs w:val="24"/>
          <w:rtl/>
          <w:lang w:bidi="fa-IR"/>
        </w:rPr>
        <w:t xml:space="preserve">اثر </w:t>
      </w:r>
      <w:r w:rsidRPr="006C6B95">
        <w:rPr>
          <w:rFonts w:ascii="Times New Roman" w:hAnsi="Times New Roman" w:cs="B Lotus" w:hint="cs"/>
          <w:color w:val="000000"/>
          <w:szCs w:val="24"/>
          <w:rtl/>
          <w:lang w:bidi="fa-IR"/>
        </w:rPr>
        <w:t>تیمار تیوسولفات کلسیم، تیوسولفات پتاسیم و ترکیب تیوسولفات کلسیم و پتاسیم</w:t>
      </w:r>
      <w:r w:rsidRPr="006C6B95">
        <w:rPr>
          <w:rFonts w:ascii="Times New Roman" w:hAnsi="Times New Roman" w:cs="B Lotus"/>
          <w:color w:val="000000"/>
          <w:szCs w:val="24"/>
          <w:rtl/>
          <w:lang w:bidi="fa-IR"/>
        </w:rPr>
        <w:t xml:space="preserve"> بر </w:t>
      </w:r>
      <w:r w:rsidRPr="006C6B95">
        <w:rPr>
          <w:rFonts w:ascii="Times New Roman" w:hAnsi="Times New Roman" w:cs="B Lotus" w:hint="cs"/>
          <w:color w:val="000000"/>
          <w:szCs w:val="24"/>
          <w:rtl/>
          <w:lang w:bidi="fa-IR"/>
        </w:rPr>
        <w:t>فنل و فلاونوئید کل میوه گردو رقم</w:t>
      </w:r>
      <w:r>
        <w:rPr>
          <w:rFonts w:ascii="Times New Roman" w:hAnsi="Times New Roman" w:cs="B Lotus" w:hint="cs"/>
          <w:color w:val="000000"/>
          <w:szCs w:val="24"/>
          <w:rtl/>
          <w:lang w:bidi="fa-IR"/>
        </w:rPr>
        <w:t xml:space="preserve"> چندلر</w:t>
      </w:r>
    </w:p>
    <w:p w14:paraId="6488F99F" w14:textId="77777777" w:rsidR="00350775" w:rsidRPr="00350775" w:rsidRDefault="00FB34FB" w:rsidP="00350775">
      <w:pPr>
        <w:bidi/>
        <w:spacing w:line="360" w:lineRule="auto"/>
        <w:ind w:firstLine="284"/>
        <w:jc w:val="both"/>
        <w:rPr>
          <w:rFonts w:ascii="Times New Roman" w:hAnsi="Times New Roman" w:cs="B Lotus"/>
          <w:b/>
          <w:bCs/>
          <w:color w:val="000000"/>
          <w:sz w:val="24"/>
          <w:szCs w:val="28"/>
          <w:rtl/>
          <w:lang w:bidi="fa-IR"/>
        </w:rPr>
      </w:pPr>
      <w:r>
        <w:rPr>
          <w:rFonts w:ascii="Times New Roman" w:hAnsi="Times New Roman" w:cs="B Lotus" w:hint="cs"/>
          <w:b/>
          <w:bCs/>
          <w:color w:val="000000"/>
          <w:sz w:val="24"/>
          <w:szCs w:val="28"/>
          <w:rtl/>
          <w:lang w:bidi="fa-IR"/>
        </w:rPr>
        <w:lastRenderedPageBreak/>
        <w:t>2</w:t>
      </w:r>
      <w:r w:rsidR="00350775" w:rsidRPr="00350775">
        <w:rPr>
          <w:rFonts w:ascii="Times New Roman" w:hAnsi="Times New Roman" w:cs="B Lotus" w:hint="cs"/>
          <w:b/>
          <w:bCs/>
          <w:color w:val="000000"/>
          <w:sz w:val="24"/>
          <w:szCs w:val="28"/>
          <w:rtl/>
          <w:lang w:bidi="fa-IR"/>
        </w:rPr>
        <w:t>-4-</w:t>
      </w:r>
      <w:r>
        <w:rPr>
          <w:rFonts w:ascii="Times New Roman" w:hAnsi="Times New Roman" w:cs="B Lotus" w:hint="cs"/>
          <w:b/>
          <w:bCs/>
          <w:color w:val="000000"/>
          <w:sz w:val="24"/>
          <w:szCs w:val="28"/>
          <w:rtl/>
          <w:lang w:bidi="fa-IR"/>
        </w:rPr>
        <w:t>4</w:t>
      </w:r>
      <w:r w:rsidR="00350775" w:rsidRPr="00350775">
        <w:rPr>
          <w:rFonts w:ascii="Times New Roman" w:hAnsi="Times New Roman" w:cs="B Lotus" w:hint="cs"/>
          <w:b/>
          <w:bCs/>
          <w:color w:val="000000"/>
          <w:sz w:val="24"/>
          <w:szCs w:val="28"/>
          <w:rtl/>
          <w:lang w:bidi="fa-IR"/>
        </w:rPr>
        <w:t>-آنتی</w:t>
      </w:r>
      <w:r w:rsidR="005A19FB">
        <w:rPr>
          <w:rFonts w:ascii="Times New Roman" w:hAnsi="Times New Roman" w:cs="B Lotus"/>
          <w:b/>
          <w:bCs/>
          <w:color w:val="000000"/>
          <w:sz w:val="24"/>
          <w:szCs w:val="28"/>
          <w:lang w:bidi="fa-IR"/>
        </w:rPr>
        <w:softHyphen/>
      </w:r>
      <w:r w:rsidR="00350775" w:rsidRPr="00350775">
        <w:rPr>
          <w:rFonts w:ascii="Times New Roman" w:hAnsi="Times New Roman" w:cs="B Lotus" w:hint="cs"/>
          <w:b/>
          <w:bCs/>
          <w:color w:val="000000"/>
          <w:sz w:val="24"/>
          <w:szCs w:val="28"/>
          <w:rtl/>
          <w:lang w:bidi="fa-IR"/>
        </w:rPr>
        <w:t>اکسیدان کل</w:t>
      </w:r>
    </w:p>
    <w:p w14:paraId="75DD3BEC" w14:textId="77777777" w:rsidR="00BD1A30" w:rsidRPr="006C6B95" w:rsidRDefault="00BD1A30" w:rsidP="00E557E1">
      <w:pPr>
        <w:bidi/>
        <w:spacing w:line="360" w:lineRule="auto"/>
        <w:ind w:firstLine="284"/>
        <w:jc w:val="both"/>
        <w:rPr>
          <w:rFonts w:ascii="Times New Roman" w:hAnsi="Times New Roman" w:cs="B Lotus"/>
          <w:color w:val="000000"/>
          <w:sz w:val="24"/>
          <w:szCs w:val="28"/>
          <w:lang w:bidi="fa-IR"/>
        </w:rPr>
      </w:pPr>
      <w:r w:rsidRPr="006C6B95">
        <w:rPr>
          <w:rFonts w:ascii="Times New Roman" w:hAnsi="Times New Roman" w:cs="B Lotus" w:hint="cs"/>
          <w:color w:val="000000"/>
          <w:sz w:val="24"/>
          <w:szCs w:val="28"/>
          <w:rtl/>
          <w:lang w:bidi="fa-IR"/>
        </w:rPr>
        <w:t>با توجه به نتایج جدول تجزیه واریانس، تیمار تیوسولفات کلسیم، تیوسولفات پتاسیم و تیمار ترکیبی تیوسولفات کلسیم و پتاسیم در سطح یک موجب افزایش میزان آنتی</w:t>
      </w:r>
      <w:r w:rsidR="005A19FB">
        <w:rPr>
          <w:rFonts w:ascii="Times New Roman" w:hAnsi="Times New Roman" w:cs="B Lotus"/>
          <w:color w:val="000000"/>
          <w:sz w:val="24"/>
          <w:szCs w:val="28"/>
          <w:lang w:bidi="fa-IR"/>
        </w:rPr>
        <w:softHyphen/>
      </w:r>
      <w:r w:rsidRPr="006C6B95">
        <w:rPr>
          <w:rFonts w:ascii="Times New Roman" w:hAnsi="Times New Roman" w:cs="B Lotus" w:hint="cs"/>
          <w:color w:val="000000"/>
          <w:sz w:val="24"/>
          <w:szCs w:val="28"/>
          <w:rtl/>
          <w:lang w:bidi="fa-IR"/>
        </w:rPr>
        <w:t xml:space="preserve">اکسیدان کل میوه گردو رقم چندلر شدند </w:t>
      </w:r>
      <w:r w:rsidRPr="006C6B95">
        <w:rPr>
          <w:rFonts w:ascii="Times New Roman" w:hAnsi="Times New Roman" w:cs="B Lotus"/>
          <w:color w:val="000000"/>
          <w:sz w:val="24"/>
          <w:szCs w:val="28"/>
          <w:rtl/>
          <w:lang w:bidi="fa-IR"/>
        </w:rPr>
        <w:t>(جدول</w:t>
      </w:r>
      <w:r w:rsidRPr="006C6B95">
        <w:rPr>
          <w:rFonts w:ascii="Times New Roman" w:hAnsi="Times New Roman" w:cs="B Lotus" w:hint="cs"/>
          <w:color w:val="000000"/>
          <w:sz w:val="24"/>
          <w:szCs w:val="28"/>
          <w:rtl/>
          <w:lang w:bidi="fa-IR"/>
        </w:rPr>
        <w:t xml:space="preserve"> 4-</w:t>
      </w:r>
      <w:r w:rsidR="00350775">
        <w:rPr>
          <w:rFonts w:ascii="Times New Roman" w:hAnsi="Times New Roman" w:cs="B Lotus" w:hint="cs"/>
          <w:color w:val="000000"/>
          <w:sz w:val="24"/>
          <w:szCs w:val="28"/>
          <w:rtl/>
          <w:lang w:bidi="fa-IR"/>
        </w:rPr>
        <w:t>6</w:t>
      </w:r>
      <w:r w:rsidRPr="006C6B95">
        <w:rPr>
          <w:rFonts w:ascii="Times New Roman" w:hAnsi="Times New Roman" w:cs="B Lotus"/>
          <w:color w:val="000000"/>
          <w:sz w:val="24"/>
          <w:szCs w:val="28"/>
          <w:rtl/>
          <w:lang w:bidi="fa-IR"/>
        </w:rPr>
        <w:t>)</w:t>
      </w:r>
      <w:r w:rsidRPr="006C6B95">
        <w:rPr>
          <w:rFonts w:ascii="Times New Roman" w:hAnsi="Times New Roman" w:cs="B Lotus" w:hint="cs"/>
          <w:color w:val="000000"/>
          <w:sz w:val="24"/>
          <w:szCs w:val="28"/>
          <w:rtl/>
          <w:lang w:bidi="fa-IR"/>
        </w:rPr>
        <w:t>.</w:t>
      </w:r>
      <w:r w:rsidRPr="006C6B95">
        <w:rPr>
          <w:rFonts w:ascii="Times New Roman" w:hAnsi="Times New Roman" w:cs="B Lotus"/>
          <w:color w:val="000000"/>
          <w:sz w:val="24"/>
          <w:szCs w:val="28"/>
          <w:rtl/>
          <w:lang w:bidi="fa-IR"/>
        </w:rPr>
        <w:t xml:space="preserve"> </w:t>
      </w:r>
      <w:r w:rsidRPr="006C6B95">
        <w:rPr>
          <w:rFonts w:ascii="Times New Roman" w:hAnsi="Times New Roman" w:cs="B Lotus" w:hint="cs"/>
          <w:color w:val="000000"/>
          <w:sz w:val="24"/>
          <w:szCs w:val="28"/>
          <w:rtl/>
          <w:lang w:bidi="fa-IR"/>
        </w:rPr>
        <w:t>نتایج مقایسه میانگین نشان داد بیشترین میزان آنتی اکسیدان کل (</w:t>
      </w:r>
      <w:r w:rsidR="00E557E1">
        <w:rPr>
          <w:rFonts w:ascii="Times New Roman" w:hAnsi="Times New Roman" w:cs="B Lotus" w:hint="cs"/>
          <w:color w:val="000000"/>
          <w:sz w:val="24"/>
          <w:szCs w:val="28"/>
          <w:rtl/>
          <w:lang w:bidi="fa-IR"/>
        </w:rPr>
        <w:t>3/69</w:t>
      </w:r>
      <w:r w:rsidRPr="006C6B95">
        <w:rPr>
          <w:rFonts w:ascii="Times New Roman" w:hAnsi="Times New Roman" w:cs="B Lotus" w:hint="cs"/>
          <w:color w:val="000000"/>
          <w:sz w:val="24"/>
          <w:szCs w:val="28"/>
          <w:rtl/>
          <w:lang w:bidi="fa-IR"/>
        </w:rPr>
        <w:t xml:space="preserve"> درصد) در تیمار</w:t>
      </w:r>
      <w:r w:rsidR="00E557E1">
        <w:rPr>
          <w:rFonts w:ascii="Times New Roman" w:hAnsi="Times New Roman" w:cs="B Lotus" w:hint="cs"/>
          <w:color w:val="000000"/>
          <w:sz w:val="24"/>
          <w:szCs w:val="28"/>
          <w:rtl/>
          <w:lang w:bidi="fa-IR"/>
        </w:rPr>
        <w:t xml:space="preserve"> </w:t>
      </w:r>
      <w:r w:rsidRPr="006C6B95">
        <w:rPr>
          <w:rFonts w:ascii="Times New Roman" w:hAnsi="Times New Roman" w:cs="B Lotus" w:hint="cs"/>
          <w:color w:val="000000"/>
          <w:sz w:val="24"/>
          <w:szCs w:val="28"/>
          <w:rtl/>
          <w:lang w:bidi="fa-IR"/>
        </w:rPr>
        <w:t xml:space="preserve">تیوسولفات پتاسیم مشاهده شد. </w:t>
      </w:r>
      <w:r w:rsidR="00E557E1" w:rsidRPr="00E557E1">
        <w:rPr>
          <w:rFonts w:ascii="Times New Roman" w:hAnsi="Times New Roman" w:cs="B Lotus" w:hint="cs"/>
          <w:color w:val="000000"/>
          <w:sz w:val="24"/>
          <w:szCs w:val="28"/>
          <w:rtl/>
          <w:lang w:bidi="fa-IR"/>
        </w:rPr>
        <w:t xml:space="preserve">تیمار ترکیبی تیوسولفات پتاسیم و کلسیم </w:t>
      </w:r>
      <w:r w:rsidRPr="006C6B95">
        <w:rPr>
          <w:rFonts w:ascii="Times New Roman" w:hAnsi="Times New Roman" w:cs="B Lotus" w:hint="cs"/>
          <w:color w:val="000000"/>
          <w:sz w:val="24"/>
          <w:szCs w:val="28"/>
          <w:rtl/>
          <w:lang w:bidi="fa-IR"/>
        </w:rPr>
        <w:t>نیز در افزایش میزان آنتی اکسیدان کل میوه گردو رقم چندلر موثر بود و میزان آنتی اکسیدان کل در تیمار تیوسولفات پتاسیم (</w:t>
      </w:r>
      <w:r w:rsidR="00E557E1">
        <w:rPr>
          <w:rFonts w:ascii="Times New Roman" w:hAnsi="Times New Roman" w:cs="B Lotus" w:hint="cs"/>
          <w:color w:val="000000"/>
          <w:sz w:val="24"/>
          <w:szCs w:val="28"/>
          <w:rtl/>
          <w:lang w:bidi="fa-IR"/>
        </w:rPr>
        <w:t>68</w:t>
      </w:r>
      <w:r w:rsidRPr="006C6B95">
        <w:rPr>
          <w:rFonts w:ascii="Times New Roman" w:hAnsi="Times New Roman" w:cs="B Lotus" w:hint="cs"/>
          <w:color w:val="000000"/>
          <w:sz w:val="24"/>
          <w:szCs w:val="28"/>
          <w:rtl/>
          <w:lang w:bidi="fa-IR"/>
        </w:rPr>
        <w:t xml:space="preserve"> درصد) مشاهده شد. کمترین میزان آنتی</w:t>
      </w:r>
      <w:r w:rsidR="005A19FB">
        <w:rPr>
          <w:rFonts w:ascii="Times New Roman" w:hAnsi="Times New Roman" w:cs="B Lotus"/>
          <w:color w:val="000000"/>
          <w:sz w:val="24"/>
          <w:szCs w:val="28"/>
          <w:lang w:bidi="fa-IR"/>
        </w:rPr>
        <w:softHyphen/>
      </w:r>
      <w:r w:rsidRPr="006C6B95">
        <w:rPr>
          <w:rFonts w:ascii="Times New Roman" w:hAnsi="Times New Roman" w:cs="B Lotus" w:hint="cs"/>
          <w:color w:val="000000"/>
          <w:sz w:val="24"/>
          <w:szCs w:val="28"/>
          <w:rtl/>
          <w:lang w:bidi="fa-IR"/>
        </w:rPr>
        <w:t>اکسیدان کل در شاهد</w:t>
      </w:r>
      <w:r w:rsidR="004A4299">
        <w:rPr>
          <w:rFonts w:ascii="Times New Roman" w:hAnsi="Times New Roman" w:cs="B Lotus" w:hint="cs"/>
          <w:color w:val="000000"/>
          <w:sz w:val="24"/>
          <w:szCs w:val="28"/>
          <w:rtl/>
          <w:lang w:bidi="fa-IR"/>
        </w:rPr>
        <w:t xml:space="preserve"> و تیمار تیوسولفات کلسیم</w:t>
      </w:r>
      <w:r w:rsidR="00644D89">
        <w:rPr>
          <w:rFonts w:ascii="Times New Roman" w:hAnsi="Times New Roman" w:cs="B Lotus" w:hint="cs"/>
          <w:color w:val="000000"/>
          <w:sz w:val="24"/>
          <w:szCs w:val="28"/>
          <w:rtl/>
          <w:lang w:bidi="fa-IR"/>
        </w:rPr>
        <w:t xml:space="preserve"> و شاهد</w:t>
      </w:r>
      <w:r w:rsidRPr="006C6B95">
        <w:rPr>
          <w:rFonts w:ascii="Times New Roman" w:hAnsi="Times New Roman" w:cs="B Lotus" w:hint="cs"/>
          <w:color w:val="000000"/>
          <w:sz w:val="24"/>
          <w:szCs w:val="28"/>
          <w:rtl/>
          <w:lang w:bidi="fa-IR"/>
        </w:rPr>
        <w:t xml:space="preserve"> (</w:t>
      </w:r>
      <w:r w:rsidR="004A4299">
        <w:rPr>
          <w:rFonts w:ascii="Times New Roman" w:hAnsi="Times New Roman" w:cs="B Lotus" w:hint="cs"/>
          <w:color w:val="000000"/>
          <w:sz w:val="24"/>
          <w:szCs w:val="28"/>
          <w:rtl/>
          <w:lang w:bidi="fa-IR"/>
        </w:rPr>
        <w:t xml:space="preserve">با میانگین </w:t>
      </w:r>
      <w:r w:rsidR="00E557E1">
        <w:rPr>
          <w:rFonts w:ascii="Times New Roman" w:hAnsi="Times New Roman" w:cs="B Lotus" w:hint="cs"/>
          <w:color w:val="000000"/>
          <w:sz w:val="24"/>
          <w:szCs w:val="28"/>
          <w:rtl/>
          <w:lang w:bidi="fa-IR"/>
        </w:rPr>
        <w:t>65</w:t>
      </w:r>
      <w:r w:rsidR="00E557E1" w:rsidRPr="006C6B95">
        <w:rPr>
          <w:rFonts w:ascii="Times New Roman" w:hAnsi="Times New Roman" w:cs="B Lotus" w:hint="cs"/>
          <w:color w:val="000000"/>
          <w:sz w:val="24"/>
          <w:szCs w:val="28"/>
          <w:rtl/>
          <w:lang w:bidi="fa-IR"/>
        </w:rPr>
        <w:t xml:space="preserve"> </w:t>
      </w:r>
      <w:r w:rsidRPr="00E557E1">
        <w:rPr>
          <w:rFonts w:ascii="Times New Roman" w:hAnsi="Times New Roman" w:cs="B Lotus" w:hint="cs"/>
          <w:color w:val="000000"/>
          <w:sz w:val="24"/>
          <w:szCs w:val="28"/>
          <w:rtl/>
          <w:lang w:bidi="fa-IR"/>
        </w:rPr>
        <w:t>درصد</w:t>
      </w:r>
      <w:r w:rsidR="00D96385">
        <w:rPr>
          <w:rFonts w:ascii="Times New Roman" w:hAnsi="Times New Roman" w:cs="B Lotus" w:hint="cs"/>
          <w:color w:val="000000"/>
          <w:sz w:val="24"/>
          <w:szCs w:val="28"/>
          <w:rtl/>
          <w:lang w:bidi="fa-IR"/>
        </w:rPr>
        <w:t xml:space="preserve"> بر ای هر دو تیمار</w:t>
      </w:r>
      <w:r w:rsidRPr="006C6B95">
        <w:rPr>
          <w:rFonts w:ascii="Times New Roman" w:hAnsi="Times New Roman" w:cs="B Lotus" w:hint="cs"/>
          <w:color w:val="000000"/>
          <w:sz w:val="24"/>
          <w:szCs w:val="28"/>
          <w:rtl/>
          <w:lang w:bidi="fa-IR"/>
        </w:rPr>
        <w:t xml:space="preserve">) مشاهده شد </w:t>
      </w:r>
      <w:r w:rsidRPr="006C6B95">
        <w:rPr>
          <w:rFonts w:ascii="Times New Roman" w:hAnsi="Times New Roman" w:cs="B Lotus"/>
          <w:color w:val="000000"/>
          <w:sz w:val="24"/>
          <w:szCs w:val="28"/>
          <w:rtl/>
          <w:lang w:bidi="fa-IR"/>
        </w:rPr>
        <w:t>(</w:t>
      </w:r>
      <w:r w:rsidRPr="006C6B95">
        <w:rPr>
          <w:rFonts w:ascii="Times New Roman" w:hAnsi="Times New Roman" w:cs="B Lotus" w:hint="cs"/>
          <w:color w:val="000000"/>
          <w:sz w:val="24"/>
          <w:szCs w:val="28"/>
          <w:rtl/>
          <w:lang w:bidi="fa-IR"/>
        </w:rPr>
        <w:t>شکل4-</w:t>
      </w:r>
      <w:r w:rsidR="00350775">
        <w:rPr>
          <w:rFonts w:ascii="Times New Roman" w:hAnsi="Times New Roman" w:cs="B Lotus" w:hint="cs"/>
          <w:color w:val="000000"/>
          <w:sz w:val="24"/>
          <w:szCs w:val="28"/>
          <w:rtl/>
          <w:lang w:bidi="fa-IR"/>
        </w:rPr>
        <w:t>7</w:t>
      </w:r>
      <w:r w:rsidRPr="006C6B95">
        <w:rPr>
          <w:rFonts w:ascii="Times New Roman" w:hAnsi="Times New Roman" w:cs="B Lotus"/>
          <w:color w:val="000000"/>
          <w:sz w:val="24"/>
          <w:szCs w:val="28"/>
          <w:rtl/>
          <w:lang w:bidi="fa-IR"/>
        </w:rPr>
        <w:t xml:space="preserve">). </w:t>
      </w:r>
    </w:p>
    <w:p w14:paraId="4350D3E8" w14:textId="4BFC1CA2" w:rsidR="00BD1A30" w:rsidRPr="006C6B95" w:rsidRDefault="00560359" w:rsidP="00BD1A30">
      <w:pPr>
        <w:bidi/>
        <w:spacing w:line="360" w:lineRule="auto"/>
        <w:ind w:firstLine="284"/>
        <w:jc w:val="center"/>
        <w:rPr>
          <w:rFonts w:ascii="Times New Roman" w:hAnsi="Times New Roman" w:cs="B Lotus"/>
          <w:color w:val="000000"/>
          <w:sz w:val="24"/>
          <w:szCs w:val="28"/>
          <w:rtl/>
          <w:lang w:bidi="fa-IR"/>
        </w:rPr>
      </w:pPr>
      <w:r w:rsidRPr="0051741F">
        <w:rPr>
          <w:noProof/>
          <w:lang w:bidi="fa-IR"/>
        </w:rPr>
        <w:drawing>
          <wp:inline distT="0" distB="0" distL="0" distR="0" wp14:anchorId="43BA6F3B" wp14:editId="5D4C1CDC">
            <wp:extent cx="4572000" cy="2722880"/>
            <wp:effectExtent l="0" t="0" r="0" b="0"/>
            <wp:docPr id="39" name="Chart 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EDE38D6" w14:textId="77777777" w:rsidR="00C85C6B" w:rsidRDefault="00BD1A30" w:rsidP="00494448">
      <w:pPr>
        <w:tabs>
          <w:tab w:val="left" w:pos="7704"/>
        </w:tabs>
        <w:bidi/>
        <w:spacing w:line="360" w:lineRule="auto"/>
        <w:ind w:firstLine="284"/>
        <w:jc w:val="center"/>
        <w:rPr>
          <w:rFonts w:ascii="Times New Roman" w:hAnsi="Times New Roman" w:cs="B Lotus"/>
          <w:color w:val="000000"/>
          <w:szCs w:val="24"/>
          <w:rtl/>
          <w:lang w:bidi="fa-IR"/>
        </w:rPr>
      </w:pPr>
      <w:r w:rsidRPr="006C6B95">
        <w:rPr>
          <w:rFonts w:ascii="Times New Roman" w:hAnsi="Times New Roman" w:cs="B Lotus" w:hint="cs"/>
          <w:color w:val="000000"/>
          <w:szCs w:val="24"/>
          <w:rtl/>
          <w:lang w:bidi="fa-IR"/>
        </w:rPr>
        <w:t>شکل 4-</w:t>
      </w:r>
      <w:r w:rsidR="00350775">
        <w:rPr>
          <w:rFonts w:ascii="Times New Roman" w:hAnsi="Times New Roman" w:cs="B Lotus" w:hint="cs"/>
          <w:color w:val="000000"/>
          <w:szCs w:val="24"/>
          <w:rtl/>
          <w:lang w:bidi="fa-IR"/>
        </w:rPr>
        <w:t>7</w:t>
      </w:r>
      <w:r w:rsidRPr="006C6B95">
        <w:rPr>
          <w:rFonts w:ascii="Times New Roman" w:hAnsi="Times New Roman" w:cs="B Lotus" w:hint="cs"/>
          <w:color w:val="000000"/>
          <w:szCs w:val="24"/>
          <w:rtl/>
          <w:lang w:bidi="fa-IR"/>
        </w:rPr>
        <w:t xml:space="preserve">- </w:t>
      </w:r>
      <w:r w:rsidRPr="006C6B95">
        <w:rPr>
          <w:rFonts w:ascii="Times New Roman" w:hAnsi="Times New Roman" w:cs="B Lotus"/>
          <w:color w:val="000000"/>
          <w:szCs w:val="24"/>
          <w:rtl/>
          <w:lang w:bidi="fa-IR"/>
        </w:rPr>
        <w:t xml:space="preserve">اثر </w:t>
      </w:r>
      <w:r w:rsidRPr="006C6B95">
        <w:rPr>
          <w:rFonts w:ascii="Times New Roman" w:hAnsi="Times New Roman" w:cs="B Lotus" w:hint="cs"/>
          <w:color w:val="000000"/>
          <w:szCs w:val="24"/>
          <w:rtl/>
          <w:lang w:bidi="fa-IR"/>
        </w:rPr>
        <w:t>تیمار تیوسولفات کلسیم، تیوسولفات پتاسیم و ترکیب تیوسولفات کلسیم و پتاسیم</w:t>
      </w:r>
      <w:r w:rsidRPr="006C6B95">
        <w:rPr>
          <w:rFonts w:ascii="Times New Roman" w:hAnsi="Times New Roman" w:cs="B Lotus"/>
          <w:color w:val="000000"/>
          <w:szCs w:val="24"/>
          <w:rtl/>
          <w:lang w:bidi="fa-IR"/>
        </w:rPr>
        <w:t xml:space="preserve"> بر </w:t>
      </w:r>
      <w:r w:rsidRPr="006C6B95">
        <w:rPr>
          <w:rFonts w:ascii="Times New Roman" w:hAnsi="Times New Roman" w:cs="B Lotus" w:hint="cs"/>
          <w:color w:val="000000"/>
          <w:szCs w:val="24"/>
          <w:rtl/>
          <w:lang w:bidi="fa-IR"/>
        </w:rPr>
        <w:t>آنتی اکسیدان کل میوه گردو رقم</w:t>
      </w:r>
      <w:r>
        <w:rPr>
          <w:rFonts w:ascii="Times New Roman" w:hAnsi="Times New Roman" w:cs="B Lotus" w:hint="cs"/>
          <w:color w:val="000000"/>
          <w:szCs w:val="24"/>
          <w:rtl/>
          <w:lang w:bidi="fa-IR"/>
        </w:rPr>
        <w:t xml:space="preserve"> چندلر</w:t>
      </w:r>
      <w:r w:rsidR="00C85C6B">
        <w:rPr>
          <w:rFonts w:ascii="Times New Roman" w:hAnsi="Times New Roman" w:cs="B Lotus" w:hint="cs"/>
          <w:color w:val="000000"/>
          <w:szCs w:val="24"/>
          <w:rtl/>
          <w:lang w:bidi="fa-IR"/>
        </w:rPr>
        <w:t xml:space="preserve"> (</w:t>
      </w:r>
      <w:proofErr w:type="spellStart"/>
      <w:r w:rsidRPr="006C6B95">
        <w:rPr>
          <w:rFonts w:ascii="Times New Roman" w:hAnsi="Times New Roman" w:cs="B Lotus"/>
          <w:color w:val="000000"/>
          <w:szCs w:val="24"/>
          <w:lang w:bidi="fa-IR"/>
        </w:rPr>
        <w:t>CaTs</w:t>
      </w:r>
      <w:proofErr w:type="spellEnd"/>
      <w:r w:rsidRPr="006C6B95">
        <w:rPr>
          <w:rFonts w:ascii="Times New Roman" w:hAnsi="Times New Roman" w:cs="B Lotus" w:hint="cs"/>
          <w:color w:val="000000"/>
          <w:szCs w:val="24"/>
          <w:rtl/>
          <w:lang w:bidi="fa-IR"/>
        </w:rPr>
        <w:t>: تیمار تیوسولفات کلسیم</w:t>
      </w:r>
      <w:r w:rsidR="00C85C6B">
        <w:rPr>
          <w:rFonts w:ascii="Times New Roman" w:hAnsi="Times New Roman" w:cs="B Lotus" w:hint="cs"/>
          <w:color w:val="000000"/>
          <w:szCs w:val="24"/>
          <w:rtl/>
          <w:lang w:bidi="fa-IR"/>
        </w:rPr>
        <w:t xml:space="preserve"> و</w:t>
      </w:r>
      <w:r w:rsidRPr="006C6B95">
        <w:rPr>
          <w:rFonts w:ascii="Times New Roman" w:hAnsi="Times New Roman" w:cs="B Lotus" w:hint="cs"/>
          <w:color w:val="000000"/>
          <w:szCs w:val="24"/>
          <w:rtl/>
          <w:lang w:bidi="fa-IR"/>
        </w:rPr>
        <w:t xml:space="preserve"> </w:t>
      </w:r>
      <w:r w:rsidRPr="006C6B95">
        <w:rPr>
          <w:rFonts w:ascii="Times New Roman" w:hAnsi="Times New Roman" w:cs="B Lotus"/>
          <w:color w:val="000000"/>
          <w:szCs w:val="24"/>
          <w:lang w:bidi="fa-IR"/>
        </w:rPr>
        <w:t>KTS</w:t>
      </w:r>
      <w:r w:rsidRPr="006C6B95">
        <w:rPr>
          <w:rFonts w:ascii="Times New Roman" w:hAnsi="Times New Roman" w:cs="B Lotus" w:hint="cs"/>
          <w:color w:val="000000"/>
          <w:szCs w:val="24"/>
          <w:rtl/>
          <w:lang w:bidi="fa-IR"/>
        </w:rPr>
        <w:t>: تیوسولفات پتاسیم</w:t>
      </w:r>
      <w:r w:rsidR="00C85C6B">
        <w:rPr>
          <w:rFonts w:ascii="Times New Roman" w:hAnsi="Times New Roman" w:cs="B Lotus" w:hint="cs"/>
          <w:color w:val="000000"/>
          <w:szCs w:val="24"/>
          <w:rtl/>
          <w:lang w:bidi="fa-IR"/>
        </w:rPr>
        <w:t>)</w:t>
      </w:r>
    </w:p>
    <w:p w14:paraId="7E371D24" w14:textId="77777777" w:rsidR="00C85C6B" w:rsidRDefault="00C85C6B" w:rsidP="00C85C6B">
      <w:pPr>
        <w:tabs>
          <w:tab w:val="left" w:pos="7704"/>
        </w:tabs>
        <w:bidi/>
        <w:spacing w:line="360" w:lineRule="auto"/>
        <w:ind w:firstLine="284"/>
        <w:jc w:val="center"/>
        <w:rPr>
          <w:rFonts w:ascii="Times New Roman" w:hAnsi="Times New Roman" w:cs="B Lotus"/>
          <w:color w:val="000000"/>
          <w:szCs w:val="24"/>
          <w:rtl/>
          <w:lang w:bidi="fa-IR"/>
        </w:rPr>
      </w:pPr>
    </w:p>
    <w:p w14:paraId="2365DF26" w14:textId="77777777" w:rsidR="00BD1A30" w:rsidRPr="00D300DB" w:rsidRDefault="00BD1A30" w:rsidP="000D337E">
      <w:pPr>
        <w:tabs>
          <w:tab w:val="left" w:pos="7704"/>
        </w:tabs>
        <w:bidi/>
        <w:spacing w:line="360" w:lineRule="auto"/>
        <w:ind w:firstLine="284"/>
        <w:jc w:val="both"/>
        <w:rPr>
          <w:rFonts w:ascii="Times New Roman" w:hAnsi="Times New Roman" w:cs="B Lotus"/>
          <w:color w:val="000000"/>
          <w:sz w:val="24"/>
          <w:szCs w:val="28"/>
          <w:rtl/>
          <w:lang w:bidi="fa-IR"/>
        </w:rPr>
      </w:pPr>
      <w:r>
        <w:rPr>
          <w:rFonts w:ascii="Times New Roman" w:hAnsi="Times New Roman" w:cs="B Lotus" w:hint="cs"/>
          <w:color w:val="000000"/>
          <w:sz w:val="24"/>
          <w:szCs w:val="28"/>
          <w:rtl/>
        </w:rPr>
        <w:lastRenderedPageBreak/>
        <w:t>گ</w:t>
      </w:r>
      <w:r>
        <w:rPr>
          <w:rFonts w:ascii="Times New Roman" w:hAnsi="Times New Roman" w:cs="B Lotus"/>
          <w:color w:val="000000"/>
          <w:sz w:val="24"/>
          <w:szCs w:val="28"/>
          <w:rtl/>
        </w:rPr>
        <w:t>ردو حاوی شکل</w:t>
      </w:r>
      <w:r>
        <w:rPr>
          <w:rFonts w:ascii="Times New Roman" w:hAnsi="Times New Roman" w:cs="B Lotus"/>
          <w:color w:val="000000"/>
          <w:sz w:val="24"/>
          <w:szCs w:val="28"/>
          <w:rtl/>
        </w:rPr>
        <w:softHyphen/>
      </w:r>
      <w:r w:rsidRPr="00C854E9">
        <w:rPr>
          <w:rFonts w:ascii="Times New Roman" w:hAnsi="Times New Roman" w:cs="B Lotus"/>
          <w:color w:val="000000"/>
          <w:sz w:val="24"/>
          <w:szCs w:val="28"/>
          <w:rtl/>
        </w:rPr>
        <w:t>های مختلف</w:t>
      </w:r>
      <w:r>
        <w:rPr>
          <w:rFonts w:ascii="Times New Roman" w:hAnsi="Times New Roman" w:cs="B Lotus" w:hint="cs"/>
          <w:color w:val="000000"/>
          <w:sz w:val="24"/>
          <w:szCs w:val="28"/>
          <w:rtl/>
        </w:rPr>
        <w:t xml:space="preserve"> مواد</w:t>
      </w:r>
      <w:r w:rsidRPr="00C854E9">
        <w:rPr>
          <w:rFonts w:ascii="Times New Roman" w:hAnsi="Times New Roman" w:cs="B Lotus"/>
          <w:color w:val="000000"/>
          <w:sz w:val="24"/>
          <w:szCs w:val="28"/>
          <w:rtl/>
        </w:rPr>
        <w:t xml:space="preserve"> آنتی اکسیدانی </w:t>
      </w:r>
      <w:r>
        <w:rPr>
          <w:rFonts w:ascii="Times New Roman" w:hAnsi="Times New Roman" w:cs="B Lotus" w:hint="cs"/>
          <w:color w:val="000000"/>
          <w:sz w:val="24"/>
          <w:szCs w:val="28"/>
          <w:rtl/>
        </w:rPr>
        <w:t xml:space="preserve">مانند مواد فنولیک و توکوفرول است. </w:t>
      </w:r>
      <w:r>
        <w:rPr>
          <w:rFonts w:ascii="Times New Roman" w:hAnsi="Times New Roman" w:cs="B Lotus"/>
          <w:color w:val="000000"/>
          <w:sz w:val="24"/>
          <w:szCs w:val="28"/>
          <w:rtl/>
        </w:rPr>
        <w:t>یافته</w:t>
      </w:r>
      <w:r>
        <w:rPr>
          <w:rFonts w:ascii="Times New Roman" w:hAnsi="Times New Roman" w:cs="B Lotus"/>
          <w:color w:val="000000"/>
          <w:sz w:val="24"/>
          <w:szCs w:val="28"/>
          <w:rtl/>
        </w:rPr>
        <w:softHyphen/>
      </w:r>
      <w:r w:rsidRPr="00C854E9">
        <w:rPr>
          <w:rFonts w:ascii="Times New Roman" w:hAnsi="Times New Roman" w:cs="B Lotus"/>
          <w:color w:val="000000"/>
          <w:sz w:val="24"/>
          <w:szCs w:val="28"/>
          <w:rtl/>
        </w:rPr>
        <w:t xml:space="preserve">ها نشان می دهند که بعد از </w:t>
      </w:r>
      <w:r w:rsidRPr="00C854E9">
        <w:rPr>
          <w:rFonts w:ascii="Times New Roman" w:hAnsi="Times New Roman" w:cs="B Lotus" w:hint="cs"/>
          <w:color w:val="000000"/>
          <w:sz w:val="24"/>
          <w:szCs w:val="28"/>
          <w:rtl/>
        </w:rPr>
        <w:t>خوردن</w:t>
      </w:r>
      <w:r w:rsidRPr="00C854E9">
        <w:rPr>
          <w:rFonts w:ascii="Times New Roman" w:hAnsi="Times New Roman" w:cs="B Lotus"/>
          <w:color w:val="000000"/>
          <w:sz w:val="24"/>
          <w:szCs w:val="28"/>
          <w:rtl/>
        </w:rPr>
        <w:t xml:space="preserve"> </w:t>
      </w:r>
      <w:r w:rsidRPr="00C854E9">
        <w:rPr>
          <w:rFonts w:ascii="Times New Roman" w:hAnsi="Times New Roman" w:cs="B Lotus" w:hint="cs"/>
          <w:color w:val="000000"/>
          <w:sz w:val="24"/>
          <w:szCs w:val="28"/>
          <w:rtl/>
        </w:rPr>
        <w:t>گردو</w:t>
      </w:r>
      <w:r w:rsidRPr="00C854E9">
        <w:rPr>
          <w:rFonts w:ascii="Times New Roman" w:hAnsi="Times New Roman" w:cs="B Lotus"/>
          <w:color w:val="000000"/>
          <w:sz w:val="24"/>
          <w:szCs w:val="28"/>
          <w:rtl/>
        </w:rPr>
        <w:t xml:space="preserve"> سطح گاما توکوفول در بدن دو برابر شده و </w:t>
      </w:r>
      <w:r>
        <w:rPr>
          <w:rFonts w:ascii="Times New Roman" w:hAnsi="Times New Roman" w:cs="B Lotus" w:hint="cs"/>
          <w:color w:val="000000"/>
          <w:sz w:val="24"/>
          <w:szCs w:val="28"/>
          <w:rtl/>
        </w:rPr>
        <w:t xml:space="preserve">سطح </w:t>
      </w:r>
      <w:r w:rsidRPr="00C854E9">
        <w:rPr>
          <w:rFonts w:ascii="Times New Roman" w:hAnsi="Times New Roman" w:cs="B Lotus"/>
          <w:color w:val="000000"/>
          <w:sz w:val="24"/>
          <w:szCs w:val="28"/>
          <w:rtl/>
        </w:rPr>
        <w:t xml:space="preserve">کلسترول </w:t>
      </w:r>
      <w:r>
        <w:rPr>
          <w:rFonts w:ascii="Times New Roman" w:hAnsi="Times New Roman" w:cs="B Lotus"/>
          <w:color w:val="000000"/>
          <w:sz w:val="24"/>
          <w:szCs w:val="28"/>
          <w:rtl/>
        </w:rPr>
        <w:t>حدود 33 درصد کاهش می</w:t>
      </w:r>
      <w:r>
        <w:rPr>
          <w:rFonts w:ascii="Times New Roman" w:hAnsi="Times New Roman" w:cs="B Lotus"/>
          <w:color w:val="000000"/>
          <w:sz w:val="24"/>
          <w:szCs w:val="28"/>
          <w:rtl/>
        </w:rPr>
        <w:softHyphen/>
      </w:r>
      <w:r w:rsidRPr="00C854E9">
        <w:rPr>
          <w:rFonts w:ascii="Times New Roman" w:hAnsi="Times New Roman" w:cs="B Lotus"/>
          <w:color w:val="000000"/>
          <w:sz w:val="24"/>
          <w:szCs w:val="28"/>
          <w:rtl/>
        </w:rPr>
        <w:t>یابد</w:t>
      </w:r>
      <w:r w:rsidR="000D337E" w:rsidRPr="000D337E">
        <w:t xml:space="preserve"> </w:t>
      </w:r>
      <w:r w:rsidR="000D337E">
        <w:rPr>
          <w:rFonts w:ascii="Times New Roman" w:hAnsi="Times New Roman" w:cs="B Lotus"/>
          <w:color w:val="000000"/>
          <w:sz w:val="24"/>
          <w:szCs w:val="28"/>
        </w:rPr>
        <w:t>(</w:t>
      </w:r>
      <w:proofErr w:type="spellStart"/>
      <w:r w:rsidR="000D337E" w:rsidRPr="000D337E">
        <w:rPr>
          <w:rFonts w:ascii="Times New Roman" w:hAnsi="Times New Roman" w:cs="B Lotus"/>
          <w:color w:val="000000"/>
          <w:sz w:val="24"/>
          <w:szCs w:val="28"/>
        </w:rPr>
        <w:t>Stampa</w:t>
      </w:r>
      <w:r w:rsidR="000D337E">
        <w:rPr>
          <w:rFonts w:ascii="Times New Roman" w:hAnsi="Times New Roman" w:cs="B Lotus"/>
          <w:color w:val="000000"/>
          <w:sz w:val="24"/>
          <w:szCs w:val="28"/>
        </w:rPr>
        <w:t>r</w:t>
      </w:r>
      <w:proofErr w:type="spellEnd"/>
      <w:r w:rsidR="000D337E">
        <w:rPr>
          <w:rFonts w:ascii="Times New Roman" w:hAnsi="Times New Roman" w:cs="B Lotus"/>
          <w:color w:val="000000"/>
          <w:sz w:val="24"/>
          <w:szCs w:val="28"/>
        </w:rPr>
        <w:t xml:space="preserve"> </w:t>
      </w:r>
      <w:r w:rsidR="000D337E" w:rsidRPr="00726F93">
        <w:rPr>
          <w:rFonts w:ascii="Times New Roman" w:hAnsi="Times New Roman" w:cs="B Lotus"/>
          <w:i/>
          <w:iCs/>
          <w:color w:val="000000"/>
          <w:sz w:val="24"/>
          <w:szCs w:val="28"/>
        </w:rPr>
        <w:t>et al</w:t>
      </w:r>
      <w:r w:rsidR="000D337E">
        <w:rPr>
          <w:rFonts w:ascii="Times New Roman" w:hAnsi="Times New Roman" w:cs="B Lotus"/>
          <w:color w:val="000000"/>
          <w:sz w:val="24"/>
          <w:szCs w:val="28"/>
        </w:rPr>
        <w:t>., 2006)</w:t>
      </w:r>
      <w:r w:rsidR="000D337E">
        <w:rPr>
          <w:rFonts w:ascii="Times New Roman" w:hAnsi="Times New Roman" w:cs="B Lotus" w:hint="cs"/>
          <w:color w:val="000000"/>
          <w:sz w:val="24"/>
          <w:szCs w:val="28"/>
          <w:rtl/>
        </w:rPr>
        <w:t>.</w:t>
      </w:r>
      <w:r w:rsidR="000D337E" w:rsidRPr="00C854E9">
        <w:rPr>
          <w:rFonts w:ascii="Times New Roman" w:hAnsi="Times New Roman" w:cs="B Lotus"/>
          <w:color w:val="000000"/>
          <w:sz w:val="24"/>
          <w:szCs w:val="28"/>
          <w:lang w:bidi="fa-IR"/>
        </w:rPr>
        <w:t xml:space="preserve"> </w:t>
      </w:r>
      <w:r w:rsidRPr="00D300DB">
        <w:rPr>
          <w:rFonts w:ascii="Times New Roman" w:hAnsi="Times New Roman" w:cs="B Lotus" w:hint="cs"/>
          <w:color w:val="000000"/>
          <w:sz w:val="24"/>
          <w:szCs w:val="28"/>
          <w:rtl/>
          <w:lang w:bidi="fa-IR"/>
        </w:rPr>
        <w:t>ترکیبات فنولی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یکی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از</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مهم‌ترین</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آنتی‌اکسیدان‌ها</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در</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گیاهان</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هستند</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و</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اغلب</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به‌صورت</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فلاونوئیدها،</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جینجرول‌ها</w:t>
      </w:r>
      <w:r w:rsidRPr="00D300DB">
        <w:rPr>
          <w:rFonts w:ascii="Times New Roman" w:hAnsi="Times New Roman" w:cs="B Lotus"/>
          <w:color w:val="000000"/>
          <w:sz w:val="24"/>
          <w:szCs w:val="28"/>
          <w:vertAlign w:val="superscript"/>
          <w:rtl/>
          <w:lang w:bidi="fa-IR"/>
        </w:rPr>
        <w:footnoteReference w:id="61"/>
      </w:r>
      <w:r w:rsidRPr="00D300DB">
        <w:rPr>
          <w:rFonts w:ascii="Times New Roman" w:hAnsi="Times New Roman" w:cs="B Lotus" w:hint="cs"/>
          <w:color w:val="000000"/>
          <w:sz w:val="24"/>
          <w:szCs w:val="28"/>
          <w:rtl/>
          <w:lang w:bidi="fa-IR"/>
        </w:rPr>
        <w:t>،</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پلی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فنولیک</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اسید</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یافت</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می‌شوند</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آنها</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حاوی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حلقه‌های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معطر</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هستند</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که</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در</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فعالیت</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آنتی‌اکسیدانی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نقش</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دارند</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ترکیبات فنولی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همچنین</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می‌توانند</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به</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رادیکال‌های آزاد اکسیژن</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آسیب</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برسانند</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و</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با</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اتصال</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به</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رادیکال‌های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لیپیدی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آلکوکسیل،</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پراکسیداسیون</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لیپیدی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را</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مهار</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کنند</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فلاونوئیدها</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همچنین</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توسط</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پراکسیداز</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اکسید</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می‌شوند</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و</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در</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تخریب</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پراکسیدهیدروژن</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نقش</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دارند</w:t>
      </w:r>
      <w:r w:rsidRPr="00D300DB">
        <w:rPr>
          <w:rFonts w:ascii="Times New Roman" w:hAnsi="Times New Roman" w:cs="B Lotus"/>
          <w:color w:val="000000"/>
          <w:sz w:val="24"/>
          <w:szCs w:val="28"/>
          <w:rtl/>
          <w:lang w:bidi="fa-IR"/>
        </w:rPr>
        <w:t xml:space="preserve"> </w:t>
      </w:r>
      <w:r w:rsidRPr="00D300DB">
        <w:rPr>
          <w:rFonts w:ascii="Times New Roman" w:hAnsi="Times New Roman" w:cs="B Lotus"/>
          <w:color w:val="000000"/>
          <w:sz w:val="24"/>
          <w:szCs w:val="28"/>
          <w:lang w:bidi="fa-IR"/>
        </w:rPr>
        <w:t xml:space="preserve">(Sharma </w:t>
      </w:r>
      <w:r w:rsidRPr="001426CA">
        <w:rPr>
          <w:rFonts w:ascii="Times New Roman" w:hAnsi="Times New Roman" w:cs="B Lotus"/>
          <w:i/>
          <w:color w:val="000000"/>
          <w:sz w:val="24"/>
          <w:szCs w:val="28"/>
          <w:lang w:bidi="fa-IR"/>
        </w:rPr>
        <w:t>et al</w:t>
      </w:r>
      <w:r w:rsidRPr="00D300DB">
        <w:rPr>
          <w:rFonts w:ascii="Times New Roman" w:hAnsi="Times New Roman" w:cs="B Lotus"/>
          <w:color w:val="000000"/>
          <w:sz w:val="24"/>
          <w:szCs w:val="28"/>
          <w:lang w:bidi="fa-IR"/>
        </w:rPr>
        <w:t>., 201</w:t>
      </w:r>
      <w:r w:rsidR="00DA524D">
        <w:rPr>
          <w:rFonts w:ascii="Times New Roman" w:hAnsi="Times New Roman" w:cs="B Lotus"/>
          <w:color w:val="000000"/>
          <w:sz w:val="24"/>
          <w:szCs w:val="28"/>
          <w:lang w:bidi="fa-IR"/>
        </w:rPr>
        <w:t>3</w:t>
      </w:r>
      <w:r w:rsidRPr="00D300DB">
        <w:rPr>
          <w:rFonts w:ascii="Times New Roman" w:hAnsi="Times New Roman" w:cs="B Lotus"/>
          <w:color w:val="000000"/>
          <w:sz w:val="24"/>
          <w:szCs w:val="28"/>
          <w:lang w:bidi="fa-IR"/>
        </w:rPr>
        <w:t>)</w:t>
      </w:r>
      <w:r w:rsidRPr="00D300DB">
        <w:rPr>
          <w:rFonts w:ascii="Times New Roman" w:hAnsi="Times New Roman" w:cs="B Lotus"/>
          <w:color w:val="000000"/>
          <w:sz w:val="24"/>
          <w:szCs w:val="28"/>
          <w:rtl/>
          <w:lang w:bidi="fa-IR"/>
        </w:rPr>
        <w:t>.</w:t>
      </w:r>
      <w:r w:rsidRPr="00D300DB">
        <w:rPr>
          <w:rFonts w:ascii="Times New Roman" w:hAnsi="Times New Roman" w:cs="B Lotus" w:hint="cs"/>
          <w:color w:val="000000"/>
          <w:sz w:val="24"/>
          <w:szCs w:val="28"/>
          <w:rtl/>
          <w:lang w:bidi="fa-IR"/>
        </w:rPr>
        <w:t xml:space="preserve"> میزان فنول و فلاونوئید </w:t>
      </w:r>
      <w:r>
        <w:rPr>
          <w:rFonts w:ascii="Times New Roman" w:hAnsi="Times New Roman" w:cs="B Lotus" w:hint="cs"/>
          <w:color w:val="000000"/>
          <w:sz w:val="24"/>
          <w:szCs w:val="28"/>
          <w:rtl/>
          <w:lang w:bidi="fa-IR"/>
        </w:rPr>
        <w:t>گردو با تیمار تلفیقی تیوسولفات پتاسیم و کلسیم</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به</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طور</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معنی‌داری</w:t>
      </w:r>
      <w:r w:rsidRPr="00D300DB">
        <w:rPr>
          <w:rFonts w:ascii="Times New Roman" w:hAnsi="Times New Roman" w:cs="B Lotus"/>
          <w:color w:val="000000"/>
          <w:sz w:val="24"/>
          <w:szCs w:val="28"/>
          <w:rtl/>
          <w:lang w:bidi="fa-IR"/>
        </w:rPr>
        <w:t xml:space="preserve"> </w:t>
      </w:r>
      <w:r>
        <w:rPr>
          <w:rFonts w:ascii="Times New Roman" w:hAnsi="Times New Roman" w:cs="B Lotus" w:hint="cs"/>
          <w:color w:val="000000"/>
          <w:sz w:val="24"/>
          <w:szCs w:val="28"/>
          <w:rtl/>
          <w:lang w:bidi="fa-IR"/>
        </w:rPr>
        <w:t>افزایش یافته است</w:t>
      </w:r>
      <w:r w:rsidRPr="00D300DB">
        <w:rPr>
          <w:rFonts w:ascii="Times New Roman" w:hAnsi="Times New Roman" w:cs="B Lotus"/>
          <w:color w:val="000000"/>
          <w:sz w:val="24"/>
          <w:szCs w:val="28"/>
          <w:rtl/>
          <w:lang w:bidi="fa-IR"/>
        </w:rPr>
        <w:t xml:space="preserve">. </w:t>
      </w:r>
      <w:r>
        <w:rPr>
          <w:rFonts w:ascii="Times New Roman" w:hAnsi="Times New Roman" w:cs="B Lotus" w:hint="cs"/>
          <w:color w:val="000000"/>
          <w:sz w:val="24"/>
          <w:szCs w:val="28"/>
          <w:rtl/>
          <w:lang w:bidi="fa-IR"/>
        </w:rPr>
        <w:t>افزایش</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میزان</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مواد فنولی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می‌تواند</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اثرات</w:t>
      </w:r>
      <w:r w:rsidRPr="00D300DB">
        <w:rPr>
          <w:rFonts w:ascii="Times New Roman" w:hAnsi="Times New Roman" w:cs="B Lotus"/>
          <w:color w:val="000000"/>
          <w:sz w:val="24"/>
          <w:szCs w:val="28"/>
          <w:rtl/>
          <w:lang w:bidi="fa-IR"/>
        </w:rPr>
        <w:t xml:space="preserve"> </w:t>
      </w:r>
      <w:r>
        <w:rPr>
          <w:rFonts w:ascii="Times New Roman" w:hAnsi="Times New Roman" w:cs="B Lotus" w:hint="cs"/>
          <w:color w:val="000000"/>
          <w:sz w:val="24"/>
          <w:szCs w:val="28"/>
          <w:rtl/>
          <w:lang w:bidi="fa-IR"/>
        </w:rPr>
        <w:t xml:space="preserve">تنش های محیطی </w:t>
      </w:r>
      <w:r w:rsidRPr="00D300DB">
        <w:rPr>
          <w:rFonts w:ascii="Times New Roman" w:hAnsi="Times New Roman" w:cs="B Lotus" w:hint="cs"/>
          <w:color w:val="000000"/>
          <w:sz w:val="24"/>
          <w:szCs w:val="28"/>
          <w:rtl/>
          <w:lang w:bidi="fa-IR"/>
        </w:rPr>
        <w:t>را</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کاهش</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دهد</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تنش‌های محیطی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در</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فرآیندهای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بیوشیمیایی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باعث</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افزایش</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بیوسنتز ترکیبات</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فنولی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می‌شود</w:t>
      </w:r>
      <w:r w:rsidRPr="00D300DB">
        <w:rPr>
          <w:rFonts w:ascii="Times New Roman" w:hAnsi="Times New Roman" w:cs="B Lotus"/>
          <w:color w:val="000000"/>
          <w:sz w:val="24"/>
          <w:szCs w:val="28"/>
          <w:rtl/>
          <w:lang w:bidi="fa-IR"/>
        </w:rPr>
        <w:t xml:space="preserve"> (</w:t>
      </w:r>
      <w:proofErr w:type="spellStart"/>
      <w:r w:rsidRPr="00D300DB">
        <w:rPr>
          <w:rFonts w:ascii="Times New Roman" w:hAnsi="Times New Roman" w:cs="B Lotus"/>
          <w:color w:val="000000"/>
          <w:sz w:val="24"/>
          <w:szCs w:val="28"/>
          <w:lang w:bidi="fa-IR"/>
        </w:rPr>
        <w:t>Keutgen</w:t>
      </w:r>
      <w:proofErr w:type="spellEnd"/>
      <w:r w:rsidRPr="00D300DB">
        <w:rPr>
          <w:rFonts w:ascii="Times New Roman" w:hAnsi="Times New Roman" w:cs="B Lotus"/>
          <w:color w:val="000000"/>
          <w:sz w:val="24"/>
          <w:szCs w:val="28"/>
          <w:lang w:bidi="fa-IR"/>
        </w:rPr>
        <w:t xml:space="preserve"> and Pawel, 2009</w:t>
      </w:r>
      <w:r w:rsidRPr="00D300DB">
        <w:rPr>
          <w:rFonts w:ascii="Times New Roman" w:hAnsi="Times New Roman" w:cs="B Lotus"/>
          <w:color w:val="000000"/>
          <w:sz w:val="24"/>
          <w:szCs w:val="28"/>
          <w:rtl/>
          <w:lang w:bidi="fa-IR"/>
        </w:rPr>
        <w:t xml:space="preserve">). </w:t>
      </w:r>
    </w:p>
    <w:p w14:paraId="162E6C08" w14:textId="77777777" w:rsidR="00BD1A30" w:rsidRDefault="00BD1A30" w:rsidP="00BD1A30">
      <w:pPr>
        <w:bidi/>
        <w:spacing w:line="360" w:lineRule="auto"/>
        <w:jc w:val="both"/>
        <w:rPr>
          <w:rFonts w:ascii="Times New Roman" w:hAnsi="Times New Roman" w:cs="B Lotus"/>
          <w:color w:val="000000"/>
          <w:sz w:val="24"/>
          <w:szCs w:val="28"/>
          <w:rtl/>
          <w:lang w:bidi="fa-IR"/>
        </w:rPr>
      </w:pPr>
      <w:r w:rsidRPr="00D300DB">
        <w:rPr>
          <w:rFonts w:ascii="Times New Roman" w:hAnsi="Times New Roman" w:cs="B Lotus" w:hint="cs"/>
          <w:color w:val="000000"/>
          <w:sz w:val="24"/>
          <w:szCs w:val="28"/>
          <w:rtl/>
          <w:lang w:bidi="fa-IR"/>
        </w:rPr>
        <w:t>ترکیبات</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فنولی ممکن</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است</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فعالیت</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آنتی‌اکسیدانی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خود</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را</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به</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روش‌های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مختلف</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اعمال</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کنند</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آنها</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ممکن</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است</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مستقیماً</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رادیکال‌های آزاد،</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از</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جمله</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رادیکال‌های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هیدروکسیل،</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پراکسیل</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و</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سوپراکسید را</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پاکسازی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کنند و</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پراکسیداسیون</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لیپیدی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را</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سرکوب</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کنند</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و</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سایر</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آنتی‌اکسیدان‌ها</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مانند</w:t>
      </w:r>
      <w:r w:rsidR="0014026C">
        <w:rPr>
          <w:rFonts w:ascii="Times New Roman" w:hAnsi="Times New Roman" w:cs="B Lotus"/>
          <w:color w:val="000000"/>
          <w:sz w:val="24"/>
          <w:szCs w:val="28"/>
          <w:lang w:bidi="fa-IR"/>
        </w:rPr>
        <w:t xml:space="preserve"> </w:t>
      </w:r>
      <w:r w:rsidR="0014026C">
        <w:rPr>
          <w:rFonts w:ascii="Times New Roman" w:hAnsi="Times New Roman" w:cs="B Lotus" w:hint="cs"/>
          <w:color w:val="000000"/>
          <w:sz w:val="24"/>
          <w:szCs w:val="28"/>
          <w:rtl/>
          <w:lang w:bidi="fa-IR"/>
        </w:rPr>
        <w:t xml:space="preserve"> آلفا </w:t>
      </w:r>
      <w:r w:rsidRPr="00D300DB">
        <w:rPr>
          <w:rFonts w:ascii="Times New Roman" w:hAnsi="Times New Roman" w:cs="B Lotus" w:hint="cs"/>
          <w:color w:val="000000"/>
          <w:sz w:val="24"/>
          <w:szCs w:val="28"/>
          <w:rtl/>
          <w:lang w:bidi="fa-IR"/>
        </w:rPr>
        <w:t>توکوفرول</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را</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بازیافت</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کنند</w:t>
      </w:r>
      <w:r w:rsidRPr="00D300DB">
        <w:rPr>
          <w:rFonts w:ascii="Times New Roman" w:hAnsi="Times New Roman" w:cs="B Lotus"/>
          <w:color w:val="000000"/>
          <w:sz w:val="24"/>
          <w:szCs w:val="28"/>
          <w:lang w:bidi="fa-IR"/>
        </w:rPr>
        <w:t>.</w:t>
      </w:r>
      <w:r w:rsidRPr="00D300DB">
        <w:rPr>
          <w:rFonts w:ascii="Times New Roman" w:hAnsi="Times New Roman" w:cs="B Lotus" w:hint="cs"/>
          <w:color w:val="000000"/>
          <w:sz w:val="24"/>
          <w:szCs w:val="28"/>
          <w:rtl/>
          <w:lang w:bidi="fa-IR"/>
        </w:rPr>
        <w:t xml:space="preserve"> برخی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از</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ترکیبات</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فنولی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ممکن</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است</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به</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فلزاتی مانند</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آهن</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و</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مس</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متصل</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شوند</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و</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از این طریق رادیکال‌های</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آزاد</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را</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از</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بین</w:t>
      </w:r>
      <w:r w:rsidRPr="00D300DB">
        <w:rPr>
          <w:rFonts w:ascii="Times New Roman" w:hAnsi="Times New Roman" w:cs="B Lotus"/>
          <w:color w:val="000000"/>
          <w:sz w:val="24"/>
          <w:szCs w:val="28"/>
          <w:rtl/>
          <w:lang w:bidi="fa-IR"/>
        </w:rPr>
        <w:t xml:space="preserve"> </w:t>
      </w:r>
      <w:r w:rsidRPr="00D300DB">
        <w:rPr>
          <w:rFonts w:ascii="Times New Roman" w:hAnsi="Times New Roman" w:cs="B Lotus" w:hint="cs"/>
          <w:color w:val="000000"/>
          <w:sz w:val="24"/>
          <w:szCs w:val="28"/>
          <w:rtl/>
          <w:lang w:bidi="fa-IR"/>
        </w:rPr>
        <w:t>ببرند</w:t>
      </w:r>
      <w:r>
        <w:rPr>
          <w:rFonts w:ascii="Times New Roman" w:hAnsi="Times New Roman" w:cs="B Lotus" w:hint="cs"/>
          <w:color w:val="000000"/>
          <w:sz w:val="24"/>
          <w:szCs w:val="28"/>
          <w:rtl/>
          <w:lang w:bidi="fa-IR"/>
        </w:rPr>
        <w:t xml:space="preserve">. </w:t>
      </w:r>
    </w:p>
    <w:p w14:paraId="0DF31D5D" w14:textId="77777777" w:rsidR="00BD1A30" w:rsidRDefault="00BD1A30" w:rsidP="00BD1A30">
      <w:pPr>
        <w:bidi/>
        <w:spacing w:line="360" w:lineRule="auto"/>
        <w:jc w:val="both"/>
        <w:rPr>
          <w:rFonts w:ascii="Times New Roman" w:hAnsi="Times New Roman" w:cs="B Lotus"/>
          <w:color w:val="000000"/>
          <w:sz w:val="24"/>
          <w:szCs w:val="28"/>
          <w:rtl/>
          <w:lang w:bidi="fa-IR"/>
        </w:rPr>
      </w:pPr>
      <w:r>
        <w:rPr>
          <w:rFonts w:ascii="Times New Roman" w:hAnsi="Times New Roman" w:cs="B Lotus" w:hint="cs"/>
          <w:color w:val="000000"/>
          <w:sz w:val="24"/>
          <w:szCs w:val="28"/>
          <w:rtl/>
          <w:lang w:bidi="fa-IR"/>
        </w:rPr>
        <w:lastRenderedPageBreak/>
        <w:t>آنزیم فنیل آلانین آمونیالیاز آنزیم اصلی در تولید ترکیبات فنولی است که افزایش فعالیت آن موجب افزایش ترکیبات فنولی می</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 xml:space="preserve">شود. کلسیم از طریق استحکام غشا موجب کاهش تنش اکسیداتیو در غشا شده و موجب استحکام غشا و دیواره سلولی تخریب و کاهش ترکیبات فنولی را به تاخیر می اندازد </w:t>
      </w:r>
      <w:r w:rsidRPr="003B3B35">
        <w:rPr>
          <w:rFonts w:ascii="Times New Roman" w:hAnsi="Times New Roman" w:cs="B Lotus"/>
          <w:color w:val="000000"/>
          <w:sz w:val="24"/>
          <w:szCs w:val="28"/>
          <w:lang w:bidi="fa-IR"/>
        </w:rPr>
        <w:t xml:space="preserve">Wang </w:t>
      </w:r>
      <w:r w:rsidRPr="001426CA">
        <w:rPr>
          <w:rFonts w:ascii="Times New Roman" w:hAnsi="Times New Roman" w:cs="B Lotus"/>
          <w:i/>
          <w:color w:val="000000"/>
          <w:sz w:val="24"/>
          <w:szCs w:val="28"/>
          <w:lang w:bidi="fa-IR"/>
        </w:rPr>
        <w:t>et al</w:t>
      </w:r>
      <w:r w:rsidRPr="003B3B35">
        <w:rPr>
          <w:rFonts w:ascii="Times New Roman" w:hAnsi="Times New Roman" w:cs="B Lotus"/>
          <w:color w:val="000000"/>
          <w:sz w:val="24"/>
          <w:szCs w:val="28"/>
          <w:lang w:bidi="fa-IR"/>
        </w:rPr>
        <w:t>., 20</w:t>
      </w:r>
      <w:r w:rsidR="007A3517">
        <w:rPr>
          <w:rFonts w:ascii="Times New Roman" w:hAnsi="Times New Roman" w:cs="B Lotus"/>
          <w:color w:val="000000"/>
          <w:sz w:val="24"/>
          <w:szCs w:val="28"/>
          <w:lang w:bidi="fa-IR"/>
        </w:rPr>
        <w:t>24</w:t>
      </w:r>
      <w:r>
        <w:rPr>
          <w:rFonts w:ascii="Times New Roman" w:hAnsi="Times New Roman" w:cs="B Lotus"/>
          <w:color w:val="000000"/>
          <w:sz w:val="24"/>
          <w:szCs w:val="28"/>
          <w:lang w:bidi="fa-IR"/>
        </w:rPr>
        <w:t>)</w:t>
      </w:r>
      <w:r>
        <w:rPr>
          <w:rFonts w:ascii="Times New Roman" w:hAnsi="Times New Roman" w:cs="B Lotus" w:hint="cs"/>
          <w:color w:val="000000"/>
          <w:sz w:val="24"/>
          <w:szCs w:val="28"/>
          <w:rtl/>
          <w:lang w:bidi="fa-IR"/>
        </w:rPr>
        <w:t>).</w:t>
      </w:r>
    </w:p>
    <w:p w14:paraId="42BA43F0" w14:textId="77777777" w:rsidR="00BD1A30" w:rsidRPr="00BC17D4" w:rsidRDefault="00BD1A30" w:rsidP="00BD1A30">
      <w:pPr>
        <w:bidi/>
        <w:spacing w:line="360" w:lineRule="auto"/>
        <w:rPr>
          <w:rFonts w:ascii="Times New Roman" w:hAnsi="Times New Roman" w:cs="B Lotus"/>
          <w:color w:val="000000"/>
          <w:sz w:val="24"/>
          <w:szCs w:val="28"/>
          <w:rtl/>
          <w:lang w:bidi="fa-IR"/>
        </w:rPr>
      </w:pPr>
      <w:r>
        <w:rPr>
          <w:rFonts w:ascii="Times New Roman" w:hAnsi="Times New Roman" w:cs="B Lotus" w:hint="cs"/>
          <w:color w:val="000000"/>
          <w:sz w:val="24"/>
          <w:szCs w:val="28"/>
          <w:rtl/>
          <w:lang w:bidi="fa-IR"/>
        </w:rPr>
        <w:t>محققان گزارش کردند کلسیم با حذف رادیکال</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 xml:space="preserve">های آزاد موجب افزایش مواد آنتی اکسیدانی (فنول و فلاونوئید کل) در میوه پاپایا و آووکادو شده است که با نتایج این پژوهش مطابقت دارد </w:t>
      </w:r>
      <w:r>
        <w:rPr>
          <w:rFonts w:ascii="Times New Roman" w:hAnsi="Times New Roman" w:cs="B Lotus"/>
          <w:color w:val="000000"/>
          <w:sz w:val="24"/>
          <w:szCs w:val="28"/>
          <w:lang w:bidi="fa-IR"/>
        </w:rPr>
        <w:t>.(</w:t>
      </w:r>
      <w:r w:rsidRPr="00114E68">
        <w:rPr>
          <w:rFonts w:ascii="Times New Roman" w:hAnsi="Times New Roman" w:cs="B Lotus"/>
          <w:color w:val="000000"/>
          <w:sz w:val="24"/>
          <w:szCs w:val="28"/>
          <w:lang w:bidi="fa-IR"/>
        </w:rPr>
        <w:t xml:space="preserve">Madani </w:t>
      </w:r>
      <w:r w:rsidRPr="001426CA">
        <w:rPr>
          <w:rFonts w:ascii="Times New Roman" w:hAnsi="Times New Roman" w:cs="B Lotus"/>
          <w:i/>
          <w:color w:val="000000"/>
          <w:sz w:val="24"/>
          <w:szCs w:val="28"/>
          <w:lang w:bidi="fa-IR"/>
        </w:rPr>
        <w:t>et al</w:t>
      </w:r>
      <w:r w:rsidRPr="00114E68">
        <w:rPr>
          <w:rFonts w:ascii="Times New Roman" w:hAnsi="Times New Roman" w:cs="B Lotus"/>
          <w:color w:val="000000"/>
          <w:sz w:val="24"/>
          <w:szCs w:val="28"/>
          <w:lang w:bidi="fa-IR"/>
        </w:rPr>
        <w:t>., 2016</w:t>
      </w:r>
      <w:r>
        <w:rPr>
          <w:rFonts w:ascii="Times New Roman" w:hAnsi="Times New Roman" w:cs="B Lotus"/>
          <w:color w:val="000000"/>
          <w:sz w:val="24"/>
          <w:szCs w:val="28"/>
          <w:lang w:bidi="fa-IR"/>
        </w:rPr>
        <w:t xml:space="preserve">; </w:t>
      </w:r>
      <w:r w:rsidRPr="00BC17D4">
        <w:rPr>
          <w:rFonts w:ascii="Times New Roman" w:hAnsi="Times New Roman" w:cs="B Lotus"/>
          <w:color w:val="000000"/>
          <w:sz w:val="24"/>
          <w:szCs w:val="28"/>
          <w:lang w:bidi="fa-IR"/>
        </w:rPr>
        <w:t xml:space="preserve">Tesfay </w:t>
      </w:r>
      <w:r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2010)</w:t>
      </w:r>
    </w:p>
    <w:p w14:paraId="7ECD2F24" w14:textId="77777777" w:rsidR="00BD1A30" w:rsidRDefault="00BD1A30" w:rsidP="00BD1A30">
      <w:pPr>
        <w:bidi/>
        <w:spacing w:line="360" w:lineRule="auto"/>
        <w:rPr>
          <w:rFonts w:ascii="Times New Roman" w:hAnsi="Times New Roman" w:cs="B Lotus"/>
          <w:color w:val="000000"/>
          <w:sz w:val="24"/>
          <w:szCs w:val="28"/>
          <w:rtl/>
          <w:lang w:bidi="fa-IR"/>
        </w:rPr>
      </w:pPr>
      <w:r>
        <w:rPr>
          <w:rFonts w:ascii="Times New Roman" w:hAnsi="Times New Roman" w:cs="B Lotus" w:hint="cs"/>
          <w:color w:val="000000"/>
          <w:sz w:val="24"/>
          <w:szCs w:val="28"/>
          <w:rtl/>
          <w:lang w:bidi="fa-IR"/>
        </w:rPr>
        <w:t xml:space="preserve">  پتاسیم با کاهش استرس اکسیداتیو، حذف پراکسیدهیدروژن، کاهش تولید اتیلن موجب افزایش آنتی اکسیدان کل، فنول و فلاونوئید کل شده است  </w:t>
      </w:r>
      <w:r>
        <w:rPr>
          <w:rFonts w:ascii="Times New Roman" w:hAnsi="Times New Roman" w:cs="B Lotus"/>
          <w:color w:val="000000"/>
          <w:sz w:val="24"/>
          <w:szCs w:val="28"/>
          <w:lang w:bidi="fa-IR"/>
        </w:rPr>
        <w:t>(</w:t>
      </w:r>
      <w:r w:rsidRPr="00114E68">
        <w:rPr>
          <w:rFonts w:ascii="Times New Roman" w:hAnsi="Times New Roman" w:cs="B Lotus"/>
          <w:color w:val="000000"/>
          <w:sz w:val="24"/>
          <w:szCs w:val="28"/>
          <w:lang w:bidi="fa-IR"/>
        </w:rPr>
        <w:t>Puerta-Gomez and Cisneros-Zevallos</w:t>
      </w:r>
      <w:r>
        <w:rPr>
          <w:rFonts w:ascii="Times New Roman" w:hAnsi="Times New Roman" w:cs="B Lotus"/>
          <w:color w:val="000000"/>
          <w:sz w:val="24"/>
          <w:szCs w:val="28"/>
          <w:lang w:bidi="fa-IR"/>
        </w:rPr>
        <w:t>, 2011)</w:t>
      </w:r>
      <w:r>
        <w:rPr>
          <w:rFonts w:ascii="Times New Roman" w:hAnsi="Times New Roman" w:cs="B Lotus" w:hint="cs"/>
          <w:color w:val="000000"/>
          <w:sz w:val="24"/>
          <w:szCs w:val="28"/>
          <w:rtl/>
          <w:lang w:bidi="fa-IR"/>
        </w:rPr>
        <w:t xml:space="preserve">. </w:t>
      </w:r>
    </w:p>
    <w:p w14:paraId="209679EE" w14:textId="77777777" w:rsidR="00BD1A30" w:rsidRPr="00114E68" w:rsidRDefault="00BD1A30" w:rsidP="00BD1A30">
      <w:pPr>
        <w:bidi/>
        <w:spacing w:line="360" w:lineRule="auto"/>
        <w:jc w:val="both"/>
        <w:rPr>
          <w:rFonts w:ascii="Times New Roman" w:hAnsi="Times New Roman" w:cs="B Lotus"/>
          <w:color w:val="000000"/>
          <w:sz w:val="24"/>
          <w:szCs w:val="28"/>
          <w:rtl/>
          <w:lang w:bidi="fa-IR"/>
        </w:rPr>
      </w:pPr>
      <w:r>
        <w:rPr>
          <w:rFonts w:ascii="Times New Roman" w:hAnsi="Times New Roman" w:cs="B Lotus" w:hint="cs"/>
          <w:color w:val="000000"/>
          <w:sz w:val="24"/>
          <w:szCs w:val="28"/>
          <w:rtl/>
          <w:lang w:bidi="fa-IR"/>
        </w:rPr>
        <w:t>پتاسیم به همراه کلسیم و دیگر عناصر نقش مهمی در کیفیت میوه ها و سبزی و افزایش فعالیت آنتی اکسیدانی آنها دارد. علت اصلی افزایش مواد آنتی اکسیدانی در اثر مستقیم پتاسیم بر مقادیر مواد آنتی اکسیدانی آنزیمی و غیرآنزیمی مانند فنول کل و فلاونوئیدکل می</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 xml:space="preserve">باشد </w:t>
      </w:r>
      <w:r w:rsidRPr="00857F35">
        <w:rPr>
          <w:rFonts w:ascii="Times New Roman" w:hAnsi="Times New Roman" w:cs="B Lotus"/>
          <w:color w:val="000000"/>
          <w:sz w:val="24"/>
          <w:szCs w:val="28"/>
          <w:lang w:bidi="fa-IR"/>
        </w:rPr>
        <w:t>Waraic</w:t>
      </w:r>
      <w:r>
        <w:rPr>
          <w:rFonts w:ascii="Times New Roman" w:hAnsi="Times New Roman" w:cs="B Lotus"/>
          <w:color w:val="000000"/>
          <w:sz w:val="24"/>
          <w:szCs w:val="28"/>
          <w:lang w:bidi="fa-IR"/>
        </w:rPr>
        <w:t xml:space="preserve">h </w:t>
      </w:r>
      <w:r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2011)</w:t>
      </w:r>
      <w:r>
        <w:rPr>
          <w:rFonts w:ascii="Times New Roman" w:hAnsi="Times New Roman" w:cs="B Lotus" w:hint="cs"/>
          <w:color w:val="000000"/>
          <w:sz w:val="24"/>
          <w:szCs w:val="28"/>
          <w:rtl/>
          <w:lang w:bidi="fa-IR"/>
        </w:rPr>
        <w:t>). پتاسیم با افزایش رشد گیاه و افزایش فعالیت فتوسنتزی موجب افزایش تخصیص کربن اضافی به مسیر شیکمیک اسید شده و از این طریق موجب افزایش مواد فنولی مانند فنول و فلاونوئیدکل می</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 xml:space="preserve">شود  </w:t>
      </w:r>
      <w:r w:rsidRPr="00633837">
        <w:rPr>
          <w:rFonts w:ascii="Times New Roman" w:hAnsi="Times New Roman" w:cs="B Lotus"/>
          <w:color w:val="000000"/>
          <w:sz w:val="24"/>
          <w:szCs w:val="28"/>
          <w:lang w:bidi="fa-IR"/>
        </w:rPr>
        <w:t>Nguye</w:t>
      </w:r>
      <w:r>
        <w:rPr>
          <w:rFonts w:ascii="Times New Roman" w:hAnsi="Times New Roman" w:cs="B Lotus"/>
          <w:color w:val="000000"/>
          <w:sz w:val="24"/>
          <w:szCs w:val="28"/>
          <w:lang w:bidi="fa-IR"/>
        </w:rPr>
        <w:t xml:space="preserve">n </w:t>
      </w:r>
      <w:r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2010)</w:t>
      </w:r>
      <w:r>
        <w:rPr>
          <w:rFonts w:ascii="Times New Roman" w:hAnsi="Times New Roman" w:cs="B Lotus" w:hint="cs"/>
          <w:color w:val="000000"/>
          <w:sz w:val="24"/>
          <w:szCs w:val="28"/>
          <w:rtl/>
          <w:lang w:bidi="fa-IR"/>
        </w:rPr>
        <w:t>). همچنین پتاسیم با افزایش فعالیت آنزیم فنیل آلانین آمونیالیاز که آنزیم کلیدی در سنتز ترکیبات فنولی است موجب افزایش ترکیبات فنولی و مواد آنتی اکسیدانی می</w:t>
      </w:r>
      <w:r w:rsidR="0014026C">
        <w:rPr>
          <w:rFonts w:ascii="Times New Roman" w:hAnsi="Times New Roman" w:cs="B Lotus" w:hint="cs"/>
          <w:color w:val="000000"/>
          <w:sz w:val="24"/>
          <w:szCs w:val="28"/>
          <w:rtl/>
          <w:lang w:bidi="fa-IR"/>
        </w:rPr>
        <w:t>‌</w:t>
      </w:r>
      <w:r>
        <w:rPr>
          <w:rFonts w:ascii="Times New Roman" w:hAnsi="Times New Roman" w:cs="B Lotus" w:hint="cs"/>
          <w:color w:val="000000"/>
          <w:sz w:val="24"/>
          <w:szCs w:val="28"/>
          <w:rtl/>
          <w:lang w:bidi="fa-IR"/>
        </w:rPr>
        <w:t xml:space="preserve">شود </w:t>
      </w:r>
      <w:r w:rsidRPr="00DB0249">
        <w:rPr>
          <w:rFonts w:ascii="Times New Roman" w:hAnsi="Times New Roman" w:cs="B Lotus"/>
          <w:color w:val="000000"/>
          <w:sz w:val="24"/>
          <w:szCs w:val="28"/>
          <w:lang w:bidi="fa-IR"/>
        </w:rPr>
        <w:t>Soare</w:t>
      </w:r>
      <w:r>
        <w:rPr>
          <w:rFonts w:ascii="Times New Roman" w:hAnsi="Times New Roman" w:cs="B Lotus"/>
          <w:color w:val="000000"/>
          <w:sz w:val="24"/>
          <w:szCs w:val="28"/>
          <w:lang w:bidi="fa-IR"/>
        </w:rPr>
        <w:t xml:space="preserve">s </w:t>
      </w:r>
      <w:r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2005)</w:t>
      </w:r>
      <w:r>
        <w:rPr>
          <w:rFonts w:ascii="Times New Roman" w:hAnsi="Times New Roman" w:cs="B Lotus" w:hint="cs"/>
          <w:color w:val="000000"/>
          <w:sz w:val="24"/>
          <w:szCs w:val="28"/>
          <w:rtl/>
          <w:lang w:bidi="fa-IR"/>
        </w:rPr>
        <w:t>). پتاسیم موجب افزایش مواد آنتی</w:t>
      </w:r>
      <w:r w:rsidR="005A19FB">
        <w:rPr>
          <w:rFonts w:ascii="Times New Roman" w:hAnsi="Times New Roman" w:cs="B Lotus"/>
          <w:color w:val="000000"/>
          <w:sz w:val="24"/>
          <w:szCs w:val="28"/>
          <w:lang w:bidi="fa-IR"/>
        </w:rPr>
        <w:softHyphen/>
      </w:r>
      <w:r>
        <w:rPr>
          <w:rFonts w:ascii="Times New Roman" w:hAnsi="Times New Roman" w:cs="B Lotus" w:hint="cs"/>
          <w:color w:val="000000"/>
          <w:sz w:val="24"/>
          <w:szCs w:val="28"/>
          <w:rtl/>
          <w:lang w:bidi="fa-IR"/>
        </w:rPr>
        <w:t xml:space="preserve">اکسیدانی و ترکیبات فنولی در توت فرنگی </w:t>
      </w:r>
      <w:r w:rsidRPr="006147E3">
        <w:rPr>
          <w:rFonts w:ascii="Times New Roman" w:hAnsi="Times New Roman" w:cs="B Lotus"/>
          <w:color w:val="000000"/>
          <w:sz w:val="24"/>
          <w:szCs w:val="28"/>
          <w:lang w:bidi="fa-IR"/>
        </w:rPr>
        <w:t>Anttone</w:t>
      </w:r>
      <w:r>
        <w:rPr>
          <w:rFonts w:ascii="Times New Roman" w:hAnsi="Times New Roman" w:cs="B Lotus"/>
          <w:color w:val="000000"/>
          <w:sz w:val="24"/>
          <w:szCs w:val="28"/>
          <w:lang w:bidi="fa-IR"/>
        </w:rPr>
        <w:t xml:space="preserve">n </w:t>
      </w:r>
      <w:r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xml:space="preserve">., </w:t>
      </w:r>
      <w:proofErr w:type="gramStart"/>
      <w:r>
        <w:rPr>
          <w:rFonts w:ascii="Times New Roman" w:hAnsi="Times New Roman" w:cs="B Lotus"/>
          <w:color w:val="000000"/>
          <w:sz w:val="24"/>
          <w:szCs w:val="28"/>
          <w:lang w:bidi="fa-IR"/>
        </w:rPr>
        <w:t>2006)</w:t>
      </w:r>
      <w:r>
        <w:rPr>
          <w:rFonts w:ascii="Times New Roman" w:hAnsi="Times New Roman" w:cs="B Lotus" w:hint="cs"/>
          <w:color w:val="000000"/>
          <w:sz w:val="24"/>
          <w:szCs w:val="28"/>
          <w:rtl/>
          <w:lang w:bidi="fa-IR"/>
        </w:rPr>
        <w:t>)،</w:t>
      </w:r>
      <w:proofErr w:type="gramEnd"/>
      <w:r>
        <w:rPr>
          <w:rFonts w:ascii="Times New Roman" w:hAnsi="Times New Roman" w:cs="B Lotus" w:hint="cs"/>
          <w:color w:val="000000"/>
          <w:sz w:val="24"/>
          <w:szCs w:val="28"/>
          <w:rtl/>
          <w:lang w:bidi="fa-IR"/>
        </w:rPr>
        <w:t xml:space="preserve"> ریحان </w:t>
      </w:r>
      <w:r>
        <w:rPr>
          <w:rFonts w:ascii="Times New Roman" w:hAnsi="Times New Roman" w:cs="B Lotus"/>
          <w:color w:val="000000"/>
          <w:sz w:val="24"/>
          <w:szCs w:val="28"/>
          <w:lang w:bidi="fa-IR"/>
        </w:rPr>
        <w:t>(</w:t>
      </w:r>
      <w:r w:rsidRPr="00416AAC">
        <w:rPr>
          <w:rFonts w:ascii="Times New Roman" w:hAnsi="Times New Roman" w:cs="B Lotus"/>
          <w:color w:val="000000"/>
          <w:sz w:val="24"/>
          <w:szCs w:val="28"/>
          <w:lang w:bidi="fa-IR"/>
        </w:rPr>
        <w:t>Nguye</w:t>
      </w:r>
      <w:r>
        <w:rPr>
          <w:rFonts w:ascii="Times New Roman" w:hAnsi="Times New Roman" w:cs="B Lotus"/>
          <w:color w:val="000000"/>
          <w:sz w:val="24"/>
          <w:szCs w:val="28"/>
          <w:lang w:bidi="fa-IR"/>
        </w:rPr>
        <w:t xml:space="preserve">n </w:t>
      </w:r>
      <w:r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2010)</w:t>
      </w:r>
      <w:r w:rsidRPr="00416AAC">
        <w:rPr>
          <w:rFonts w:ascii="Times New Roman" w:hAnsi="Times New Roman" w:cs="B Lotus"/>
          <w:color w:val="000000"/>
          <w:sz w:val="24"/>
          <w:szCs w:val="28"/>
          <w:rtl/>
          <w:lang w:bidi="fa-IR"/>
        </w:rPr>
        <w:t xml:space="preserve"> </w:t>
      </w:r>
      <w:r>
        <w:rPr>
          <w:rFonts w:ascii="Times New Roman" w:hAnsi="Times New Roman" w:cs="B Lotus" w:hint="cs"/>
          <w:color w:val="000000"/>
          <w:sz w:val="24"/>
          <w:szCs w:val="28"/>
          <w:rtl/>
          <w:lang w:bidi="fa-IR"/>
        </w:rPr>
        <w:t xml:space="preserve">چای  </w:t>
      </w:r>
      <w:r w:rsidRPr="0046597E">
        <w:rPr>
          <w:rFonts w:ascii="Times New Roman" w:hAnsi="Times New Roman" w:cs="B Lotus"/>
          <w:color w:val="000000"/>
          <w:sz w:val="24"/>
          <w:szCs w:val="28"/>
          <w:lang w:bidi="fa-IR"/>
        </w:rPr>
        <w:t>Fawz</w:t>
      </w:r>
      <w:r>
        <w:rPr>
          <w:rFonts w:ascii="Times New Roman" w:hAnsi="Times New Roman" w:cs="B Lotus"/>
          <w:color w:val="000000"/>
          <w:sz w:val="24"/>
          <w:szCs w:val="28"/>
          <w:lang w:bidi="fa-IR"/>
        </w:rPr>
        <w:t xml:space="preserve">y </w:t>
      </w:r>
      <w:r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2007)</w:t>
      </w:r>
      <w:r>
        <w:rPr>
          <w:rFonts w:ascii="Times New Roman" w:hAnsi="Times New Roman" w:cs="B Lotus" w:hint="cs"/>
          <w:color w:val="000000"/>
          <w:sz w:val="24"/>
          <w:szCs w:val="28"/>
          <w:rtl/>
          <w:lang w:bidi="fa-IR"/>
        </w:rPr>
        <w:t xml:space="preserve">)، </w:t>
      </w:r>
      <w:r w:rsidR="0014026C">
        <w:rPr>
          <w:rFonts w:ascii="Times New Roman" w:hAnsi="Times New Roman" w:cs="B Lotus" w:hint="cs"/>
          <w:color w:val="000000"/>
          <w:sz w:val="24"/>
          <w:szCs w:val="28"/>
          <w:rtl/>
          <w:lang w:bidi="fa-IR"/>
        </w:rPr>
        <w:t xml:space="preserve">انگور </w:t>
      </w:r>
      <w:r>
        <w:rPr>
          <w:rFonts w:ascii="Times New Roman" w:hAnsi="Times New Roman" w:cs="B Lotus" w:hint="cs"/>
          <w:color w:val="000000"/>
          <w:sz w:val="24"/>
          <w:szCs w:val="28"/>
          <w:rtl/>
          <w:lang w:bidi="fa-IR"/>
        </w:rPr>
        <w:t xml:space="preserve"> (</w:t>
      </w:r>
      <w:proofErr w:type="spellStart"/>
      <w:r w:rsidRPr="00863A73">
        <w:rPr>
          <w:rFonts w:ascii="Times New Roman" w:hAnsi="Times New Roman" w:cs="B Lotus"/>
          <w:color w:val="000000"/>
          <w:sz w:val="24"/>
          <w:szCs w:val="28"/>
          <w:lang w:bidi="fa-IR"/>
        </w:rPr>
        <w:t>Zare</w:t>
      </w:r>
      <w:r>
        <w:rPr>
          <w:rFonts w:ascii="Times New Roman" w:hAnsi="Times New Roman" w:cs="B Lotus"/>
          <w:color w:val="000000"/>
          <w:sz w:val="24"/>
          <w:szCs w:val="28"/>
          <w:lang w:bidi="fa-IR"/>
        </w:rPr>
        <w:t>ei</w:t>
      </w:r>
      <w:proofErr w:type="spellEnd"/>
      <w:r>
        <w:rPr>
          <w:rFonts w:ascii="Times New Roman" w:hAnsi="Times New Roman" w:cs="B Lotus"/>
          <w:color w:val="000000"/>
          <w:sz w:val="24"/>
          <w:szCs w:val="28"/>
          <w:lang w:bidi="fa-IR"/>
        </w:rPr>
        <w:t xml:space="preserve"> </w:t>
      </w:r>
      <w:r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2013</w:t>
      </w:r>
      <w:r>
        <w:rPr>
          <w:rFonts w:ascii="Times New Roman" w:hAnsi="Times New Roman" w:cs="B Lotus" w:hint="cs"/>
          <w:color w:val="000000"/>
          <w:sz w:val="24"/>
          <w:szCs w:val="28"/>
          <w:rtl/>
          <w:lang w:bidi="fa-IR"/>
        </w:rPr>
        <w:t xml:space="preserve">) و انجیر </w:t>
      </w:r>
      <w:proofErr w:type="spellStart"/>
      <w:r w:rsidRPr="00435072">
        <w:rPr>
          <w:rFonts w:ascii="Times New Roman" w:hAnsi="Times New Roman" w:cs="B Lotus"/>
          <w:color w:val="000000"/>
          <w:sz w:val="24"/>
          <w:szCs w:val="28"/>
          <w:lang w:bidi="fa-IR"/>
        </w:rPr>
        <w:t>Gaalic</w:t>
      </w:r>
      <w:r>
        <w:rPr>
          <w:rFonts w:ascii="Times New Roman" w:hAnsi="Times New Roman" w:cs="B Lotus"/>
          <w:color w:val="000000"/>
          <w:sz w:val="24"/>
          <w:szCs w:val="28"/>
          <w:lang w:bidi="fa-IR"/>
        </w:rPr>
        <w:t>h</w:t>
      </w:r>
      <w:proofErr w:type="spellEnd"/>
      <w:r>
        <w:rPr>
          <w:rFonts w:ascii="Times New Roman" w:hAnsi="Times New Roman" w:cs="B Lotus"/>
          <w:color w:val="000000"/>
          <w:sz w:val="24"/>
          <w:szCs w:val="28"/>
          <w:lang w:bidi="fa-IR"/>
        </w:rPr>
        <w:t xml:space="preserve"> </w:t>
      </w:r>
      <w:r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2019)</w:t>
      </w:r>
      <w:r>
        <w:rPr>
          <w:rFonts w:ascii="Times New Roman" w:hAnsi="Times New Roman" w:cs="B Lotus" w:hint="cs"/>
          <w:color w:val="000000"/>
          <w:sz w:val="24"/>
          <w:szCs w:val="28"/>
          <w:rtl/>
          <w:lang w:bidi="fa-IR"/>
        </w:rPr>
        <w:t xml:space="preserve">) شده است که با نتایج این پژوهش مطابقت دارد. </w:t>
      </w:r>
    </w:p>
    <w:p w14:paraId="47D0710F" w14:textId="77777777" w:rsidR="00BD1A30" w:rsidRPr="006C6B95" w:rsidRDefault="00FB34FB" w:rsidP="00350775">
      <w:pPr>
        <w:bidi/>
        <w:spacing w:line="360" w:lineRule="auto"/>
        <w:jc w:val="both"/>
        <w:rPr>
          <w:rFonts w:ascii="Times New Roman" w:hAnsi="Times New Roman" w:cs="B Lotus"/>
          <w:b/>
          <w:bCs/>
          <w:color w:val="000000"/>
          <w:sz w:val="24"/>
          <w:szCs w:val="28"/>
          <w:lang w:bidi="fa-IR"/>
        </w:rPr>
      </w:pPr>
      <w:r>
        <w:rPr>
          <w:rFonts w:ascii="Times New Roman" w:hAnsi="Times New Roman" w:cs="B Lotus" w:hint="cs"/>
          <w:b/>
          <w:bCs/>
          <w:color w:val="000000"/>
          <w:sz w:val="24"/>
          <w:szCs w:val="28"/>
          <w:rtl/>
          <w:lang w:bidi="fa-IR"/>
        </w:rPr>
        <w:lastRenderedPageBreak/>
        <w:t>3</w:t>
      </w:r>
      <w:r w:rsidR="00350775">
        <w:rPr>
          <w:rFonts w:ascii="Times New Roman" w:hAnsi="Times New Roman" w:cs="B Lotus" w:hint="cs"/>
          <w:b/>
          <w:bCs/>
          <w:color w:val="000000"/>
          <w:sz w:val="24"/>
          <w:szCs w:val="28"/>
          <w:rtl/>
          <w:lang w:bidi="fa-IR"/>
        </w:rPr>
        <w:t>-4-</w:t>
      </w:r>
      <w:r>
        <w:rPr>
          <w:rFonts w:ascii="Times New Roman" w:hAnsi="Times New Roman" w:cs="B Lotus" w:hint="cs"/>
          <w:b/>
          <w:bCs/>
          <w:color w:val="000000"/>
          <w:sz w:val="24"/>
          <w:szCs w:val="28"/>
          <w:rtl/>
          <w:lang w:bidi="fa-IR"/>
        </w:rPr>
        <w:t>4</w:t>
      </w:r>
      <w:r w:rsidR="00350775">
        <w:rPr>
          <w:rFonts w:ascii="Times New Roman" w:hAnsi="Times New Roman" w:cs="B Lotus" w:hint="cs"/>
          <w:b/>
          <w:bCs/>
          <w:color w:val="000000"/>
          <w:sz w:val="24"/>
          <w:szCs w:val="28"/>
          <w:rtl/>
          <w:lang w:bidi="fa-IR"/>
        </w:rPr>
        <w:t>-</w:t>
      </w:r>
      <w:r w:rsidR="00BD1A30" w:rsidRPr="006C6B95">
        <w:rPr>
          <w:rFonts w:ascii="Times New Roman" w:hAnsi="Times New Roman" w:cs="B Lotus" w:hint="cs"/>
          <w:b/>
          <w:bCs/>
          <w:color w:val="000000"/>
          <w:sz w:val="24"/>
          <w:szCs w:val="28"/>
          <w:rtl/>
          <w:lang w:bidi="fa-IR"/>
        </w:rPr>
        <w:t xml:space="preserve"> چربی خام</w:t>
      </w:r>
    </w:p>
    <w:p w14:paraId="228E1EDF" w14:textId="77777777" w:rsidR="00BD1A30" w:rsidRPr="006C6B95" w:rsidRDefault="0005750F" w:rsidP="00350775">
      <w:pPr>
        <w:bidi/>
        <w:spacing w:line="360" w:lineRule="auto"/>
        <w:ind w:firstLine="284"/>
        <w:jc w:val="both"/>
        <w:rPr>
          <w:rFonts w:ascii="Times New Roman" w:hAnsi="Times New Roman" w:cs="B Lotus"/>
          <w:color w:val="000000"/>
          <w:sz w:val="24"/>
          <w:szCs w:val="28"/>
          <w:lang w:bidi="fa-IR"/>
        </w:rPr>
      </w:pPr>
      <w:r>
        <w:rPr>
          <w:rFonts w:ascii="Times New Roman" w:hAnsi="Times New Roman" w:cs="B Lotus" w:hint="cs"/>
          <w:color w:val="000000"/>
          <w:sz w:val="24"/>
          <w:szCs w:val="28"/>
          <w:rtl/>
          <w:lang w:bidi="fa-IR"/>
        </w:rPr>
        <w:t xml:space="preserve"> تجزیه واریانس</w:t>
      </w:r>
      <w:r w:rsidR="00BD1A30" w:rsidRPr="006C6B95">
        <w:rPr>
          <w:rFonts w:ascii="Times New Roman" w:hAnsi="Times New Roman" w:cs="B Lotus"/>
          <w:color w:val="000000"/>
          <w:sz w:val="24"/>
          <w:szCs w:val="28"/>
          <w:rtl/>
          <w:lang w:bidi="fa-IR"/>
        </w:rPr>
        <w:t xml:space="preserve"> </w:t>
      </w:r>
      <w:r w:rsidR="00BD1A30" w:rsidRPr="006C6B95">
        <w:rPr>
          <w:rFonts w:ascii="Times New Roman" w:hAnsi="Times New Roman" w:cs="B Lotus" w:hint="cs"/>
          <w:color w:val="000000"/>
          <w:sz w:val="24"/>
          <w:szCs w:val="28"/>
          <w:rtl/>
          <w:lang w:bidi="fa-IR"/>
        </w:rPr>
        <w:t xml:space="preserve">اثر تیمار تیوسولفات پتاسیم، تیوسولفات کلسیم و تیمار ترکیبی تیوسولفات پتاسیم و کلسیم در سطح 5 درصد </w:t>
      </w:r>
      <w:r w:rsidR="00BD1A30" w:rsidRPr="006C6B95">
        <w:rPr>
          <w:rFonts w:ascii="Times New Roman" w:hAnsi="Times New Roman" w:cs="B Lotus"/>
          <w:color w:val="000000"/>
          <w:sz w:val="24"/>
          <w:szCs w:val="28"/>
          <w:rtl/>
          <w:lang w:bidi="fa-IR"/>
        </w:rPr>
        <w:t>بر م</w:t>
      </w:r>
      <w:r w:rsidR="00BD1A30" w:rsidRPr="006C6B95">
        <w:rPr>
          <w:rFonts w:ascii="Times New Roman" w:hAnsi="Times New Roman" w:cs="B Lotus" w:hint="cs"/>
          <w:color w:val="000000"/>
          <w:sz w:val="24"/>
          <w:szCs w:val="28"/>
          <w:rtl/>
          <w:lang w:bidi="fa-IR"/>
        </w:rPr>
        <w:t>ی</w:t>
      </w:r>
      <w:r w:rsidR="00BD1A30" w:rsidRPr="006C6B95">
        <w:rPr>
          <w:rFonts w:ascii="Times New Roman" w:hAnsi="Times New Roman" w:cs="B Lotus" w:hint="eastAsia"/>
          <w:color w:val="000000"/>
          <w:sz w:val="24"/>
          <w:szCs w:val="28"/>
          <w:rtl/>
          <w:lang w:bidi="fa-IR"/>
        </w:rPr>
        <w:t>زان</w:t>
      </w:r>
      <w:r w:rsidR="00BD1A30" w:rsidRPr="006C6B95">
        <w:rPr>
          <w:rFonts w:ascii="Times New Roman" w:hAnsi="Times New Roman" w:cs="B Lotus"/>
          <w:color w:val="000000"/>
          <w:sz w:val="24"/>
          <w:szCs w:val="28"/>
          <w:rtl/>
          <w:lang w:bidi="fa-IR"/>
        </w:rPr>
        <w:t xml:space="preserve"> </w:t>
      </w:r>
      <w:r w:rsidR="00BD1A30" w:rsidRPr="006C6B95">
        <w:rPr>
          <w:rFonts w:ascii="Times New Roman" w:hAnsi="Times New Roman" w:cs="B Lotus" w:hint="cs"/>
          <w:color w:val="000000"/>
          <w:sz w:val="24"/>
          <w:szCs w:val="28"/>
          <w:rtl/>
          <w:lang w:bidi="fa-IR"/>
        </w:rPr>
        <w:t>چربی خام میوه گردو رقم چندلر</w:t>
      </w:r>
      <w:r w:rsidR="00BD1A30" w:rsidRPr="006C6B95">
        <w:rPr>
          <w:rFonts w:ascii="Times New Roman" w:hAnsi="Times New Roman" w:cs="B Lotus"/>
          <w:color w:val="000000"/>
          <w:sz w:val="24"/>
          <w:szCs w:val="28"/>
          <w:rtl/>
          <w:lang w:bidi="fa-IR"/>
        </w:rPr>
        <w:t>معن</w:t>
      </w:r>
      <w:r w:rsidR="00BD1A30" w:rsidRPr="006C6B95">
        <w:rPr>
          <w:rFonts w:ascii="Times New Roman" w:hAnsi="Times New Roman" w:cs="B Lotus" w:hint="cs"/>
          <w:color w:val="000000"/>
          <w:sz w:val="24"/>
          <w:szCs w:val="28"/>
          <w:rtl/>
          <w:lang w:bidi="fa-IR"/>
        </w:rPr>
        <w:t>ی‌</w:t>
      </w:r>
      <w:r w:rsidR="00BD1A30" w:rsidRPr="006C6B95">
        <w:rPr>
          <w:rFonts w:ascii="Times New Roman" w:hAnsi="Times New Roman" w:cs="B Lotus" w:hint="eastAsia"/>
          <w:color w:val="000000"/>
          <w:sz w:val="24"/>
          <w:szCs w:val="28"/>
          <w:rtl/>
          <w:lang w:bidi="fa-IR"/>
        </w:rPr>
        <w:t>دار</w:t>
      </w:r>
      <w:r w:rsidR="00BD1A30" w:rsidRPr="006C6B95">
        <w:rPr>
          <w:rFonts w:ascii="Times New Roman" w:hAnsi="Times New Roman" w:cs="B Lotus" w:hint="cs"/>
          <w:color w:val="000000"/>
          <w:sz w:val="24"/>
          <w:szCs w:val="28"/>
          <w:rtl/>
          <w:lang w:bidi="fa-IR"/>
        </w:rPr>
        <w:t xml:space="preserve"> شد (</w:t>
      </w:r>
      <w:r w:rsidR="00BD1A30" w:rsidRPr="006C6B95">
        <w:rPr>
          <w:rFonts w:ascii="Times New Roman" w:hAnsi="Times New Roman" w:cs="B Lotus"/>
          <w:color w:val="000000"/>
          <w:sz w:val="24"/>
          <w:szCs w:val="28"/>
          <w:rtl/>
          <w:lang w:bidi="fa-IR"/>
        </w:rPr>
        <w:t>جدول</w:t>
      </w:r>
      <w:r w:rsidR="00BD1A30" w:rsidRPr="006C6B95">
        <w:rPr>
          <w:rFonts w:ascii="Times New Roman" w:hAnsi="Times New Roman" w:cs="B Lotus" w:hint="cs"/>
          <w:color w:val="000000"/>
          <w:sz w:val="24"/>
          <w:szCs w:val="28"/>
          <w:rtl/>
          <w:lang w:bidi="fa-IR"/>
        </w:rPr>
        <w:t>4-</w:t>
      </w:r>
      <w:r w:rsidR="00350775">
        <w:rPr>
          <w:rFonts w:ascii="Times New Roman" w:hAnsi="Times New Roman" w:cs="B Lotus" w:hint="cs"/>
          <w:color w:val="000000"/>
          <w:sz w:val="24"/>
          <w:szCs w:val="28"/>
          <w:rtl/>
          <w:lang w:bidi="fa-IR"/>
        </w:rPr>
        <w:t>6</w:t>
      </w:r>
      <w:r w:rsidR="00BD1A30" w:rsidRPr="006C6B95">
        <w:rPr>
          <w:rFonts w:ascii="Times New Roman" w:hAnsi="Times New Roman" w:cs="B Lotus" w:hint="cs"/>
          <w:color w:val="000000"/>
          <w:sz w:val="24"/>
          <w:szCs w:val="28"/>
          <w:rtl/>
          <w:lang w:bidi="fa-IR"/>
        </w:rPr>
        <w:t>)</w:t>
      </w:r>
      <w:r w:rsidR="00BD1A30" w:rsidRPr="006C6B95">
        <w:rPr>
          <w:rFonts w:ascii="Times New Roman" w:hAnsi="Times New Roman" w:cs="B Lotus"/>
          <w:color w:val="000000"/>
          <w:sz w:val="24"/>
          <w:szCs w:val="28"/>
          <w:rtl/>
          <w:lang w:bidi="fa-IR"/>
        </w:rPr>
        <w:t>.</w:t>
      </w:r>
      <w:r w:rsidR="00BD1A30" w:rsidRPr="006C6B95">
        <w:rPr>
          <w:rFonts w:ascii="Times New Roman" w:hAnsi="Times New Roman" w:cs="B Lotus" w:hint="cs"/>
          <w:color w:val="000000"/>
          <w:sz w:val="24"/>
          <w:szCs w:val="28"/>
          <w:rtl/>
          <w:lang w:bidi="fa-IR"/>
        </w:rPr>
        <w:t xml:space="preserve"> نتایج </w:t>
      </w:r>
      <w:r w:rsidR="00BD1A30" w:rsidRPr="006C6B95">
        <w:rPr>
          <w:rFonts w:ascii="Times New Roman" w:hAnsi="Times New Roman" w:cs="B Lotus"/>
          <w:color w:val="000000"/>
          <w:sz w:val="24"/>
          <w:szCs w:val="28"/>
          <w:rtl/>
          <w:lang w:bidi="fa-IR"/>
        </w:rPr>
        <w:t>مقا</w:t>
      </w:r>
      <w:r w:rsidR="00BD1A30" w:rsidRPr="006C6B95">
        <w:rPr>
          <w:rFonts w:ascii="Times New Roman" w:hAnsi="Times New Roman" w:cs="B Lotus" w:hint="cs"/>
          <w:color w:val="000000"/>
          <w:sz w:val="24"/>
          <w:szCs w:val="28"/>
          <w:rtl/>
          <w:lang w:bidi="fa-IR"/>
        </w:rPr>
        <w:t>ی</w:t>
      </w:r>
      <w:r w:rsidR="00BD1A30" w:rsidRPr="006C6B95">
        <w:rPr>
          <w:rFonts w:ascii="Times New Roman" w:hAnsi="Times New Roman" w:cs="B Lotus" w:hint="eastAsia"/>
          <w:color w:val="000000"/>
          <w:sz w:val="24"/>
          <w:szCs w:val="28"/>
          <w:rtl/>
          <w:lang w:bidi="fa-IR"/>
        </w:rPr>
        <w:t>سه</w:t>
      </w:r>
      <w:r w:rsidR="00BD1A30" w:rsidRPr="006C6B95">
        <w:rPr>
          <w:rFonts w:ascii="Times New Roman" w:hAnsi="Times New Roman" w:cs="B Lotus"/>
          <w:color w:val="000000"/>
          <w:sz w:val="24"/>
          <w:szCs w:val="28"/>
          <w:rtl/>
          <w:lang w:bidi="fa-IR"/>
        </w:rPr>
        <w:t xml:space="preserve"> م</w:t>
      </w:r>
      <w:r w:rsidR="00BD1A30" w:rsidRPr="006C6B95">
        <w:rPr>
          <w:rFonts w:ascii="Times New Roman" w:hAnsi="Times New Roman" w:cs="B Lotus" w:hint="cs"/>
          <w:color w:val="000000"/>
          <w:sz w:val="24"/>
          <w:szCs w:val="28"/>
          <w:rtl/>
          <w:lang w:bidi="fa-IR"/>
        </w:rPr>
        <w:t>ی</w:t>
      </w:r>
      <w:r w:rsidR="00BD1A30" w:rsidRPr="006C6B95">
        <w:rPr>
          <w:rFonts w:ascii="Times New Roman" w:hAnsi="Times New Roman" w:cs="B Lotus" w:hint="eastAsia"/>
          <w:color w:val="000000"/>
          <w:sz w:val="24"/>
          <w:szCs w:val="28"/>
          <w:rtl/>
          <w:lang w:bidi="fa-IR"/>
        </w:rPr>
        <w:t>انگ</w:t>
      </w:r>
      <w:r w:rsidR="00BD1A30" w:rsidRPr="006C6B95">
        <w:rPr>
          <w:rFonts w:ascii="Times New Roman" w:hAnsi="Times New Roman" w:cs="B Lotus" w:hint="cs"/>
          <w:color w:val="000000"/>
          <w:sz w:val="24"/>
          <w:szCs w:val="28"/>
          <w:rtl/>
          <w:lang w:bidi="fa-IR"/>
        </w:rPr>
        <w:t>ی</w:t>
      </w:r>
      <w:r w:rsidR="00BD1A30" w:rsidRPr="006C6B95">
        <w:rPr>
          <w:rFonts w:ascii="Times New Roman" w:hAnsi="Times New Roman" w:cs="B Lotus" w:hint="eastAsia"/>
          <w:color w:val="000000"/>
          <w:sz w:val="24"/>
          <w:szCs w:val="28"/>
          <w:rtl/>
          <w:lang w:bidi="fa-IR"/>
        </w:rPr>
        <w:t>ن</w:t>
      </w:r>
      <w:r w:rsidR="00BD1A30" w:rsidRPr="006C6B95">
        <w:rPr>
          <w:rFonts w:ascii="Times New Roman" w:hAnsi="Times New Roman" w:cs="B Lotus"/>
          <w:color w:val="000000"/>
          <w:sz w:val="24"/>
          <w:szCs w:val="28"/>
          <w:rtl/>
          <w:lang w:bidi="fa-IR"/>
        </w:rPr>
        <w:t xml:space="preserve"> نشان داد </w:t>
      </w:r>
      <w:r w:rsidR="00BD1A30" w:rsidRPr="006C6B95">
        <w:rPr>
          <w:rFonts w:ascii="Times New Roman" w:hAnsi="Times New Roman" w:cs="B Lotus" w:hint="cs"/>
          <w:color w:val="000000"/>
          <w:sz w:val="24"/>
          <w:szCs w:val="28"/>
          <w:rtl/>
          <w:lang w:bidi="fa-IR"/>
        </w:rPr>
        <w:t>که تیمار ترکیبی تیوسولفات پتاسیم و کلسیم و تیمار تیوسولفات پتاسیم به تنهایی به طور معنی</w:t>
      </w:r>
      <w:r w:rsidR="00BD1A30" w:rsidRPr="006C6B95">
        <w:rPr>
          <w:rFonts w:ascii="Times New Roman" w:hAnsi="Times New Roman" w:cs="B Lotus"/>
          <w:color w:val="000000"/>
          <w:sz w:val="24"/>
          <w:szCs w:val="28"/>
          <w:rtl/>
          <w:lang w:bidi="fa-IR"/>
        </w:rPr>
        <w:softHyphen/>
      </w:r>
      <w:r w:rsidR="00BD1A30" w:rsidRPr="006C6B95">
        <w:rPr>
          <w:rFonts w:ascii="Times New Roman" w:hAnsi="Times New Roman" w:cs="B Lotus" w:hint="cs"/>
          <w:color w:val="000000"/>
          <w:sz w:val="24"/>
          <w:szCs w:val="28"/>
          <w:rtl/>
          <w:lang w:bidi="fa-IR"/>
        </w:rPr>
        <w:t xml:space="preserve">داری موجب افزایش چربی خام میوه گردو نسبت به شاهد شدند. تیمار ترکیبی تیوسولفات پتاسیم و کلسیم و تیمار تیوسولفات پتاسیم به تنهایی موجب افزایش چربی خام میوه گردو نسبت به شاهد شدند. کمترین میزان چربی خام در شاهد (6/65 </w:t>
      </w:r>
      <w:r w:rsidR="00BD1A30">
        <w:rPr>
          <w:rFonts w:ascii="Times New Roman" w:hAnsi="Times New Roman" w:cs="B Lotus" w:hint="cs"/>
          <w:color w:val="000000"/>
          <w:sz w:val="24"/>
          <w:szCs w:val="28"/>
          <w:rtl/>
          <w:lang w:bidi="fa-IR"/>
        </w:rPr>
        <w:t>درصد</w:t>
      </w:r>
      <w:r w:rsidR="00BD1A30" w:rsidRPr="006C6B95">
        <w:rPr>
          <w:rFonts w:ascii="Times New Roman" w:hAnsi="Times New Roman" w:cs="B Lotus" w:hint="cs"/>
          <w:color w:val="000000"/>
          <w:sz w:val="24"/>
          <w:szCs w:val="28"/>
          <w:rtl/>
          <w:lang w:bidi="fa-IR"/>
        </w:rPr>
        <w:t>) مشاهده شد (شکل4-</w:t>
      </w:r>
      <w:r w:rsidR="00350775">
        <w:rPr>
          <w:rFonts w:ascii="Times New Roman" w:hAnsi="Times New Roman" w:cs="B Lotus" w:hint="cs"/>
          <w:color w:val="000000"/>
          <w:sz w:val="24"/>
          <w:szCs w:val="28"/>
          <w:rtl/>
          <w:lang w:bidi="fa-IR"/>
        </w:rPr>
        <w:t>8</w:t>
      </w:r>
      <w:r w:rsidR="00BD1A30" w:rsidRPr="006C6B95">
        <w:rPr>
          <w:rFonts w:ascii="Times New Roman" w:hAnsi="Times New Roman" w:cs="B Lotus" w:hint="cs"/>
          <w:color w:val="000000"/>
          <w:sz w:val="24"/>
          <w:szCs w:val="28"/>
          <w:rtl/>
          <w:lang w:bidi="fa-IR"/>
        </w:rPr>
        <w:t xml:space="preserve">). </w:t>
      </w:r>
    </w:p>
    <w:p w14:paraId="4143235C" w14:textId="42524B5C" w:rsidR="00BD1A30" w:rsidRPr="006C6B95" w:rsidRDefault="00560359" w:rsidP="00BD1A30">
      <w:pPr>
        <w:bidi/>
        <w:spacing w:line="360" w:lineRule="auto"/>
        <w:ind w:firstLine="284"/>
        <w:jc w:val="center"/>
        <w:rPr>
          <w:rFonts w:ascii="Times New Roman" w:hAnsi="Times New Roman" w:cs="B Lotus"/>
          <w:color w:val="000000"/>
          <w:sz w:val="24"/>
          <w:szCs w:val="28"/>
          <w:rtl/>
          <w:lang w:bidi="fa-IR"/>
        </w:rPr>
      </w:pPr>
      <w:r w:rsidRPr="00CC0598">
        <w:rPr>
          <w:rFonts w:ascii="Times New Roman" w:hAnsi="Times New Roman" w:cs="B Lotus"/>
          <w:noProof/>
          <w:lang w:bidi="fa-IR"/>
        </w:rPr>
        <w:drawing>
          <wp:inline distT="0" distB="0" distL="0" distR="0" wp14:anchorId="6249F536" wp14:editId="2CA147F5">
            <wp:extent cx="4572000" cy="2743200"/>
            <wp:effectExtent l="0" t="0" r="0" b="0"/>
            <wp:docPr id="40" name="Chart 181815322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7B04BCD" w14:textId="77777777" w:rsidR="00BD1A30" w:rsidRDefault="00BD1A30" w:rsidP="00494448">
      <w:pPr>
        <w:tabs>
          <w:tab w:val="left" w:pos="7704"/>
        </w:tabs>
        <w:bidi/>
        <w:spacing w:line="360" w:lineRule="auto"/>
        <w:ind w:firstLine="284"/>
        <w:jc w:val="center"/>
        <w:rPr>
          <w:rFonts w:ascii="Times New Roman" w:hAnsi="Times New Roman" w:cs="B Lotus"/>
          <w:color w:val="000000"/>
          <w:szCs w:val="24"/>
          <w:rtl/>
          <w:lang w:bidi="fa-IR"/>
        </w:rPr>
      </w:pPr>
      <w:r w:rsidRPr="006C6B95">
        <w:rPr>
          <w:rFonts w:ascii="Times New Roman" w:hAnsi="Times New Roman" w:cs="B Lotus" w:hint="cs"/>
          <w:color w:val="000000"/>
          <w:szCs w:val="24"/>
          <w:rtl/>
          <w:lang w:bidi="fa-IR"/>
        </w:rPr>
        <w:t>شکل 4-</w:t>
      </w:r>
      <w:r w:rsidR="00350775">
        <w:rPr>
          <w:rFonts w:ascii="Times New Roman" w:hAnsi="Times New Roman" w:cs="B Lotus" w:hint="cs"/>
          <w:color w:val="000000"/>
          <w:szCs w:val="24"/>
          <w:rtl/>
          <w:lang w:bidi="fa-IR"/>
        </w:rPr>
        <w:t>8</w:t>
      </w:r>
      <w:r w:rsidRPr="006C6B95">
        <w:rPr>
          <w:rFonts w:ascii="Times New Roman" w:hAnsi="Times New Roman" w:cs="B Lotus" w:hint="cs"/>
          <w:color w:val="000000"/>
          <w:szCs w:val="24"/>
          <w:rtl/>
          <w:lang w:bidi="fa-IR"/>
        </w:rPr>
        <w:t xml:space="preserve">- </w:t>
      </w:r>
      <w:r w:rsidRPr="006C6B95">
        <w:rPr>
          <w:rFonts w:ascii="Times New Roman" w:hAnsi="Times New Roman" w:cs="B Lotus"/>
          <w:color w:val="000000"/>
          <w:szCs w:val="24"/>
          <w:rtl/>
          <w:lang w:bidi="fa-IR"/>
        </w:rPr>
        <w:t xml:space="preserve">اثر </w:t>
      </w:r>
      <w:r w:rsidRPr="006C6B95">
        <w:rPr>
          <w:rFonts w:ascii="Times New Roman" w:hAnsi="Times New Roman" w:cs="B Lotus" w:hint="cs"/>
          <w:color w:val="000000"/>
          <w:szCs w:val="24"/>
          <w:rtl/>
          <w:lang w:bidi="fa-IR"/>
        </w:rPr>
        <w:t>تیمار تیوسولفات کلسیم، تیوسولفات پتاسیم و ترکیب تیوسولفات کلسیم و پتاسیم</w:t>
      </w:r>
      <w:r w:rsidRPr="006C6B95">
        <w:rPr>
          <w:rFonts w:ascii="Times New Roman" w:hAnsi="Times New Roman" w:cs="B Lotus"/>
          <w:color w:val="000000"/>
          <w:szCs w:val="24"/>
          <w:rtl/>
          <w:lang w:bidi="fa-IR"/>
        </w:rPr>
        <w:t xml:space="preserve"> بر </w:t>
      </w:r>
      <w:r w:rsidRPr="006C6B95">
        <w:rPr>
          <w:rFonts w:ascii="Times New Roman" w:hAnsi="Times New Roman" w:cs="B Lotus" w:hint="cs"/>
          <w:color w:val="000000"/>
          <w:szCs w:val="24"/>
          <w:rtl/>
          <w:lang w:bidi="fa-IR"/>
        </w:rPr>
        <w:t>چربی خام میوه گردو رقم</w:t>
      </w:r>
      <w:r>
        <w:rPr>
          <w:rFonts w:ascii="Times New Roman" w:hAnsi="Times New Roman" w:cs="B Lotus" w:hint="cs"/>
          <w:color w:val="000000"/>
          <w:szCs w:val="24"/>
          <w:rtl/>
          <w:lang w:bidi="fa-IR"/>
        </w:rPr>
        <w:t xml:space="preserve"> چندلر</w:t>
      </w:r>
      <w:r w:rsidR="003321D3">
        <w:rPr>
          <w:rFonts w:ascii="Times New Roman" w:hAnsi="Times New Roman" w:cs="B Lotus" w:hint="cs"/>
          <w:color w:val="000000"/>
          <w:szCs w:val="24"/>
          <w:rtl/>
          <w:lang w:bidi="fa-IR"/>
        </w:rPr>
        <w:t xml:space="preserve"> (</w:t>
      </w:r>
      <w:proofErr w:type="spellStart"/>
      <w:r w:rsidRPr="006C6B95">
        <w:rPr>
          <w:rFonts w:ascii="Times New Roman" w:hAnsi="Times New Roman" w:cs="B Lotus"/>
          <w:color w:val="000000"/>
          <w:szCs w:val="24"/>
          <w:lang w:bidi="fa-IR"/>
        </w:rPr>
        <w:t>CaTs</w:t>
      </w:r>
      <w:proofErr w:type="spellEnd"/>
      <w:r w:rsidRPr="006C6B95">
        <w:rPr>
          <w:rFonts w:ascii="Times New Roman" w:hAnsi="Times New Roman" w:cs="B Lotus" w:hint="cs"/>
          <w:color w:val="000000"/>
          <w:szCs w:val="24"/>
          <w:rtl/>
          <w:lang w:bidi="fa-IR"/>
        </w:rPr>
        <w:t xml:space="preserve">: تیمار تیوسولفات کلسیم، </w:t>
      </w:r>
      <w:r w:rsidRPr="006C6B95">
        <w:rPr>
          <w:rFonts w:ascii="Times New Roman" w:hAnsi="Times New Roman" w:cs="B Lotus"/>
          <w:color w:val="000000"/>
          <w:szCs w:val="24"/>
          <w:lang w:bidi="fa-IR"/>
        </w:rPr>
        <w:t>KTS</w:t>
      </w:r>
      <w:r w:rsidRPr="006C6B95">
        <w:rPr>
          <w:rFonts w:ascii="Times New Roman" w:hAnsi="Times New Roman" w:cs="B Lotus" w:hint="cs"/>
          <w:color w:val="000000"/>
          <w:szCs w:val="24"/>
          <w:rtl/>
          <w:lang w:bidi="fa-IR"/>
        </w:rPr>
        <w:t>: تیوسولفات پتاسیم</w:t>
      </w:r>
      <w:r w:rsidR="003321D3">
        <w:rPr>
          <w:rFonts w:ascii="Times New Roman" w:hAnsi="Times New Roman" w:cs="B Lotus" w:hint="cs"/>
          <w:color w:val="000000"/>
          <w:szCs w:val="24"/>
          <w:rtl/>
          <w:lang w:bidi="fa-IR"/>
        </w:rPr>
        <w:t>)</w:t>
      </w:r>
    </w:p>
    <w:p w14:paraId="5158C6F9" w14:textId="77777777" w:rsidR="00BD1A30" w:rsidRDefault="00BD1A30" w:rsidP="00BD1A30">
      <w:pPr>
        <w:tabs>
          <w:tab w:val="left" w:pos="7704"/>
        </w:tabs>
        <w:bidi/>
        <w:spacing w:line="360" w:lineRule="auto"/>
        <w:ind w:firstLine="284"/>
        <w:jc w:val="both"/>
        <w:rPr>
          <w:rFonts w:ascii="Times New Roman" w:hAnsi="Times New Roman" w:cs="B Lotus"/>
          <w:color w:val="000000"/>
          <w:sz w:val="24"/>
          <w:szCs w:val="28"/>
          <w:rtl/>
          <w:lang w:bidi="fa-IR"/>
        </w:rPr>
      </w:pPr>
      <w:r>
        <w:rPr>
          <w:rFonts w:ascii="Times New Roman" w:hAnsi="Times New Roman" w:cs="B Lotus" w:hint="cs"/>
          <w:color w:val="000000"/>
          <w:sz w:val="24"/>
          <w:szCs w:val="28"/>
          <w:rtl/>
          <w:lang w:bidi="fa-IR"/>
        </w:rPr>
        <w:lastRenderedPageBreak/>
        <w:t xml:space="preserve">در بسیاری از تحقیقات کمبود کربوهیدرات برای سنتز چربی را عامل اصلی در کاهش میزان چربی در گیاهان عنوان کردند  </w:t>
      </w:r>
      <w:r w:rsidRPr="005441BD">
        <w:rPr>
          <w:rFonts w:ascii="Times New Roman" w:hAnsi="Times New Roman" w:cs="B Lotus"/>
          <w:color w:val="000000"/>
          <w:sz w:val="24"/>
          <w:szCs w:val="28"/>
          <w:lang w:bidi="fa-IR"/>
        </w:rPr>
        <w:t>Rathk</w:t>
      </w:r>
      <w:r>
        <w:rPr>
          <w:rFonts w:ascii="Times New Roman" w:hAnsi="Times New Roman" w:cs="B Lotus"/>
          <w:color w:val="000000"/>
          <w:sz w:val="24"/>
          <w:szCs w:val="28"/>
          <w:lang w:bidi="fa-IR"/>
        </w:rPr>
        <w:t xml:space="preserve">e </w:t>
      </w:r>
      <w:r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2005)</w:t>
      </w:r>
      <w:r>
        <w:rPr>
          <w:rFonts w:ascii="Times New Roman" w:hAnsi="Times New Roman" w:cs="B Lotus" w:hint="cs"/>
          <w:color w:val="000000"/>
          <w:sz w:val="24"/>
          <w:szCs w:val="28"/>
          <w:rtl/>
          <w:lang w:bidi="fa-IR"/>
        </w:rPr>
        <w:t>). پ</w:t>
      </w:r>
      <w:r w:rsidRPr="00D824E8">
        <w:rPr>
          <w:rFonts w:ascii="Times New Roman" w:hAnsi="Times New Roman" w:cs="B Lotus" w:hint="cs"/>
          <w:color w:val="000000"/>
          <w:sz w:val="24"/>
          <w:szCs w:val="28"/>
          <w:rtl/>
          <w:lang w:bidi="fa-IR"/>
        </w:rPr>
        <w:t>ژوهشگران</w:t>
      </w:r>
      <w:r w:rsidRPr="00D824E8">
        <w:rPr>
          <w:rFonts w:ascii="Times New Roman" w:hAnsi="Times New Roman" w:cs="B Lotus"/>
          <w:color w:val="000000"/>
          <w:sz w:val="24"/>
          <w:szCs w:val="28"/>
          <w:rtl/>
          <w:lang w:bidi="fa-IR"/>
        </w:rPr>
        <w:t xml:space="preserve"> </w:t>
      </w:r>
      <w:r>
        <w:rPr>
          <w:rFonts w:ascii="Times New Roman" w:hAnsi="Times New Roman" w:cs="B Lotus" w:hint="cs"/>
          <w:color w:val="000000"/>
          <w:sz w:val="24"/>
          <w:szCs w:val="28"/>
          <w:rtl/>
          <w:lang w:bidi="fa-IR"/>
        </w:rPr>
        <w:t>گزارش کردند</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کـه</w:t>
      </w:r>
      <w:r w:rsidRPr="00D824E8">
        <w:rPr>
          <w:rFonts w:ascii="Times New Roman" w:hAnsi="Times New Roman" w:cs="B Lotus"/>
          <w:color w:val="000000"/>
          <w:sz w:val="24"/>
          <w:szCs w:val="28"/>
          <w:rtl/>
          <w:lang w:bidi="fa-IR"/>
        </w:rPr>
        <w:t xml:space="preserve"> </w:t>
      </w:r>
      <w:r>
        <w:rPr>
          <w:rFonts w:ascii="Times New Roman" w:hAnsi="Times New Roman" w:cs="B Lotus" w:hint="cs"/>
          <w:color w:val="000000"/>
          <w:sz w:val="24"/>
          <w:szCs w:val="28"/>
          <w:rtl/>
          <w:lang w:bidi="fa-IR"/>
        </w:rPr>
        <w:t xml:space="preserve">میزان چربی در گیاهان </w:t>
      </w:r>
      <w:r w:rsidRPr="00D824E8">
        <w:rPr>
          <w:rFonts w:ascii="Times New Roman" w:hAnsi="Times New Roman" w:cs="B Lotus" w:hint="cs"/>
          <w:color w:val="000000"/>
          <w:sz w:val="24"/>
          <w:szCs w:val="28"/>
          <w:rtl/>
          <w:lang w:bidi="fa-IR"/>
        </w:rPr>
        <w:t>تحـت</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کنترل</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عوامل</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ژنتیکی</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بـوده،</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امـا</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فراهمـی</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عناصـر</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ضـروری</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در</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مرحله</w:t>
      </w:r>
      <w:r w:rsidRPr="00D824E8">
        <w:rPr>
          <w:rFonts w:ascii="Times New Roman" w:hAnsi="Times New Roman" w:cs="B Lotus"/>
          <w:color w:val="000000"/>
          <w:sz w:val="24"/>
          <w:szCs w:val="28"/>
          <w:rtl/>
          <w:lang w:bidi="fa-IR"/>
        </w:rPr>
        <w:t xml:space="preserve"> </w:t>
      </w:r>
      <w:r>
        <w:rPr>
          <w:rFonts w:ascii="Times New Roman" w:hAnsi="Times New Roman" w:cs="B Lotus" w:hint="cs"/>
          <w:color w:val="000000"/>
          <w:sz w:val="24"/>
          <w:szCs w:val="28"/>
          <w:rtl/>
          <w:lang w:bidi="fa-IR"/>
        </w:rPr>
        <w:t>حساس گیاه</w:t>
      </w:r>
      <w:r w:rsidRPr="00D824E8">
        <w:rPr>
          <w:rFonts w:ascii="Times New Roman" w:hAnsi="Times New Roman" w:cs="B Lotus"/>
          <w:color w:val="000000"/>
          <w:sz w:val="24"/>
          <w:szCs w:val="28"/>
          <w:rtl/>
          <w:lang w:bidi="fa-IR"/>
        </w:rPr>
        <w:t xml:space="preserve"> </w:t>
      </w:r>
      <w:r>
        <w:rPr>
          <w:rFonts w:ascii="Times New Roman" w:hAnsi="Times New Roman" w:cs="B Lotus" w:hint="cs"/>
          <w:color w:val="000000"/>
          <w:sz w:val="24"/>
          <w:szCs w:val="28"/>
          <w:rtl/>
          <w:lang w:bidi="fa-IR"/>
        </w:rPr>
        <w:t>می</w:t>
      </w:r>
      <w:r>
        <w:rPr>
          <w:rFonts w:ascii="Times New Roman" w:hAnsi="Times New Roman" w:cs="B Lotus"/>
          <w:color w:val="000000"/>
          <w:sz w:val="24"/>
          <w:szCs w:val="28"/>
          <w:rtl/>
          <w:lang w:bidi="fa-IR"/>
        </w:rPr>
        <w:softHyphen/>
      </w:r>
      <w:r w:rsidRPr="00D824E8">
        <w:rPr>
          <w:rFonts w:ascii="Times New Roman" w:hAnsi="Times New Roman" w:cs="B Lotus" w:hint="cs"/>
          <w:color w:val="000000"/>
          <w:sz w:val="24"/>
          <w:szCs w:val="28"/>
          <w:rtl/>
          <w:lang w:bidi="fa-IR"/>
        </w:rPr>
        <w:t>توانـد</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بـر</w:t>
      </w:r>
      <w:r>
        <w:rPr>
          <w:rFonts w:ascii="Times New Roman" w:hAnsi="Times New Roman" w:cs="B Lotus" w:hint="cs"/>
          <w:color w:val="000000"/>
          <w:sz w:val="24"/>
          <w:szCs w:val="28"/>
          <w:rtl/>
          <w:lang w:bidi="fa-IR"/>
        </w:rPr>
        <w:t xml:space="preserve"> </w:t>
      </w:r>
      <w:r w:rsidRPr="00D824E8">
        <w:rPr>
          <w:rFonts w:ascii="Times New Roman" w:hAnsi="Times New Roman" w:cs="B Lotus" w:hint="cs"/>
          <w:color w:val="000000"/>
          <w:sz w:val="24"/>
          <w:szCs w:val="28"/>
          <w:rtl/>
          <w:lang w:bidi="fa-IR"/>
        </w:rPr>
        <w:t>میـزان</w:t>
      </w:r>
      <w:r>
        <w:rPr>
          <w:rFonts w:ascii="Times New Roman" w:hAnsi="Times New Roman" w:cs="B Lotus" w:hint="cs"/>
          <w:color w:val="000000"/>
          <w:sz w:val="24"/>
          <w:szCs w:val="28"/>
          <w:rtl/>
          <w:lang w:bidi="fa-IR"/>
        </w:rPr>
        <w:t xml:space="preserve"> </w:t>
      </w:r>
      <w:r w:rsidRPr="00D824E8">
        <w:rPr>
          <w:rFonts w:ascii="Times New Roman" w:hAnsi="Times New Roman" w:cs="B Lotus" w:hint="cs"/>
          <w:color w:val="000000"/>
          <w:sz w:val="24"/>
          <w:szCs w:val="28"/>
          <w:rtl/>
          <w:lang w:bidi="fa-IR"/>
        </w:rPr>
        <w:t>فتوسنتز</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و</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تولید</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متابولیت</w:t>
      </w:r>
      <w:r>
        <w:rPr>
          <w:rFonts w:ascii="Times New Roman" w:hAnsi="Times New Roman" w:cs="B Lotus"/>
          <w:color w:val="000000"/>
          <w:sz w:val="24"/>
          <w:szCs w:val="28"/>
          <w:rtl/>
          <w:lang w:bidi="fa-IR"/>
        </w:rPr>
        <w:softHyphen/>
      </w:r>
      <w:r w:rsidRPr="00D824E8">
        <w:rPr>
          <w:rFonts w:ascii="Times New Roman" w:hAnsi="Times New Roman" w:cs="B Lotus" w:hint="cs"/>
          <w:color w:val="000000"/>
          <w:sz w:val="24"/>
          <w:szCs w:val="28"/>
          <w:rtl/>
          <w:lang w:bidi="fa-IR"/>
        </w:rPr>
        <w:t>های</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گیاه</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تأثیر</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گذاشته</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و</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در</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نهایت</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بـه</w:t>
      </w:r>
      <w:r w:rsidRPr="00D824E8">
        <w:rPr>
          <w:rFonts w:ascii="Times New Roman" w:hAnsi="Times New Roman" w:cs="B Lotus"/>
          <w:color w:val="000000"/>
          <w:sz w:val="24"/>
          <w:szCs w:val="28"/>
          <w:rtl/>
          <w:lang w:bidi="fa-IR"/>
        </w:rPr>
        <w:t xml:space="preserve"> </w:t>
      </w:r>
      <w:r>
        <w:rPr>
          <w:rFonts w:ascii="Times New Roman" w:hAnsi="Times New Roman" w:cs="B Lotus" w:hint="cs"/>
          <w:color w:val="000000"/>
          <w:sz w:val="24"/>
          <w:szCs w:val="28"/>
          <w:rtl/>
          <w:lang w:bidi="fa-IR"/>
        </w:rPr>
        <w:t>افزایش میزان</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روغن</w:t>
      </w:r>
      <w:r w:rsidRPr="00D824E8">
        <w:rPr>
          <w:rFonts w:ascii="Times New Roman" w:hAnsi="Times New Roman" w:cs="B Lotus"/>
          <w:color w:val="000000"/>
          <w:sz w:val="24"/>
          <w:szCs w:val="28"/>
          <w:rtl/>
          <w:lang w:bidi="fa-IR"/>
        </w:rPr>
        <w:t xml:space="preserve"> </w:t>
      </w:r>
      <w:r w:rsidRPr="00D824E8">
        <w:rPr>
          <w:rFonts w:ascii="Times New Roman" w:hAnsi="Times New Roman" w:cs="B Lotus" w:hint="cs"/>
          <w:color w:val="000000"/>
          <w:sz w:val="24"/>
          <w:szCs w:val="28"/>
          <w:rtl/>
          <w:lang w:bidi="fa-IR"/>
        </w:rPr>
        <w:t>کمک</w:t>
      </w:r>
      <w:r>
        <w:rPr>
          <w:rFonts w:ascii="Times New Roman" w:hAnsi="Times New Roman" w:cs="B Lotus" w:hint="cs"/>
          <w:color w:val="000000"/>
          <w:sz w:val="24"/>
          <w:szCs w:val="28"/>
          <w:rtl/>
          <w:lang w:bidi="fa-IR"/>
        </w:rPr>
        <w:t xml:space="preserve"> </w:t>
      </w:r>
      <w:r w:rsidRPr="00D824E8">
        <w:rPr>
          <w:rFonts w:ascii="Times New Roman" w:hAnsi="Times New Roman" w:cs="B Lotus" w:hint="cs"/>
          <w:color w:val="000000"/>
          <w:sz w:val="24"/>
          <w:szCs w:val="28"/>
          <w:rtl/>
          <w:lang w:bidi="fa-IR"/>
        </w:rPr>
        <w:t>کند</w:t>
      </w:r>
      <w:r>
        <w:rPr>
          <w:rFonts w:ascii="Times New Roman" w:hAnsi="Times New Roman" w:cs="B Lotus" w:hint="cs"/>
          <w:color w:val="000000"/>
          <w:sz w:val="24"/>
          <w:szCs w:val="28"/>
          <w:rtl/>
          <w:lang w:bidi="fa-IR"/>
        </w:rPr>
        <w:t xml:space="preserve"> </w:t>
      </w:r>
      <w:r w:rsidRPr="00D824E8">
        <w:rPr>
          <w:rFonts w:ascii="Times New Roman" w:hAnsi="Times New Roman" w:cs="B Lotus"/>
          <w:color w:val="000000"/>
          <w:sz w:val="24"/>
          <w:szCs w:val="28"/>
          <w:rtl/>
          <w:lang w:bidi="fa-IR"/>
        </w:rPr>
        <w:t>(</w:t>
      </w:r>
      <w:r>
        <w:rPr>
          <w:rFonts w:ascii="Times New Roman" w:hAnsi="Times New Roman" w:cs="B Lotus"/>
          <w:color w:val="000000"/>
          <w:sz w:val="24"/>
          <w:szCs w:val="28"/>
          <w:lang w:bidi="fa-IR"/>
        </w:rPr>
        <w:t xml:space="preserve">Fanaei </w:t>
      </w:r>
      <w:r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2011</w:t>
      </w:r>
      <w:r>
        <w:rPr>
          <w:rFonts w:ascii="Times New Roman" w:hAnsi="Times New Roman" w:cs="B Lotus" w:hint="cs"/>
          <w:color w:val="000000"/>
          <w:sz w:val="24"/>
          <w:szCs w:val="28"/>
          <w:rtl/>
          <w:lang w:bidi="fa-IR"/>
        </w:rPr>
        <w:t>). در مطالعه</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 xml:space="preserve">ای استفاده از کود سولفات پتاسیم موجب افزایش میزان چربی در گیاه کلزا شد که با نتایج این پژوهش مطابقت دارد </w:t>
      </w:r>
      <w:r w:rsidRPr="002348FF">
        <w:rPr>
          <w:rFonts w:ascii="Times New Roman" w:hAnsi="Times New Roman" w:cs="B Lotus"/>
          <w:color w:val="000000"/>
          <w:sz w:val="24"/>
          <w:szCs w:val="28"/>
          <w:lang w:bidi="fa-IR"/>
        </w:rPr>
        <w:t>Afrid</w:t>
      </w:r>
      <w:r>
        <w:rPr>
          <w:rFonts w:ascii="Times New Roman" w:hAnsi="Times New Roman" w:cs="B Lotus"/>
          <w:color w:val="000000"/>
          <w:sz w:val="24"/>
          <w:szCs w:val="28"/>
          <w:lang w:bidi="fa-IR"/>
        </w:rPr>
        <w:t xml:space="preserve">i </w:t>
      </w:r>
      <w:r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2002)</w:t>
      </w:r>
      <w:r w:rsidRPr="002348FF">
        <w:rPr>
          <w:rFonts w:ascii="Times New Roman" w:hAnsi="Times New Roman" w:cs="B Lotus"/>
          <w:color w:val="000000"/>
          <w:sz w:val="24"/>
          <w:szCs w:val="28"/>
          <w:rtl/>
          <w:lang w:bidi="fa-IR"/>
        </w:rPr>
        <w:t>).</w:t>
      </w:r>
      <w:r>
        <w:rPr>
          <w:rFonts w:ascii="Times New Roman" w:hAnsi="Times New Roman" w:cs="B Lotus" w:hint="cs"/>
          <w:color w:val="000000"/>
          <w:sz w:val="24"/>
          <w:szCs w:val="28"/>
          <w:rtl/>
          <w:lang w:bidi="fa-IR"/>
        </w:rPr>
        <w:t xml:space="preserve"> پتاسیم با فعال سازی آنزیم ها و کوفاکتورهای موجود در مسیر بیوسنتز چربی موجب افزایش میزان چربی در کلزا و خردل شده است </w:t>
      </w:r>
      <w:r>
        <w:rPr>
          <w:rFonts w:ascii="Times New Roman" w:hAnsi="Times New Roman" w:cs="B Lotus"/>
          <w:color w:val="000000"/>
          <w:sz w:val="24"/>
          <w:szCs w:val="28"/>
          <w:lang w:bidi="fa-IR"/>
        </w:rPr>
        <w:t>(</w:t>
      </w:r>
      <w:r w:rsidRPr="005441BD">
        <w:rPr>
          <w:rFonts w:ascii="Times New Roman" w:hAnsi="Times New Roman" w:cs="B Lotus"/>
          <w:color w:val="000000"/>
          <w:sz w:val="24"/>
          <w:szCs w:val="28"/>
          <w:lang w:bidi="fa-IR"/>
        </w:rPr>
        <w:t xml:space="preserve">Fanaei </w:t>
      </w:r>
      <w:r>
        <w:rPr>
          <w:rFonts w:ascii="Times New Roman" w:hAnsi="Times New Roman" w:cs="B Lotus"/>
          <w:color w:val="000000"/>
          <w:sz w:val="24"/>
          <w:szCs w:val="28"/>
          <w:lang w:bidi="fa-IR"/>
        </w:rPr>
        <w:t>.</w:t>
      </w:r>
      <w:r w:rsidRPr="001426CA">
        <w:rPr>
          <w:rFonts w:ascii="Times New Roman" w:hAnsi="Times New Roman" w:cs="B Lotus"/>
          <w:i/>
          <w:color w:val="000000"/>
          <w:sz w:val="24"/>
          <w:szCs w:val="28"/>
          <w:lang w:bidi="fa-IR"/>
        </w:rPr>
        <w:t>et al</w:t>
      </w:r>
      <w:r w:rsidRPr="005441BD">
        <w:rPr>
          <w:rFonts w:ascii="Times New Roman" w:hAnsi="Times New Roman" w:cs="B Lotus"/>
          <w:color w:val="000000"/>
          <w:sz w:val="24"/>
          <w:szCs w:val="28"/>
          <w:lang w:bidi="fa-IR"/>
        </w:rPr>
        <w:t xml:space="preserve">., </w:t>
      </w:r>
      <w:proofErr w:type="gramStart"/>
      <w:r w:rsidRPr="005441BD">
        <w:rPr>
          <w:rFonts w:ascii="Times New Roman" w:hAnsi="Times New Roman" w:cs="B Lotus"/>
          <w:color w:val="000000"/>
          <w:sz w:val="24"/>
          <w:szCs w:val="28"/>
          <w:lang w:bidi="fa-IR"/>
        </w:rPr>
        <w:t>201</w:t>
      </w:r>
      <w:r>
        <w:rPr>
          <w:rFonts w:ascii="Times New Roman" w:hAnsi="Times New Roman" w:cs="B Lotus"/>
          <w:color w:val="000000"/>
          <w:sz w:val="24"/>
          <w:szCs w:val="28"/>
          <w:lang w:bidi="fa-IR"/>
        </w:rPr>
        <w:t>3)</w:t>
      </w:r>
      <w:r>
        <w:rPr>
          <w:rFonts w:ascii="Times New Roman" w:hAnsi="Times New Roman" w:cs="B Lotus" w:hint="cs"/>
          <w:color w:val="000000"/>
          <w:sz w:val="24"/>
          <w:szCs w:val="28"/>
          <w:rtl/>
          <w:lang w:bidi="fa-IR"/>
        </w:rPr>
        <w:t xml:space="preserve"> .</w:t>
      </w:r>
      <w:proofErr w:type="gramEnd"/>
      <w:r>
        <w:rPr>
          <w:rFonts w:ascii="Times New Roman" w:hAnsi="Times New Roman" w:cs="B Lotus" w:hint="cs"/>
          <w:color w:val="000000"/>
          <w:sz w:val="24"/>
          <w:szCs w:val="28"/>
          <w:rtl/>
          <w:lang w:bidi="fa-IR"/>
        </w:rPr>
        <w:t xml:space="preserve"> در مطالعه ای دیگر گوگرد با افزایش جذب و انتقال عناصر غذایی و نیتروژن موجب افزایش میزان چربی در کانولا شده است </w:t>
      </w:r>
      <w:r w:rsidRPr="005441BD">
        <w:rPr>
          <w:rFonts w:ascii="Times New Roman" w:hAnsi="Times New Roman" w:cs="B Lotus"/>
          <w:color w:val="000000"/>
          <w:sz w:val="24"/>
          <w:szCs w:val="28"/>
          <w:lang w:bidi="fa-IR"/>
        </w:rPr>
        <w:t>Ahma</w:t>
      </w:r>
      <w:r>
        <w:rPr>
          <w:rFonts w:ascii="Times New Roman" w:hAnsi="Times New Roman" w:cs="B Lotus"/>
          <w:color w:val="000000"/>
          <w:sz w:val="24"/>
          <w:szCs w:val="28"/>
          <w:lang w:bidi="fa-IR"/>
        </w:rPr>
        <w:t xml:space="preserve">d </w:t>
      </w:r>
      <w:r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2007)</w:t>
      </w:r>
      <w:r>
        <w:rPr>
          <w:rFonts w:ascii="Times New Roman" w:hAnsi="Times New Roman" w:cs="B Lotus" w:hint="cs"/>
          <w:color w:val="000000"/>
          <w:sz w:val="24"/>
          <w:szCs w:val="28"/>
          <w:rtl/>
          <w:lang w:bidi="fa-IR"/>
        </w:rPr>
        <w:t>).</w:t>
      </w:r>
    </w:p>
    <w:p w14:paraId="55D60D95" w14:textId="77777777" w:rsidR="00695DD8" w:rsidRPr="006C6B95" w:rsidRDefault="00695DD8" w:rsidP="00A20691">
      <w:pPr>
        <w:bidi/>
        <w:spacing w:line="360" w:lineRule="auto"/>
        <w:ind w:firstLine="284"/>
        <w:jc w:val="both"/>
        <w:rPr>
          <w:rFonts w:ascii="Times New Roman" w:hAnsi="Times New Roman" w:cs="B Lotus"/>
          <w:b/>
          <w:bCs/>
          <w:color w:val="000000"/>
          <w:sz w:val="24"/>
          <w:szCs w:val="28"/>
          <w:rtl/>
          <w:lang w:bidi="fa-IR"/>
        </w:rPr>
      </w:pPr>
    </w:p>
    <w:p w14:paraId="0FD3DFC7" w14:textId="77777777" w:rsidR="00BD1A30" w:rsidRPr="006C6B95" w:rsidRDefault="00A20691" w:rsidP="00BD1A30">
      <w:pPr>
        <w:bidi/>
        <w:spacing w:line="360" w:lineRule="auto"/>
        <w:rPr>
          <w:rFonts w:ascii="Times New Roman" w:hAnsi="Times New Roman" w:cs="B Lotus"/>
          <w:b/>
          <w:bCs/>
          <w:color w:val="000000"/>
          <w:sz w:val="24"/>
          <w:szCs w:val="28"/>
          <w:lang w:bidi="fa-IR"/>
        </w:rPr>
      </w:pPr>
      <w:r>
        <w:rPr>
          <w:rFonts w:ascii="Times New Roman" w:hAnsi="Times New Roman" w:cs="B Lotus" w:hint="cs"/>
          <w:color w:val="000000"/>
          <w:sz w:val="24"/>
          <w:szCs w:val="28"/>
          <w:rtl/>
          <w:lang w:bidi="fa-IR"/>
        </w:rPr>
        <w:t>4</w:t>
      </w:r>
      <w:r w:rsidR="00350775">
        <w:rPr>
          <w:rFonts w:ascii="Times New Roman" w:hAnsi="Times New Roman" w:cs="B Lotus" w:hint="cs"/>
          <w:color w:val="000000"/>
          <w:sz w:val="24"/>
          <w:szCs w:val="28"/>
          <w:rtl/>
          <w:lang w:bidi="fa-IR"/>
        </w:rPr>
        <w:t>-4-4</w:t>
      </w:r>
      <w:r w:rsidR="00BD1A30" w:rsidRPr="006C6B95">
        <w:rPr>
          <w:rFonts w:ascii="Times New Roman" w:hAnsi="Times New Roman" w:cs="B Lotus" w:hint="cs"/>
          <w:b/>
          <w:bCs/>
          <w:color w:val="000000"/>
          <w:sz w:val="24"/>
          <w:szCs w:val="28"/>
          <w:rtl/>
          <w:lang w:bidi="fa-IR"/>
        </w:rPr>
        <w:t>-فیبر خام</w:t>
      </w:r>
      <w:r w:rsidR="00BD1A30">
        <w:rPr>
          <w:rFonts w:ascii="Times New Roman" w:hAnsi="Times New Roman" w:cs="B Lotus" w:hint="cs"/>
          <w:b/>
          <w:bCs/>
          <w:color w:val="000000"/>
          <w:sz w:val="24"/>
          <w:szCs w:val="28"/>
          <w:rtl/>
          <w:lang w:bidi="fa-IR"/>
        </w:rPr>
        <w:t xml:space="preserve"> و خاکستر</w:t>
      </w:r>
    </w:p>
    <w:p w14:paraId="4E3C962E" w14:textId="77777777" w:rsidR="00BD1A30" w:rsidRPr="006C6B95" w:rsidRDefault="00BD1A30" w:rsidP="00A63FE3">
      <w:pPr>
        <w:bidi/>
        <w:spacing w:line="360" w:lineRule="auto"/>
        <w:ind w:firstLine="284"/>
        <w:jc w:val="both"/>
        <w:rPr>
          <w:rFonts w:ascii="Times New Roman" w:hAnsi="Times New Roman" w:cs="B Lotus"/>
          <w:color w:val="000000"/>
          <w:sz w:val="24"/>
          <w:szCs w:val="28"/>
          <w:rtl/>
          <w:lang w:bidi="fa-IR"/>
        </w:rPr>
      </w:pPr>
      <w:r w:rsidRPr="006C6B95">
        <w:rPr>
          <w:rFonts w:ascii="Times New Roman" w:hAnsi="Times New Roman" w:cs="B Lotus" w:hint="cs"/>
          <w:color w:val="000000"/>
          <w:sz w:val="24"/>
          <w:szCs w:val="28"/>
          <w:rtl/>
          <w:lang w:bidi="fa-IR"/>
        </w:rPr>
        <w:t>نتایج مقایسه میانگین نشان داد که همه تیمارها در افزایش فیبر خام میوه گردو رق</w:t>
      </w:r>
      <w:r w:rsidR="003321D3">
        <w:rPr>
          <w:rFonts w:ascii="Times New Roman" w:hAnsi="Times New Roman" w:cs="B Lotus" w:hint="cs"/>
          <w:color w:val="000000"/>
          <w:sz w:val="24"/>
          <w:szCs w:val="28"/>
          <w:rtl/>
          <w:lang w:bidi="fa-IR"/>
        </w:rPr>
        <w:t>م</w:t>
      </w:r>
      <w:r w:rsidRPr="006C6B95">
        <w:rPr>
          <w:rFonts w:ascii="Times New Roman" w:hAnsi="Times New Roman" w:cs="B Lotus" w:hint="cs"/>
          <w:color w:val="000000"/>
          <w:sz w:val="24"/>
          <w:szCs w:val="28"/>
          <w:rtl/>
          <w:lang w:bidi="fa-IR"/>
        </w:rPr>
        <w:t xml:space="preserve"> چندلر موثر بودند (شکل4-</w:t>
      </w:r>
      <w:r w:rsidR="004262C2">
        <w:rPr>
          <w:rFonts w:ascii="Times New Roman" w:hAnsi="Times New Roman" w:cs="B Lotus" w:hint="cs"/>
          <w:color w:val="000000"/>
          <w:sz w:val="24"/>
          <w:szCs w:val="28"/>
          <w:rtl/>
          <w:lang w:bidi="fa-IR"/>
        </w:rPr>
        <w:t>9</w:t>
      </w:r>
      <w:r w:rsidRPr="006C6B95">
        <w:rPr>
          <w:rFonts w:ascii="Times New Roman" w:hAnsi="Times New Roman" w:cs="B Lotus" w:hint="cs"/>
          <w:color w:val="000000"/>
          <w:sz w:val="24"/>
          <w:szCs w:val="28"/>
          <w:rtl/>
          <w:lang w:bidi="fa-IR"/>
        </w:rPr>
        <w:t xml:space="preserve">). تیمار ترکیبی تیوسولفات کلسیم و پتاسیم </w:t>
      </w:r>
      <w:r>
        <w:rPr>
          <w:rFonts w:ascii="Times New Roman" w:hAnsi="Times New Roman" w:cs="B Lotus" w:hint="cs"/>
          <w:color w:val="000000"/>
          <w:sz w:val="24"/>
          <w:szCs w:val="28"/>
          <w:rtl/>
          <w:lang w:bidi="fa-IR"/>
        </w:rPr>
        <w:t>و ت</w:t>
      </w:r>
      <w:r w:rsidR="003321D3">
        <w:rPr>
          <w:rFonts w:ascii="Times New Roman" w:hAnsi="Times New Roman" w:cs="B Lotus" w:hint="cs"/>
          <w:color w:val="000000"/>
          <w:sz w:val="24"/>
          <w:szCs w:val="28"/>
          <w:rtl/>
          <w:lang w:bidi="fa-IR"/>
        </w:rPr>
        <w:t>ی</w:t>
      </w:r>
      <w:r>
        <w:rPr>
          <w:rFonts w:ascii="Times New Roman" w:hAnsi="Times New Roman" w:cs="B Lotus" w:hint="cs"/>
          <w:color w:val="000000"/>
          <w:sz w:val="24"/>
          <w:szCs w:val="28"/>
          <w:rtl/>
          <w:lang w:bidi="fa-IR"/>
        </w:rPr>
        <w:t xml:space="preserve">وسولفات پتاسیم به تنهایی </w:t>
      </w:r>
      <w:r w:rsidRPr="006C6B95">
        <w:rPr>
          <w:rFonts w:ascii="Times New Roman" w:hAnsi="Times New Roman" w:cs="B Lotus" w:hint="cs"/>
          <w:color w:val="000000"/>
          <w:sz w:val="24"/>
          <w:szCs w:val="28"/>
          <w:rtl/>
          <w:lang w:bidi="fa-IR"/>
        </w:rPr>
        <w:t xml:space="preserve">موجب افزایش فیبر خام </w:t>
      </w:r>
      <w:r>
        <w:rPr>
          <w:rFonts w:ascii="Times New Roman" w:hAnsi="Times New Roman" w:cs="B Lotus" w:hint="cs"/>
          <w:color w:val="000000"/>
          <w:sz w:val="24"/>
          <w:szCs w:val="28"/>
          <w:rtl/>
          <w:lang w:bidi="fa-IR"/>
        </w:rPr>
        <w:t xml:space="preserve">میوه گردو رقم چندلر شدند. </w:t>
      </w:r>
      <w:r w:rsidR="00A63FE3">
        <w:rPr>
          <w:rFonts w:ascii="Times New Roman" w:hAnsi="Times New Roman" w:cs="B Lotus" w:hint="cs"/>
          <w:color w:val="000000"/>
          <w:sz w:val="24"/>
          <w:szCs w:val="28"/>
          <w:rtl/>
          <w:lang w:bidi="fa-IR"/>
        </w:rPr>
        <w:t xml:space="preserve">بیشترین میزان فیبر خام در تیمار تیوسولفات پتاسیم و کلسیم (2/4 درصد) مشاهده شد و کمترین میزان فیبر خام در شاهد (8/2 درصد) مشاهده شد. </w:t>
      </w:r>
      <w:r w:rsidR="0024653E">
        <w:rPr>
          <w:rFonts w:ascii="Times New Roman" w:hAnsi="Times New Roman" w:cs="B Lotus" w:hint="cs"/>
          <w:color w:val="000000"/>
          <w:sz w:val="24"/>
          <w:szCs w:val="28"/>
          <w:rtl/>
          <w:lang w:bidi="fa-IR"/>
        </w:rPr>
        <w:t>بیشترین میزان خاکستر (1/2 درصد) در تیمار تیوسولفات پتاسیم کلسیم و کمترین میزان خاکستر (4/1 درصد) در شاهد مشاهده شد. اختلاف قابل ملاحظه ای بین تیمارها و شاهد از نظر میزان خاکسنر میوه مشاهده نشد.</w:t>
      </w:r>
    </w:p>
    <w:p w14:paraId="055A4818" w14:textId="34CCDA44" w:rsidR="00BD1A30" w:rsidRPr="006C6B95" w:rsidRDefault="00560359" w:rsidP="00BD1A30">
      <w:pPr>
        <w:bidi/>
        <w:spacing w:line="360" w:lineRule="auto"/>
        <w:ind w:firstLine="284"/>
        <w:jc w:val="center"/>
        <w:rPr>
          <w:rFonts w:ascii="Times New Roman" w:hAnsi="Times New Roman" w:cs="B Lotus"/>
          <w:color w:val="000000"/>
          <w:sz w:val="24"/>
          <w:szCs w:val="28"/>
          <w:lang w:bidi="fa-IR"/>
        </w:rPr>
      </w:pPr>
      <w:r w:rsidRPr="0051741F">
        <w:rPr>
          <w:noProof/>
          <w:lang w:bidi="fa-IR"/>
        </w:rPr>
        <w:lastRenderedPageBreak/>
        <w:drawing>
          <wp:inline distT="0" distB="0" distL="0" distR="0" wp14:anchorId="4A50FD19" wp14:editId="397ABDB7">
            <wp:extent cx="4572000" cy="2743200"/>
            <wp:effectExtent l="0" t="0" r="0" b="0"/>
            <wp:docPr id="1356798521" name="Chart 63315014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38C6AFA" w14:textId="77777777" w:rsidR="00BD1A30" w:rsidRDefault="00BD1A30" w:rsidP="00494448">
      <w:pPr>
        <w:tabs>
          <w:tab w:val="left" w:pos="7704"/>
        </w:tabs>
        <w:bidi/>
        <w:spacing w:line="360" w:lineRule="auto"/>
        <w:ind w:firstLine="284"/>
        <w:jc w:val="center"/>
        <w:rPr>
          <w:rFonts w:ascii="Times New Roman" w:hAnsi="Times New Roman" w:cs="B Lotus"/>
          <w:color w:val="000000"/>
          <w:szCs w:val="24"/>
          <w:rtl/>
          <w:lang w:bidi="fa-IR"/>
        </w:rPr>
      </w:pPr>
      <w:r w:rsidRPr="006C6B95">
        <w:rPr>
          <w:rFonts w:ascii="Times New Roman" w:hAnsi="Times New Roman" w:cs="B Lotus" w:hint="cs"/>
          <w:color w:val="000000"/>
          <w:szCs w:val="24"/>
          <w:rtl/>
          <w:lang w:bidi="fa-IR"/>
        </w:rPr>
        <w:t>شکل 4-</w:t>
      </w:r>
      <w:r w:rsidR="004262C2">
        <w:rPr>
          <w:rFonts w:ascii="Times New Roman" w:hAnsi="Times New Roman" w:cs="B Lotus" w:hint="cs"/>
          <w:color w:val="000000"/>
          <w:szCs w:val="24"/>
          <w:rtl/>
          <w:lang w:bidi="fa-IR"/>
        </w:rPr>
        <w:t>9</w:t>
      </w:r>
      <w:r w:rsidRPr="006C6B95">
        <w:rPr>
          <w:rFonts w:ascii="Times New Roman" w:hAnsi="Times New Roman" w:cs="B Lotus" w:hint="cs"/>
          <w:color w:val="000000"/>
          <w:szCs w:val="24"/>
          <w:rtl/>
          <w:lang w:bidi="fa-IR"/>
        </w:rPr>
        <w:t xml:space="preserve">- </w:t>
      </w:r>
      <w:r w:rsidRPr="006C6B95">
        <w:rPr>
          <w:rFonts w:ascii="Times New Roman" w:hAnsi="Times New Roman" w:cs="B Lotus"/>
          <w:color w:val="000000"/>
          <w:szCs w:val="24"/>
          <w:rtl/>
          <w:lang w:bidi="fa-IR"/>
        </w:rPr>
        <w:t xml:space="preserve">اثر </w:t>
      </w:r>
      <w:r w:rsidRPr="006C6B95">
        <w:rPr>
          <w:rFonts w:ascii="Times New Roman" w:hAnsi="Times New Roman" w:cs="B Lotus" w:hint="cs"/>
          <w:color w:val="000000"/>
          <w:szCs w:val="24"/>
          <w:rtl/>
          <w:lang w:bidi="fa-IR"/>
        </w:rPr>
        <w:t>تیمار تیوسولفات کلسیم، تیوسولفات پتاسیم و ترکیب تیوسولفات کلسیم و پتاسیم</w:t>
      </w:r>
      <w:r w:rsidRPr="006C6B95">
        <w:rPr>
          <w:rFonts w:ascii="Times New Roman" w:hAnsi="Times New Roman" w:cs="B Lotus"/>
          <w:color w:val="000000"/>
          <w:szCs w:val="24"/>
          <w:rtl/>
          <w:lang w:bidi="fa-IR"/>
        </w:rPr>
        <w:t xml:space="preserve"> بر</w:t>
      </w:r>
      <w:r w:rsidRPr="006C6B95">
        <w:rPr>
          <w:rFonts w:ascii="Times New Roman" w:hAnsi="Times New Roman" w:cs="B Lotus" w:hint="cs"/>
          <w:color w:val="000000"/>
          <w:szCs w:val="24"/>
          <w:rtl/>
          <w:lang w:bidi="fa-IR"/>
        </w:rPr>
        <w:t xml:space="preserve"> فیبر خام میوه گردو رقم</w:t>
      </w:r>
      <w:r>
        <w:rPr>
          <w:rFonts w:ascii="Times New Roman" w:hAnsi="Times New Roman" w:cs="B Lotus" w:hint="cs"/>
          <w:color w:val="000000"/>
          <w:szCs w:val="24"/>
          <w:rtl/>
          <w:lang w:bidi="fa-IR"/>
        </w:rPr>
        <w:t xml:space="preserve"> چندلر </w:t>
      </w:r>
      <w:r w:rsidR="003321D3">
        <w:rPr>
          <w:rFonts w:ascii="Times New Roman" w:hAnsi="Times New Roman" w:cs="B Lotus" w:hint="cs"/>
          <w:color w:val="000000"/>
          <w:szCs w:val="24"/>
          <w:rtl/>
          <w:lang w:bidi="fa-IR"/>
        </w:rPr>
        <w:t>(</w:t>
      </w:r>
      <w:proofErr w:type="spellStart"/>
      <w:r w:rsidRPr="006C6B95">
        <w:rPr>
          <w:rFonts w:ascii="Times New Roman" w:hAnsi="Times New Roman" w:cs="B Lotus"/>
          <w:color w:val="000000"/>
          <w:szCs w:val="24"/>
          <w:lang w:bidi="fa-IR"/>
        </w:rPr>
        <w:t>CaTs</w:t>
      </w:r>
      <w:proofErr w:type="spellEnd"/>
      <w:r w:rsidRPr="006C6B95">
        <w:rPr>
          <w:rFonts w:ascii="Times New Roman" w:hAnsi="Times New Roman" w:cs="B Lotus" w:hint="cs"/>
          <w:color w:val="000000"/>
          <w:szCs w:val="24"/>
          <w:rtl/>
          <w:lang w:bidi="fa-IR"/>
        </w:rPr>
        <w:t xml:space="preserve">: تیوسولفات کلسیم، </w:t>
      </w:r>
      <w:r w:rsidRPr="006C6B95">
        <w:rPr>
          <w:rFonts w:ascii="Times New Roman" w:hAnsi="Times New Roman" w:cs="B Lotus"/>
          <w:color w:val="000000"/>
          <w:szCs w:val="24"/>
          <w:lang w:bidi="fa-IR"/>
        </w:rPr>
        <w:t>KTS</w:t>
      </w:r>
      <w:r w:rsidRPr="006C6B95">
        <w:rPr>
          <w:rFonts w:ascii="Times New Roman" w:hAnsi="Times New Roman" w:cs="B Lotus" w:hint="cs"/>
          <w:color w:val="000000"/>
          <w:szCs w:val="24"/>
          <w:rtl/>
          <w:lang w:bidi="fa-IR"/>
        </w:rPr>
        <w:t>: تیوسولفات پتاسیم</w:t>
      </w:r>
      <w:r w:rsidR="003321D3">
        <w:rPr>
          <w:rFonts w:ascii="Times New Roman" w:hAnsi="Times New Roman" w:cs="B Lotus" w:hint="cs"/>
          <w:color w:val="000000"/>
          <w:szCs w:val="24"/>
          <w:rtl/>
          <w:lang w:bidi="fa-IR"/>
        </w:rPr>
        <w:t>)</w:t>
      </w:r>
    </w:p>
    <w:p w14:paraId="6CF0E3BE" w14:textId="77777777" w:rsidR="00BD1A30" w:rsidRPr="007673ED" w:rsidRDefault="00BD1A30" w:rsidP="003321D3">
      <w:pPr>
        <w:tabs>
          <w:tab w:val="left" w:pos="7704"/>
        </w:tabs>
        <w:bidi/>
        <w:spacing w:line="360" w:lineRule="auto"/>
        <w:ind w:firstLine="284"/>
        <w:jc w:val="both"/>
        <w:rPr>
          <w:rFonts w:ascii="Times New Roman" w:hAnsi="Times New Roman" w:cs="B Lotus"/>
          <w:color w:val="000000"/>
          <w:sz w:val="28"/>
          <w:szCs w:val="28"/>
          <w:rtl/>
          <w:lang w:bidi="fa-IR"/>
        </w:rPr>
      </w:pPr>
      <w:r w:rsidRPr="004C402F">
        <w:rPr>
          <w:rFonts w:ascii="Times New Roman" w:hAnsi="Times New Roman" w:cs="B Lotus"/>
          <w:color w:val="000000"/>
          <w:sz w:val="28"/>
          <w:szCs w:val="28"/>
          <w:rtl/>
          <w:lang w:bidi="fa-IR"/>
        </w:rPr>
        <w:t>فیبر خام باقیمانده مواد گیاهی پس از استخراج با حلال و سپس هضم</w:t>
      </w:r>
      <w:r w:rsidR="003321D3">
        <w:rPr>
          <w:rFonts w:ascii="Cambria" w:hAnsi="Cambria" w:cs="Cambria" w:hint="cs"/>
          <w:color w:val="000000"/>
          <w:sz w:val="28"/>
          <w:szCs w:val="28"/>
          <w:rtl/>
          <w:lang w:bidi="fa-IR"/>
        </w:rPr>
        <w:t xml:space="preserve"> </w:t>
      </w:r>
      <w:r w:rsidRPr="004C402F">
        <w:rPr>
          <w:rFonts w:ascii="Times New Roman" w:hAnsi="Times New Roman" w:cs="B Lotus" w:hint="cs"/>
          <w:color w:val="000000"/>
          <w:sz w:val="28"/>
          <w:szCs w:val="28"/>
          <w:rtl/>
          <w:lang w:bidi="fa-IR"/>
        </w:rPr>
        <w:t>با</w:t>
      </w:r>
      <w:r w:rsidRPr="004C402F">
        <w:rPr>
          <w:rFonts w:ascii="Times New Roman" w:hAnsi="Times New Roman" w:cs="B Lotus"/>
          <w:color w:val="000000"/>
          <w:sz w:val="28"/>
          <w:szCs w:val="28"/>
          <w:rtl/>
          <w:lang w:bidi="fa-IR"/>
        </w:rPr>
        <w:t xml:space="preserve"> </w:t>
      </w:r>
      <w:r w:rsidRPr="004C402F">
        <w:rPr>
          <w:rFonts w:ascii="Times New Roman" w:hAnsi="Times New Roman" w:cs="B Lotus" w:hint="cs"/>
          <w:color w:val="000000"/>
          <w:sz w:val="28"/>
          <w:szCs w:val="28"/>
          <w:rtl/>
          <w:lang w:bidi="fa-IR"/>
        </w:rPr>
        <w:t>اسید</w:t>
      </w:r>
      <w:r w:rsidRPr="004C402F">
        <w:rPr>
          <w:rFonts w:ascii="Times New Roman" w:hAnsi="Times New Roman" w:cs="B Lotus"/>
          <w:color w:val="000000"/>
          <w:sz w:val="28"/>
          <w:szCs w:val="28"/>
          <w:rtl/>
          <w:lang w:bidi="fa-IR"/>
        </w:rPr>
        <w:t xml:space="preserve"> </w:t>
      </w:r>
      <w:r w:rsidRPr="004C402F">
        <w:rPr>
          <w:rFonts w:ascii="Times New Roman" w:hAnsi="Times New Roman" w:cs="B Lotus" w:hint="cs"/>
          <w:color w:val="000000"/>
          <w:sz w:val="28"/>
          <w:szCs w:val="28"/>
          <w:rtl/>
          <w:lang w:bidi="fa-IR"/>
        </w:rPr>
        <w:t>رقیق</w:t>
      </w:r>
      <w:r w:rsidRPr="004C402F">
        <w:rPr>
          <w:rFonts w:ascii="Times New Roman" w:hAnsi="Times New Roman" w:cs="B Lotus"/>
          <w:color w:val="000000"/>
          <w:sz w:val="28"/>
          <w:szCs w:val="28"/>
          <w:rtl/>
          <w:lang w:bidi="fa-IR"/>
        </w:rPr>
        <w:t xml:space="preserve"> </w:t>
      </w:r>
      <w:r w:rsidRPr="004C402F">
        <w:rPr>
          <w:rFonts w:ascii="Times New Roman" w:hAnsi="Times New Roman" w:cs="B Lotus" w:hint="cs"/>
          <w:color w:val="000000"/>
          <w:sz w:val="28"/>
          <w:szCs w:val="28"/>
          <w:rtl/>
          <w:lang w:bidi="fa-IR"/>
        </w:rPr>
        <w:t>و</w:t>
      </w:r>
      <w:r w:rsidRPr="004C402F">
        <w:rPr>
          <w:rFonts w:ascii="Times New Roman" w:hAnsi="Times New Roman" w:cs="B Lotus"/>
          <w:color w:val="000000"/>
          <w:sz w:val="28"/>
          <w:szCs w:val="28"/>
          <w:rtl/>
          <w:lang w:bidi="fa-IR"/>
        </w:rPr>
        <w:t xml:space="preserve"> </w:t>
      </w:r>
      <w:r w:rsidRPr="004C402F">
        <w:rPr>
          <w:rFonts w:ascii="Times New Roman" w:hAnsi="Times New Roman" w:cs="B Lotus" w:hint="cs"/>
          <w:color w:val="000000"/>
          <w:sz w:val="28"/>
          <w:szCs w:val="28"/>
          <w:rtl/>
          <w:lang w:bidi="fa-IR"/>
        </w:rPr>
        <w:t>قلیایی</w:t>
      </w:r>
      <w:r w:rsidRPr="004C402F">
        <w:rPr>
          <w:rFonts w:ascii="Times New Roman" w:hAnsi="Times New Roman" w:cs="B Lotus"/>
          <w:color w:val="000000"/>
          <w:sz w:val="28"/>
          <w:szCs w:val="28"/>
          <w:rtl/>
          <w:lang w:bidi="fa-IR"/>
        </w:rPr>
        <w:t xml:space="preserve"> </w:t>
      </w:r>
      <w:r w:rsidRPr="004C402F">
        <w:rPr>
          <w:rFonts w:ascii="Times New Roman" w:hAnsi="Times New Roman" w:cs="B Lotus" w:hint="cs"/>
          <w:color w:val="000000"/>
          <w:sz w:val="28"/>
          <w:szCs w:val="28"/>
          <w:rtl/>
          <w:lang w:bidi="fa-IR"/>
        </w:rPr>
        <w:t>است</w:t>
      </w:r>
      <w:r w:rsidRPr="004C402F">
        <w:rPr>
          <w:rFonts w:ascii="Times New Roman" w:hAnsi="Times New Roman" w:cs="B Lotus"/>
          <w:color w:val="000000"/>
          <w:sz w:val="28"/>
          <w:szCs w:val="28"/>
          <w:rtl/>
          <w:lang w:bidi="fa-IR"/>
        </w:rPr>
        <w:t xml:space="preserve">. </w:t>
      </w:r>
      <w:r w:rsidRPr="004C402F">
        <w:rPr>
          <w:rFonts w:ascii="Times New Roman" w:hAnsi="Times New Roman" w:cs="B Lotus" w:hint="cs"/>
          <w:color w:val="000000"/>
          <w:sz w:val="28"/>
          <w:szCs w:val="28"/>
          <w:rtl/>
          <w:lang w:bidi="fa-IR"/>
        </w:rPr>
        <w:t>مقدار</w:t>
      </w:r>
      <w:r w:rsidRPr="004C402F">
        <w:rPr>
          <w:rFonts w:ascii="Times New Roman" w:hAnsi="Times New Roman" w:cs="B Lotus"/>
          <w:color w:val="000000"/>
          <w:sz w:val="28"/>
          <w:szCs w:val="28"/>
          <w:rtl/>
          <w:lang w:bidi="fa-IR"/>
        </w:rPr>
        <w:t xml:space="preserve"> </w:t>
      </w:r>
      <w:r w:rsidRPr="004C402F">
        <w:rPr>
          <w:rFonts w:ascii="Times New Roman" w:hAnsi="Times New Roman" w:cs="B Lotus" w:hint="cs"/>
          <w:color w:val="000000"/>
          <w:sz w:val="28"/>
          <w:szCs w:val="28"/>
          <w:rtl/>
          <w:lang w:bidi="fa-IR"/>
        </w:rPr>
        <w:t>سلولز،</w:t>
      </w:r>
      <w:r w:rsidRPr="004C402F">
        <w:rPr>
          <w:rFonts w:ascii="Times New Roman" w:hAnsi="Times New Roman" w:cs="B Lotus"/>
          <w:color w:val="000000"/>
          <w:sz w:val="28"/>
          <w:szCs w:val="28"/>
          <w:rtl/>
          <w:lang w:bidi="fa-IR"/>
        </w:rPr>
        <w:t xml:space="preserve"> </w:t>
      </w:r>
      <w:r w:rsidRPr="004C402F">
        <w:rPr>
          <w:rFonts w:ascii="Times New Roman" w:hAnsi="Times New Roman" w:cs="B Lotus" w:hint="cs"/>
          <w:color w:val="000000"/>
          <w:sz w:val="28"/>
          <w:szCs w:val="28"/>
          <w:rtl/>
          <w:lang w:bidi="fa-IR"/>
        </w:rPr>
        <w:t>همی</w:t>
      </w:r>
      <w:r w:rsidRPr="004C402F">
        <w:rPr>
          <w:rFonts w:ascii="Times New Roman" w:hAnsi="Times New Roman" w:cs="B Lotus"/>
          <w:color w:val="000000"/>
          <w:sz w:val="28"/>
          <w:szCs w:val="28"/>
          <w:rtl/>
          <w:lang w:bidi="fa-IR"/>
        </w:rPr>
        <w:t xml:space="preserve"> </w:t>
      </w:r>
      <w:r w:rsidRPr="004C402F">
        <w:rPr>
          <w:rFonts w:ascii="Times New Roman" w:hAnsi="Times New Roman" w:cs="B Lotus" w:hint="cs"/>
          <w:color w:val="000000"/>
          <w:sz w:val="28"/>
          <w:szCs w:val="28"/>
          <w:rtl/>
          <w:lang w:bidi="fa-IR"/>
        </w:rPr>
        <w:t>سلولز</w:t>
      </w:r>
      <w:r w:rsidRPr="004C402F">
        <w:rPr>
          <w:rFonts w:ascii="Times New Roman" w:hAnsi="Times New Roman" w:cs="B Lotus"/>
          <w:color w:val="000000"/>
          <w:sz w:val="28"/>
          <w:szCs w:val="28"/>
          <w:rtl/>
          <w:lang w:bidi="fa-IR"/>
        </w:rPr>
        <w:t xml:space="preserve"> </w:t>
      </w:r>
      <w:r w:rsidRPr="004C402F">
        <w:rPr>
          <w:rFonts w:ascii="Times New Roman" w:hAnsi="Times New Roman" w:cs="B Lotus" w:hint="cs"/>
          <w:color w:val="000000"/>
          <w:sz w:val="28"/>
          <w:szCs w:val="28"/>
          <w:rtl/>
          <w:lang w:bidi="fa-IR"/>
        </w:rPr>
        <w:t>و</w:t>
      </w:r>
      <w:r w:rsidRPr="004C402F">
        <w:rPr>
          <w:rFonts w:ascii="Times New Roman" w:hAnsi="Times New Roman" w:cs="B Lotus"/>
          <w:color w:val="000000"/>
          <w:sz w:val="28"/>
          <w:szCs w:val="28"/>
          <w:rtl/>
          <w:lang w:bidi="fa-IR"/>
        </w:rPr>
        <w:t xml:space="preserve"> </w:t>
      </w:r>
      <w:r w:rsidRPr="004C402F">
        <w:rPr>
          <w:rFonts w:ascii="Times New Roman" w:hAnsi="Times New Roman" w:cs="B Lotus" w:hint="cs"/>
          <w:color w:val="000000"/>
          <w:sz w:val="28"/>
          <w:szCs w:val="28"/>
          <w:rtl/>
          <w:lang w:bidi="fa-IR"/>
        </w:rPr>
        <w:t>لیگنین</w:t>
      </w:r>
      <w:r w:rsidRPr="004C402F">
        <w:rPr>
          <w:rFonts w:ascii="Times New Roman" w:hAnsi="Times New Roman" w:cs="B Lotus"/>
          <w:color w:val="000000"/>
          <w:sz w:val="28"/>
          <w:szCs w:val="28"/>
          <w:rtl/>
          <w:lang w:bidi="fa-IR"/>
        </w:rPr>
        <w:t xml:space="preserve"> </w:t>
      </w:r>
      <w:r w:rsidRPr="004C402F">
        <w:rPr>
          <w:rFonts w:ascii="Times New Roman" w:hAnsi="Times New Roman" w:cs="B Lotus" w:hint="cs"/>
          <w:color w:val="000000"/>
          <w:sz w:val="28"/>
          <w:szCs w:val="28"/>
          <w:rtl/>
          <w:lang w:bidi="fa-IR"/>
        </w:rPr>
        <w:t>غیرقابل</w:t>
      </w:r>
      <w:r w:rsidRPr="004C402F">
        <w:rPr>
          <w:rFonts w:ascii="Times New Roman" w:hAnsi="Times New Roman" w:cs="B Lotus"/>
          <w:color w:val="000000"/>
          <w:sz w:val="28"/>
          <w:szCs w:val="28"/>
          <w:rtl/>
          <w:lang w:bidi="fa-IR"/>
        </w:rPr>
        <w:t xml:space="preserve"> </w:t>
      </w:r>
      <w:r w:rsidRPr="004C402F">
        <w:rPr>
          <w:rFonts w:ascii="Times New Roman" w:hAnsi="Times New Roman" w:cs="B Lotus" w:hint="cs"/>
          <w:color w:val="000000"/>
          <w:sz w:val="28"/>
          <w:szCs w:val="28"/>
          <w:rtl/>
          <w:lang w:bidi="fa-IR"/>
        </w:rPr>
        <w:t>هضم</w:t>
      </w:r>
      <w:r w:rsidRPr="004C402F">
        <w:rPr>
          <w:rFonts w:ascii="Times New Roman" w:hAnsi="Times New Roman" w:cs="B Lotus"/>
          <w:color w:val="000000"/>
          <w:sz w:val="28"/>
          <w:szCs w:val="28"/>
          <w:rtl/>
          <w:lang w:bidi="fa-IR"/>
        </w:rPr>
        <w:t xml:space="preserve"> </w:t>
      </w:r>
      <w:r w:rsidRPr="004C402F">
        <w:rPr>
          <w:rFonts w:ascii="Times New Roman" w:hAnsi="Times New Roman" w:cs="B Lotus" w:hint="cs"/>
          <w:color w:val="000000"/>
          <w:sz w:val="28"/>
          <w:szCs w:val="28"/>
          <w:rtl/>
          <w:lang w:bidi="fa-IR"/>
        </w:rPr>
        <w:t>در</w:t>
      </w:r>
      <w:r w:rsidRPr="004C402F">
        <w:rPr>
          <w:rFonts w:ascii="Times New Roman" w:hAnsi="Times New Roman" w:cs="B Lotus"/>
          <w:color w:val="000000"/>
          <w:sz w:val="28"/>
          <w:szCs w:val="28"/>
          <w:rtl/>
          <w:lang w:bidi="fa-IR"/>
        </w:rPr>
        <w:t xml:space="preserve"> </w:t>
      </w:r>
      <w:r w:rsidRPr="004C402F">
        <w:rPr>
          <w:rFonts w:ascii="Times New Roman" w:hAnsi="Times New Roman" w:cs="B Lotus" w:hint="cs"/>
          <w:color w:val="000000"/>
          <w:sz w:val="28"/>
          <w:szCs w:val="28"/>
          <w:rtl/>
          <w:lang w:bidi="fa-IR"/>
        </w:rPr>
        <w:t>غذاهای</w:t>
      </w:r>
      <w:r w:rsidRPr="004C402F">
        <w:rPr>
          <w:rFonts w:ascii="Times New Roman" w:hAnsi="Times New Roman" w:cs="B Lotus"/>
          <w:color w:val="000000"/>
          <w:sz w:val="28"/>
          <w:szCs w:val="28"/>
          <w:rtl/>
          <w:lang w:bidi="fa-IR"/>
        </w:rPr>
        <w:t xml:space="preserve"> </w:t>
      </w:r>
      <w:r w:rsidRPr="004C402F">
        <w:rPr>
          <w:rFonts w:ascii="Times New Roman" w:hAnsi="Times New Roman" w:cs="B Lotus" w:hint="cs"/>
          <w:color w:val="000000"/>
          <w:sz w:val="28"/>
          <w:szCs w:val="28"/>
          <w:rtl/>
          <w:lang w:bidi="fa-IR"/>
        </w:rPr>
        <w:t>گیاهی،</w:t>
      </w:r>
      <w:r w:rsidRPr="004C402F">
        <w:rPr>
          <w:rFonts w:ascii="Times New Roman" w:hAnsi="Times New Roman" w:cs="B Lotus"/>
          <w:color w:val="000000"/>
          <w:sz w:val="28"/>
          <w:szCs w:val="28"/>
          <w:rtl/>
          <w:lang w:bidi="fa-IR"/>
        </w:rPr>
        <w:t xml:space="preserve"> </w:t>
      </w:r>
      <w:r w:rsidRPr="004C402F">
        <w:rPr>
          <w:rFonts w:ascii="Times New Roman" w:hAnsi="Times New Roman" w:cs="B Lotus" w:hint="cs"/>
          <w:color w:val="000000"/>
          <w:sz w:val="28"/>
          <w:szCs w:val="28"/>
          <w:rtl/>
          <w:lang w:bidi="fa-IR"/>
        </w:rPr>
        <w:t>در</w:t>
      </w:r>
      <w:r w:rsidRPr="004C402F">
        <w:rPr>
          <w:rFonts w:ascii="Times New Roman" w:hAnsi="Times New Roman" w:cs="B Lotus"/>
          <w:color w:val="000000"/>
          <w:sz w:val="28"/>
          <w:szCs w:val="28"/>
          <w:rtl/>
          <w:lang w:bidi="fa-IR"/>
        </w:rPr>
        <w:t xml:space="preserve"> </w:t>
      </w:r>
      <w:r w:rsidRPr="004C402F">
        <w:rPr>
          <w:rFonts w:ascii="Times New Roman" w:hAnsi="Times New Roman" w:cs="B Lotus" w:hint="cs"/>
          <w:color w:val="000000"/>
          <w:sz w:val="28"/>
          <w:szCs w:val="28"/>
          <w:rtl/>
          <w:lang w:bidi="fa-IR"/>
        </w:rPr>
        <w:t>رژیم</w:t>
      </w:r>
      <w:r w:rsidRPr="004C402F">
        <w:rPr>
          <w:rFonts w:ascii="Times New Roman" w:hAnsi="Times New Roman" w:cs="B Lotus"/>
          <w:color w:val="000000"/>
          <w:sz w:val="28"/>
          <w:szCs w:val="28"/>
          <w:rtl/>
          <w:lang w:bidi="fa-IR"/>
        </w:rPr>
        <w:t xml:space="preserve"> </w:t>
      </w:r>
      <w:r w:rsidRPr="004C402F">
        <w:rPr>
          <w:rFonts w:ascii="Times New Roman" w:hAnsi="Times New Roman" w:cs="B Lotus" w:hint="cs"/>
          <w:color w:val="000000"/>
          <w:sz w:val="28"/>
          <w:szCs w:val="28"/>
          <w:rtl/>
          <w:lang w:bidi="fa-IR"/>
        </w:rPr>
        <w:t>غذایی</w:t>
      </w:r>
      <w:r w:rsidRPr="004C402F">
        <w:rPr>
          <w:rFonts w:ascii="Times New Roman" w:hAnsi="Times New Roman" w:cs="B Lotus"/>
          <w:color w:val="000000"/>
          <w:sz w:val="28"/>
          <w:szCs w:val="28"/>
          <w:rtl/>
          <w:lang w:bidi="fa-IR"/>
        </w:rPr>
        <w:t xml:space="preserve"> </w:t>
      </w:r>
      <w:r w:rsidRPr="004C402F">
        <w:rPr>
          <w:rFonts w:ascii="Times New Roman" w:hAnsi="Times New Roman" w:cs="B Lotus" w:hint="cs"/>
          <w:color w:val="000000"/>
          <w:sz w:val="28"/>
          <w:szCs w:val="28"/>
          <w:rtl/>
          <w:lang w:bidi="fa-IR"/>
        </w:rPr>
        <w:t>به</w:t>
      </w:r>
      <w:r w:rsidRPr="004C402F">
        <w:rPr>
          <w:rFonts w:ascii="Times New Roman" w:hAnsi="Times New Roman" w:cs="B Lotus"/>
          <w:color w:val="000000"/>
          <w:sz w:val="28"/>
          <w:szCs w:val="28"/>
          <w:rtl/>
          <w:lang w:bidi="fa-IR"/>
        </w:rPr>
        <w:t xml:space="preserve"> </w:t>
      </w:r>
      <w:r w:rsidRPr="004C402F">
        <w:rPr>
          <w:rFonts w:ascii="Times New Roman" w:hAnsi="Times New Roman" w:cs="B Lotus" w:hint="cs"/>
          <w:color w:val="000000"/>
          <w:sz w:val="28"/>
          <w:szCs w:val="28"/>
          <w:rtl/>
          <w:lang w:bidi="fa-IR"/>
        </w:rPr>
        <w:t>عنوان</w:t>
      </w:r>
      <w:r w:rsidRPr="004C402F">
        <w:rPr>
          <w:rFonts w:ascii="Times New Roman" w:hAnsi="Times New Roman" w:cs="B Lotus"/>
          <w:color w:val="000000"/>
          <w:sz w:val="28"/>
          <w:szCs w:val="28"/>
          <w:rtl/>
          <w:lang w:bidi="fa-IR"/>
        </w:rPr>
        <w:t xml:space="preserve"> </w:t>
      </w:r>
      <w:r w:rsidRPr="004C402F">
        <w:rPr>
          <w:rFonts w:ascii="Times New Roman" w:hAnsi="Times New Roman" w:cs="B Lotus" w:hint="cs"/>
          <w:color w:val="000000"/>
          <w:sz w:val="28"/>
          <w:szCs w:val="28"/>
          <w:rtl/>
          <w:lang w:bidi="fa-IR"/>
        </w:rPr>
        <w:t>فیب</w:t>
      </w:r>
      <w:r w:rsidRPr="004C402F">
        <w:rPr>
          <w:rFonts w:ascii="Times New Roman" w:hAnsi="Times New Roman" w:cs="B Lotus"/>
          <w:color w:val="000000"/>
          <w:sz w:val="28"/>
          <w:szCs w:val="28"/>
          <w:rtl/>
          <w:lang w:bidi="fa-IR"/>
        </w:rPr>
        <w:t>ر خام</w:t>
      </w:r>
      <w:r>
        <w:rPr>
          <w:rFonts w:ascii="Times New Roman" w:hAnsi="Times New Roman" w:cs="B Lotus"/>
          <w:color w:val="000000"/>
          <w:sz w:val="28"/>
          <w:szCs w:val="28"/>
          <w:rtl/>
          <w:lang w:bidi="fa-IR"/>
        </w:rPr>
        <w:t xml:space="preserve"> اندازه گیری می</w:t>
      </w:r>
      <w:r>
        <w:rPr>
          <w:rFonts w:ascii="Times New Roman" w:hAnsi="Times New Roman" w:cs="B Lotus"/>
          <w:color w:val="000000"/>
          <w:sz w:val="28"/>
          <w:szCs w:val="28"/>
          <w:rtl/>
          <w:lang w:bidi="fa-IR"/>
        </w:rPr>
        <w:softHyphen/>
      </w:r>
      <w:r w:rsidRPr="004C402F">
        <w:rPr>
          <w:rFonts w:ascii="Times New Roman" w:hAnsi="Times New Roman" w:cs="B Lotus"/>
          <w:color w:val="000000"/>
          <w:sz w:val="28"/>
          <w:szCs w:val="28"/>
          <w:rtl/>
          <w:lang w:bidi="fa-IR"/>
        </w:rPr>
        <w:t xml:space="preserve">شود. </w:t>
      </w:r>
      <w:r>
        <w:rPr>
          <w:rFonts w:ascii="Times New Roman" w:hAnsi="Times New Roman" w:cs="B Lotus" w:hint="cs"/>
          <w:color w:val="000000"/>
          <w:sz w:val="28"/>
          <w:szCs w:val="28"/>
          <w:rtl/>
        </w:rPr>
        <w:t>فیبر خام موجود در گردو</w:t>
      </w:r>
      <w:r w:rsidRPr="004C402F">
        <w:rPr>
          <w:rFonts w:ascii="Times New Roman" w:hAnsi="Times New Roman" w:cs="B Lotus"/>
          <w:color w:val="000000"/>
          <w:sz w:val="28"/>
          <w:szCs w:val="28"/>
          <w:rtl/>
        </w:rPr>
        <w:t xml:space="preserve"> می‌تواند به مدیریت وزن، جلوگیری از یبوست، بهبود سلامت روده و کاهش خطر بیماری قلبی و دیابت نوع ۲ و بسیاری از بیماری‌های دیگر کمک کند</w:t>
      </w:r>
      <w:r>
        <w:rPr>
          <w:rFonts w:ascii="Times New Roman" w:hAnsi="Times New Roman" w:cs="B Lotus" w:hint="cs"/>
          <w:color w:val="000000"/>
          <w:sz w:val="28"/>
          <w:szCs w:val="28"/>
          <w:rtl/>
          <w:lang w:bidi="fa-IR"/>
        </w:rPr>
        <w:t xml:space="preserve"> </w:t>
      </w:r>
      <w:r w:rsidRPr="007673ED">
        <w:rPr>
          <w:rFonts w:ascii="Times New Roman" w:hAnsi="Times New Roman" w:cs="B Lotus"/>
          <w:color w:val="000000"/>
          <w:sz w:val="24"/>
          <w:szCs w:val="24"/>
          <w:lang w:bidi="fa-IR"/>
        </w:rPr>
        <w:t>Shahidi and Zhong ., 2005)</w:t>
      </w:r>
      <w:r w:rsidRPr="007673ED">
        <w:rPr>
          <w:rFonts w:ascii="Times New Roman" w:hAnsi="Times New Roman" w:cs="B Lotus" w:hint="cs"/>
          <w:color w:val="000000"/>
          <w:sz w:val="24"/>
          <w:szCs w:val="24"/>
          <w:rtl/>
          <w:lang w:bidi="fa-IR"/>
        </w:rPr>
        <w:t xml:space="preserve">). </w:t>
      </w:r>
      <w:r>
        <w:rPr>
          <w:rFonts w:ascii="Times New Roman" w:hAnsi="Times New Roman" w:cs="B Lotus" w:hint="cs"/>
          <w:color w:val="000000"/>
          <w:sz w:val="28"/>
          <w:szCs w:val="28"/>
          <w:rtl/>
          <w:lang w:bidi="fa-IR"/>
        </w:rPr>
        <w:t>کلسیم یکی از ترکیبات مهم در ساختمان دیواره سلولی است و در تقسیم سلولی نقش مهمی دارد و موجب افزایش میزان فیبر خام در گیاه می</w:t>
      </w:r>
      <w:r>
        <w:rPr>
          <w:rFonts w:ascii="Times New Roman" w:hAnsi="Times New Roman" w:cs="B Lotus"/>
          <w:color w:val="000000"/>
          <w:sz w:val="28"/>
          <w:szCs w:val="28"/>
          <w:rtl/>
          <w:lang w:bidi="fa-IR"/>
        </w:rPr>
        <w:softHyphen/>
      </w:r>
      <w:r>
        <w:rPr>
          <w:rFonts w:ascii="Times New Roman" w:hAnsi="Times New Roman" w:cs="B Lotus" w:hint="cs"/>
          <w:color w:val="000000"/>
          <w:sz w:val="28"/>
          <w:szCs w:val="28"/>
          <w:rtl/>
          <w:lang w:bidi="fa-IR"/>
        </w:rPr>
        <w:t xml:space="preserve">شود </w:t>
      </w:r>
      <w:proofErr w:type="spellStart"/>
      <w:r w:rsidRPr="007673ED">
        <w:rPr>
          <w:rFonts w:ascii="Times New Roman" w:hAnsi="Times New Roman" w:cs="B Lotus"/>
          <w:color w:val="000000"/>
          <w:sz w:val="24"/>
          <w:szCs w:val="24"/>
          <w:lang w:bidi="fa-IR"/>
        </w:rPr>
        <w:t>Conwa</w:t>
      </w:r>
      <w:proofErr w:type="spellEnd"/>
      <w:r w:rsidRPr="007673ED">
        <w:rPr>
          <w:rFonts w:ascii="Times New Roman" w:hAnsi="Times New Roman" w:cs="B Lotus"/>
          <w:color w:val="000000"/>
          <w:sz w:val="24"/>
          <w:szCs w:val="24"/>
          <w:lang w:bidi="fa-IR"/>
        </w:rPr>
        <w:t xml:space="preserve"> </w:t>
      </w:r>
      <w:r w:rsidRPr="001426CA">
        <w:rPr>
          <w:rFonts w:ascii="Times New Roman" w:hAnsi="Times New Roman" w:cs="B Lotus"/>
          <w:i/>
          <w:color w:val="000000"/>
          <w:sz w:val="24"/>
          <w:szCs w:val="24"/>
          <w:lang w:bidi="fa-IR"/>
        </w:rPr>
        <w:t>et al</w:t>
      </w:r>
      <w:r w:rsidRPr="007673ED">
        <w:rPr>
          <w:rFonts w:ascii="Times New Roman" w:hAnsi="Times New Roman" w:cs="B Lotus"/>
          <w:color w:val="000000"/>
          <w:sz w:val="24"/>
          <w:szCs w:val="24"/>
          <w:lang w:bidi="fa-IR"/>
        </w:rPr>
        <w:t>., 1987)</w:t>
      </w:r>
      <w:r w:rsidRPr="007673ED">
        <w:rPr>
          <w:rFonts w:ascii="Times New Roman" w:hAnsi="Times New Roman" w:cs="B Lotus" w:hint="cs"/>
          <w:color w:val="000000"/>
          <w:sz w:val="24"/>
          <w:szCs w:val="24"/>
          <w:rtl/>
          <w:lang w:bidi="fa-IR"/>
        </w:rPr>
        <w:t>).</w:t>
      </w:r>
      <w:r>
        <w:rPr>
          <w:rFonts w:ascii="Times New Roman" w:hAnsi="Times New Roman" w:cs="B Lotus" w:hint="cs"/>
          <w:color w:val="000000"/>
          <w:sz w:val="28"/>
          <w:szCs w:val="28"/>
          <w:rtl/>
          <w:lang w:bidi="fa-IR"/>
        </w:rPr>
        <w:t xml:space="preserve"> سولفات پتاسیم موجب افزایش فیبر خام در انگور شده است </w:t>
      </w:r>
      <w:proofErr w:type="spellStart"/>
      <w:r w:rsidRPr="001426CA">
        <w:rPr>
          <w:rFonts w:ascii="Times New Roman" w:hAnsi="Times New Roman" w:cs="B Lotus"/>
          <w:color w:val="000000"/>
          <w:sz w:val="24"/>
          <w:szCs w:val="24"/>
          <w:lang w:bidi="fa-IR"/>
        </w:rPr>
        <w:t>Zareei</w:t>
      </w:r>
      <w:proofErr w:type="spellEnd"/>
      <w:r w:rsidRPr="001426CA">
        <w:rPr>
          <w:rFonts w:ascii="Times New Roman" w:hAnsi="Times New Roman" w:cs="B Lotus"/>
          <w:color w:val="000000"/>
          <w:sz w:val="24"/>
          <w:szCs w:val="24"/>
          <w:lang w:bidi="fa-IR"/>
        </w:rPr>
        <w:t xml:space="preserve"> </w:t>
      </w:r>
      <w:r w:rsidRPr="001426CA">
        <w:rPr>
          <w:rFonts w:ascii="Times New Roman" w:hAnsi="Times New Roman" w:cs="B Lotus"/>
          <w:i/>
          <w:iCs/>
          <w:color w:val="000000"/>
          <w:sz w:val="24"/>
          <w:szCs w:val="24"/>
          <w:lang w:bidi="fa-IR"/>
        </w:rPr>
        <w:t>et al</w:t>
      </w:r>
      <w:r w:rsidRPr="001426CA">
        <w:rPr>
          <w:rFonts w:ascii="Times New Roman" w:hAnsi="Times New Roman" w:cs="B Lotus"/>
          <w:color w:val="000000"/>
          <w:sz w:val="24"/>
          <w:szCs w:val="24"/>
          <w:lang w:bidi="fa-IR"/>
        </w:rPr>
        <w:t>., 2013)</w:t>
      </w:r>
      <w:r w:rsidRPr="001426CA">
        <w:rPr>
          <w:rFonts w:ascii="Times New Roman" w:hAnsi="Times New Roman" w:cs="B Lotus" w:hint="cs"/>
          <w:color w:val="000000"/>
          <w:sz w:val="24"/>
          <w:szCs w:val="24"/>
          <w:rtl/>
          <w:lang w:bidi="fa-IR"/>
        </w:rPr>
        <w:t xml:space="preserve">) </w:t>
      </w:r>
      <w:r>
        <w:rPr>
          <w:rFonts w:ascii="Times New Roman" w:hAnsi="Times New Roman" w:cs="B Lotus" w:hint="cs"/>
          <w:color w:val="000000"/>
          <w:sz w:val="28"/>
          <w:szCs w:val="28"/>
          <w:rtl/>
          <w:lang w:bidi="fa-IR"/>
        </w:rPr>
        <w:t>که با نتایج این پژوهش مطابقت دارد.</w:t>
      </w:r>
    </w:p>
    <w:p w14:paraId="705DD1A7" w14:textId="77777777" w:rsidR="00BD1A30" w:rsidRPr="004C402F" w:rsidRDefault="00BD1A30" w:rsidP="003321D3">
      <w:pPr>
        <w:tabs>
          <w:tab w:val="left" w:pos="7704"/>
        </w:tabs>
        <w:bidi/>
        <w:spacing w:line="360" w:lineRule="auto"/>
        <w:ind w:firstLine="284"/>
        <w:jc w:val="both"/>
        <w:rPr>
          <w:rFonts w:ascii="Times New Roman" w:hAnsi="Times New Roman" w:cs="B Lotus"/>
          <w:color w:val="000000"/>
          <w:sz w:val="28"/>
          <w:szCs w:val="28"/>
          <w:lang w:bidi="fa-IR"/>
        </w:rPr>
      </w:pPr>
      <w:r>
        <w:rPr>
          <w:rFonts w:ascii="Times New Roman" w:hAnsi="Times New Roman" w:cs="B Lotus" w:hint="cs"/>
          <w:color w:val="000000"/>
          <w:sz w:val="28"/>
          <w:szCs w:val="28"/>
          <w:rtl/>
          <w:lang w:bidi="fa-IR"/>
        </w:rPr>
        <w:t xml:space="preserve">در این مطالعه تیمار تیوسولفات پتاسیم و کلسیم به صورت جزئی موجب افزایش میزان فیبرخام موجود در گردو شدند. افزایش میزان فیبر خام در گیاهان به عوامل مختلفی بستگی دارد. افزایش جذب و انتقال مواد غذایی یکی از </w:t>
      </w:r>
      <w:r>
        <w:rPr>
          <w:rFonts w:ascii="Times New Roman" w:hAnsi="Times New Roman" w:cs="B Lotus" w:hint="cs"/>
          <w:color w:val="000000"/>
          <w:sz w:val="28"/>
          <w:szCs w:val="28"/>
          <w:rtl/>
          <w:lang w:bidi="fa-IR"/>
        </w:rPr>
        <w:lastRenderedPageBreak/>
        <w:t>عوامل مهم در افزایش فیبر خام در گیاهان است.</w:t>
      </w:r>
      <w:r w:rsidR="003321D3">
        <w:rPr>
          <w:rFonts w:ascii="Times New Roman" w:hAnsi="Times New Roman" w:cs="B Lotus" w:hint="cs"/>
          <w:color w:val="000000"/>
          <w:sz w:val="28"/>
          <w:szCs w:val="28"/>
          <w:rtl/>
          <w:lang w:bidi="fa-IR"/>
        </w:rPr>
        <w:t xml:space="preserve"> </w:t>
      </w:r>
      <w:r>
        <w:rPr>
          <w:rFonts w:ascii="Times New Roman" w:hAnsi="Times New Roman" w:cs="B Lotus" w:hint="cs"/>
          <w:color w:val="000000"/>
          <w:sz w:val="28"/>
          <w:szCs w:val="28"/>
          <w:rtl/>
          <w:lang w:bidi="fa-IR"/>
        </w:rPr>
        <w:t>خاکستر دارای عناصر معدنی مختلفی می</w:t>
      </w:r>
      <w:r>
        <w:rPr>
          <w:rFonts w:ascii="Times New Roman" w:hAnsi="Times New Roman" w:cs="B Lotus"/>
          <w:color w:val="000000"/>
          <w:sz w:val="28"/>
          <w:szCs w:val="28"/>
          <w:rtl/>
          <w:lang w:bidi="fa-IR"/>
        </w:rPr>
        <w:softHyphen/>
      </w:r>
      <w:r>
        <w:rPr>
          <w:rFonts w:ascii="Times New Roman" w:hAnsi="Times New Roman" w:cs="B Lotus" w:hint="cs"/>
          <w:color w:val="000000"/>
          <w:sz w:val="28"/>
          <w:szCs w:val="28"/>
          <w:rtl/>
          <w:lang w:bidi="fa-IR"/>
        </w:rPr>
        <w:t>باشد که با جذب این عناصر غذایی میزان خاکستر کاهش می یابد. در مطالعات مختلف نتایج متفاوتی از تاثیر کودهای شیمیایی در افزایش میزان خاکستر بدست آمده است. در این مطالعه کودهای تیوسولفات پتاسیم و کلسیم تاثیر چندانی در افزایش میزان خاکستر نداشتند و تاثیر آنها معنی</w:t>
      </w:r>
      <w:r>
        <w:rPr>
          <w:rFonts w:ascii="Times New Roman" w:hAnsi="Times New Roman" w:cs="B Lotus"/>
          <w:color w:val="000000"/>
          <w:sz w:val="28"/>
          <w:szCs w:val="28"/>
          <w:rtl/>
          <w:lang w:bidi="fa-IR"/>
        </w:rPr>
        <w:softHyphen/>
      </w:r>
      <w:r>
        <w:rPr>
          <w:rFonts w:ascii="Times New Roman" w:hAnsi="Times New Roman" w:cs="B Lotus" w:hint="cs"/>
          <w:color w:val="000000"/>
          <w:sz w:val="28"/>
          <w:szCs w:val="28"/>
          <w:rtl/>
          <w:lang w:bidi="fa-IR"/>
        </w:rPr>
        <w:t>دار نبود.</w:t>
      </w:r>
    </w:p>
    <w:p w14:paraId="5A40E795" w14:textId="77777777" w:rsidR="00BD1A30" w:rsidRPr="006C6B95" w:rsidRDefault="00A20691" w:rsidP="00BD1A30">
      <w:pPr>
        <w:bidi/>
        <w:spacing w:line="360" w:lineRule="auto"/>
        <w:ind w:firstLine="284"/>
        <w:jc w:val="both"/>
        <w:rPr>
          <w:rFonts w:ascii="Times New Roman" w:hAnsi="Times New Roman" w:cs="B Lotus"/>
          <w:b/>
          <w:bCs/>
          <w:color w:val="000000"/>
          <w:sz w:val="24"/>
          <w:szCs w:val="28"/>
          <w:rtl/>
          <w:lang w:bidi="fa-IR"/>
        </w:rPr>
      </w:pPr>
      <w:r>
        <w:rPr>
          <w:rFonts w:ascii="Times New Roman" w:hAnsi="Times New Roman" w:cs="B Lotus" w:hint="cs"/>
          <w:b/>
          <w:bCs/>
          <w:color w:val="000000"/>
          <w:sz w:val="24"/>
          <w:szCs w:val="28"/>
          <w:rtl/>
          <w:lang w:bidi="fa-IR"/>
        </w:rPr>
        <w:t>5</w:t>
      </w:r>
      <w:r w:rsidR="004262C2">
        <w:rPr>
          <w:rFonts w:ascii="Times New Roman" w:hAnsi="Times New Roman" w:cs="B Lotus" w:hint="cs"/>
          <w:b/>
          <w:bCs/>
          <w:color w:val="000000"/>
          <w:sz w:val="24"/>
          <w:szCs w:val="28"/>
          <w:rtl/>
          <w:lang w:bidi="fa-IR"/>
        </w:rPr>
        <w:t>-4-</w:t>
      </w:r>
      <w:r w:rsidR="00FB34FB">
        <w:rPr>
          <w:rFonts w:ascii="Times New Roman" w:hAnsi="Times New Roman" w:cs="B Lotus" w:hint="cs"/>
          <w:b/>
          <w:bCs/>
          <w:color w:val="000000"/>
          <w:sz w:val="24"/>
          <w:szCs w:val="28"/>
          <w:rtl/>
          <w:lang w:bidi="fa-IR"/>
        </w:rPr>
        <w:t>4</w:t>
      </w:r>
      <w:r w:rsidR="00BD1A30" w:rsidRPr="006C6B95">
        <w:rPr>
          <w:rFonts w:ascii="Times New Roman" w:hAnsi="Times New Roman" w:cs="B Lotus" w:hint="cs"/>
          <w:b/>
          <w:bCs/>
          <w:color w:val="000000"/>
          <w:sz w:val="24"/>
          <w:szCs w:val="28"/>
          <w:rtl/>
          <w:lang w:bidi="fa-IR"/>
        </w:rPr>
        <w:t>- پروتئین کل</w:t>
      </w:r>
    </w:p>
    <w:p w14:paraId="070118F9" w14:textId="77777777" w:rsidR="00BD1A30" w:rsidRPr="006C6B95" w:rsidRDefault="00BD1A30" w:rsidP="0024653E">
      <w:pPr>
        <w:bidi/>
        <w:spacing w:line="360" w:lineRule="auto"/>
        <w:jc w:val="both"/>
        <w:rPr>
          <w:rFonts w:ascii="Times New Roman" w:hAnsi="Times New Roman" w:cs="B Lotus"/>
          <w:color w:val="000000"/>
          <w:sz w:val="24"/>
          <w:szCs w:val="28"/>
          <w:rtl/>
          <w:lang w:bidi="fa-IR"/>
        </w:rPr>
      </w:pPr>
      <w:r w:rsidRPr="006C6B95">
        <w:rPr>
          <w:rFonts w:ascii="Times New Roman" w:hAnsi="Times New Roman" w:cs="B Lotus" w:hint="cs"/>
          <w:color w:val="000000"/>
          <w:sz w:val="24"/>
          <w:szCs w:val="28"/>
          <w:rtl/>
          <w:lang w:bidi="fa-IR"/>
        </w:rPr>
        <w:t xml:space="preserve">نتایج مقایسه میانگین نشان داد کمترین میزان پروتئین کل </w:t>
      </w:r>
      <w:r w:rsidR="00ED6353">
        <w:rPr>
          <w:rFonts w:ascii="Times New Roman" w:hAnsi="Times New Roman" w:cs="B Lotus" w:hint="cs"/>
          <w:color w:val="000000"/>
          <w:sz w:val="24"/>
          <w:szCs w:val="28"/>
          <w:rtl/>
          <w:lang w:bidi="fa-IR"/>
        </w:rPr>
        <w:t xml:space="preserve">با </w:t>
      </w:r>
      <w:r w:rsidR="0024653E" w:rsidRPr="0024653E">
        <w:rPr>
          <w:rFonts w:ascii="Times New Roman" w:hAnsi="Times New Roman" w:cs="B Lotus" w:hint="cs"/>
          <w:color w:val="000000"/>
          <w:sz w:val="28"/>
          <w:szCs w:val="28"/>
          <w:rtl/>
          <w:lang w:bidi="fa-IR"/>
        </w:rPr>
        <w:t>میانگین</w:t>
      </w:r>
      <w:r w:rsidR="0024653E" w:rsidRPr="0024653E">
        <w:rPr>
          <w:rStyle w:val="CommentReference"/>
          <w:rFonts w:cs="B Lotus" w:hint="cs"/>
          <w:sz w:val="28"/>
          <w:szCs w:val="28"/>
          <w:rtl/>
        </w:rPr>
        <w:t xml:space="preserve"> 3/</w:t>
      </w:r>
      <w:r w:rsidR="0024653E">
        <w:rPr>
          <w:rStyle w:val="CommentReference"/>
          <w:rFonts w:cs="B Lotus" w:hint="cs"/>
          <w:sz w:val="28"/>
          <w:szCs w:val="28"/>
          <w:rtl/>
        </w:rPr>
        <w:t xml:space="preserve">18 </w:t>
      </w:r>
      <w:r w:rsidR="00ED6353" w:rsidRPr="0024653E">
        <w:rPr>
          <w:rFonts w:ascii="Times New Roman" w:hAnsi="Times New Roman" w:cs="B Lotus" w:hint="cs"/>
          <w:color w:val="000000"/>
          <w:sz w:val="28"/>
          <w:szCs w:val="28"/>
          <w:rtl/>
          <w:lang w:bidi="fa-IR"/>
        </w:rPr>
        <w:t>درصد</w:t>
      </w:r>
      <w:r w:rsidR="00ED6353">
        <w:rPr>
          <w:rFonts w:ascii="Times New Roman" w:hAnsi="Times New Roman" w:cs="B Lotus" w:hint="cs"/>
          <w:color w:val="000000"/>
          <w:sz w:val="24"/>
          <w:szCs w:val="28"/>
          <w:rtl/>
          <w:lang w:bidi="fa-IR"/>
        </w:rPr>
        <w:t xml:space="preserve"> </w:t>
      </w:r>
      <w:r w:rsidRPr="006C6B95">
        <w:rPr>
          <w:rFonts w:ascii="Times New Roman" w:hAnsi="Times New Roman" w:cs="B Lotus" w:hint="cs"/>
          <w:color w:val="000000"/>
          <w:sz w:val="24"/>
          <w:szCs w:val="28"/>
          <w:rtl/>
          <w:lang w:bidi="fa-IR"/>
        </w:rPr>
        <w:t xml:space="preserve">در شاهد مشاهده شد </w:t>
      </w:r>
      <w:r w:rsidRPr="006C6B95">
        <w:rPr>
          <w:rFonts w:ascii="Times New Roman" w:hAnsi="Times New Roman" w:cs="B Lotus"/>
          <w:color w:val="000000"/>
          <w:sz w:val="24"/>
          <w:szCs w:val="28"/>
          <w:rtl/>
          <w:lang w:bidi="fa-IR"/>
        </w:rPr>
        <w:t>(</w:t>
      </w:r>
      <w:r w:rsidRPr="006C6B95">
        <w:rPr>
          <w:rFonts w:ascii="Times New Roman" w:hAnsi="Times New Roman" w:cs="B Lotus" w:hint="cs"/>
          <w:color w:val="000000"/>
          <w:sz w:val="24"/>
          <w:szCs w:val="28"/>
          <w:rtl/>
          <w:lang w:bidi="fa-IR"/>
        </w:rPr>
        <w:t xml:space="preserve">شکل </w:t>
      </w:r>
      <w:r w:rsidR="004262C2">
        <w:rPr>
          <w:rFonts w:ascii="Times New Roman" w:hAnsi="Times New Roman" w:cs="B Lotus" w:hint="cs"/>
          <w:color w:val="000000"/>
          <w:sz w:val="24"/>
          <w:szCs w:val="28"/>
          <w:rtl/>
          <w:lang w:bidi="fa-IR"/>
        </w:rPr>
        <w:t>4</w:t>
      </w:r>
      <w:r w:rsidRPr="006C6B95">
        <w:rPr>
          <w:rFonts w:ascii="Times New Roman" w:hAnsi="Times New Roman" w:cs="B Lotus" w:hint="cs"/>
          <w:color w:val="000000"/>
          <w:sz w:val="24"/>
          <w:szCs w:val="28"/>
          <w:rtl/>
          <w:lang w:bidi="fa-IR"/>
        </w:rPr>
        <w:t>-</w:t>
      </w:r>
      <w:r w:rsidR="004262C2">
        <w:rPr>
          <w:rFonts w:ascii="Times New Roman" w:hAnsi="Times New Roman" w:cs="B Lotus" w:hint="cs"/>
          <w:color w:val="000000"/>
          <w:sz w:val="24"/>
          <w:szCs w:val="28"/>
          <w:rtl/>
          <w:lang w:bidi="fa-IR"/>
        </w:rPr>
        <w:t>10</w:t>
      </w:r>
      <w:r w:rsidRPr="006C6B95">
        <w:rPr>
          <w:rFonts w:ascii="Times New Roman" w:hAnsi="Times New Roman" w:cs="B Lotus"/>
          <w:color w:val="000000"/>
          <w:sz w:val="24"/>
          <w:szCs w:val="28"/>
          <w:rtl/>
          <w:lang w:bidi="fa-IR"/>
        </w:rPr>
        <w:t>)</w:t>
      </w:r>
      <w:r w:rsidRPr="006C6B95">
        <w:rPr>
          <w:rFonts w:ascii="Times New Roman" w:hAnsi="Times New Roman" w:cs="B Lotus" w:hint="cs"/>
          <w:color w:val="000000"/>
          <w:sz w:val="24"/>
          <w:szCs w:val="28"/>
          <w:rtl/>
          <w:lang w:bidi="fa-IR"/>
        </w:rPr>
        <w:t xml:space="preserve">. تیمار ترکیبی تیوسولفات کلسیم و پتاسیم </w:t>
      </w:r>
      <w:r w:rsidR="00ED6353">
        <w:rPr>
          <w:rFonts w:ascii="Times New Roman" w:hAnsi="Times New Roman" w:cs="B Lotus" w:hint="cs"/>
          <w:color w:val="000000"/>
          <w:sz w:val="24"/>
          <w:szCs w:val="28"/>
          <w:rtl/>
          <w:lang w:bidi="fa-IR"/>
        </w:rPr>
        <w:t>با میانگین</w:t>
      </w:r>
      <w:r w:rsidR="0024653E">
        <w:rPr>
          <w:rFonts w:ascii="Times New Roman" w:hAnsi="Times New Roman" w:cs="B Lotus" w:hint="cs"/>
          <w:color w:val="000000"/>
          <w:sz w:val="24"/>
          <w:szCs w:val="28"/>
          <w:rtl/>
          <w:lang w:bidi="fa-IR"/>
        </w:rPr>
        <w:t>3/21 درصد</w:t>
      </w:r>
      <w:r w:rsidR="00ED6353">
        <w:rPr>
          <w:rFonts w:ascii="Times New Roman" w:hAnsi="Times New Roman" w:cs="B Lotus" w:hint="cs"/>
          <w:color w:val="000000"/>
          <w:sz w:val="24"/>
          <w:szCs w:val="28"/>
          <w:rtl/>
          <w:lang w:bidi="fa-IR"/>
        </w:rPr>
        <w:t xml:space="preserve"> بیشترین میزان پروتئین را داشته است و </w:t>
      </w:r>
      <w:r w:rsidRPr="006C6B95">
        <w:rPr>
          <w:rFonts w:ascii="Times New Roman" w:hAnsi="Times New Roman" w:cs="B Lotus" w:hint="cs"/>
          <w:color w:val="000000"/>
          <w:sz w:val="24"/>
          <w:szCs w:val="28"/>
          <w:rtl/>
          <w:lang w:bidi="fa-IR"/>
        </w:rPr>
        <w:t>به میزان (4/17درصد) موجب افزایش پروتئین کل میوه گردو نسبت به شاهد شد. تیمار تیوسولفات پتاسیم به میزان (9/10 درصد) و تیمار تیوسولفات کلسیم به میزان (10/7 درصد) موجب افزایش پروتئین کل گردو شدند (شکل 4-</w:t>
      </w:r>
      <w:r w:rsidR="004262C2">
        <w:rPr>
          <w:rFonts w:ascii="Times New Roman" w:hAnsi="Times New Roman" w:cs="B Lotus" w:hint="cs"/>
          <w:color w:val="000000"/>
          <w:sz w:val="24"/>
          <w:szCs w:val="28"/>
          <w:rtl/>
          <w:lang w:bidi="fa-IR"/>
        </w:rPr>
        <w:t>10</w:t>
      </w:r>
      <w:r w:rsidRPr="006C6B95">
        <w:rPr>
          <w:rFonts w:ascii="Times New Roman" w:hAnsi="Times New Roman" w:cs="B Lotus" w:hint="cs"/>
          <w:color w:val="000000"/>
          <w:sz w:val="24"/>
          <w:szCs w:val="28"/>
          <w:rtl/>
          <w:lang w:bidi="fa-IR"/>
        </w:rPr>
        <w:t>).</w:t>
      </w:r>
    </w:p>
    <w:p w14:paraId="5027B3C4" w14:textId="77777777" w:rsidR="00BD1A30" w:rsidRPr="006C6B95" w:rsidRDefault="00BD1A30" w:rsidP="00BD1A30">
      <w:pPr>
        <w:bidi/>
        <w:spacing w:line="360" w:lineRule="auto"/>
        <w:ind w:firstLine="284"/>
        <w:jc w:val="both"/>
        <w:rPr>
          <w:rFonts w:ascii="Times New Roman" w:hAnsi="Times New Roman" w:cs="B Lotus"/>
          <w:color w:val="000000"/>
          <w:sz w:val="24"/>
          <w:szCs w:val="28"/>
          <w:lang w:bidi="fa-IR"/>
        </w:rPr>
      </w:pPr>
    </w:p>
    <w:p w14:paraId="1E283F98" w14:textId="77777777" w:rsidR="00BD1A30" w:rsidRPr="006C6B95" w:rsidRDefault="00BD1A30" w:rsidP="00BD1A30">
      <w:pPr>
        <w:bidi/>
        <w:spacing w:line="360" w:lineRule="auto"/>
        <w:rPr>
          <w:rFonts w:ascii="Times New Roman" w:hAnsi="Times New Roman" w:cs="B Lotus"/>
          <w:noProof/>
          <w:color w:val="000000"/>
        </w:rPr>
      </w:pPr>
    </w:p>
    <w:p w14:paraId="091C7873" w14:textId="1A56E48B" w:rsidR="00BD1A30" w:rsidRPr="006C6B95" w:rsidRDefault="00BD1A30" w:rsidP="00BD1A30">
      <w:pPr>
        <w:bidi/>
        <w:spacing w:line="360" w:lineRule="auto"/>
        <w:ind w:firstLine="284"/>
        <w:jc w:val="center"/>
        <w:rPr>
          <w:rFonts w:ascii="Times New Roman" w:hAnsi="Times New Roman" w:cs="B Lotus"/>
          <w:noProof/>
          <w:color w:val="000000"/>
        </w:rPr>
      </w:pPr>
      <w:r w:rsidRPr="006C6B95">
        <w:rPr>
          <w:rFonts w:ascii="Times New Roman" w:hAnsi="Times New Roman" w:cs="B Lotus"/>
          <w:noProof/>
          <w:lang w:bidi="fa-IR"/>
        </w:rPr>
        <w:lastRenderedPageBreak/>
        <w:t xml:space="preserve"> </w:t>
      </w:r>
      <w:r w:rsidR="00560359" w:rsidRPr="00CC0598">
        <w:rPr>
          <w:rFonts w:ascii="Times New Roman" w:hAnsi="Times New Roman" w:cs="B Lotus"/>
          <w:noProof/>
          <w:lang w:bidi="fa-IR"/>
        </w:rPr>
        <w:drawing>
          <wp:inline distT="0" distB="0" distL="0" distR="0" wp14:anchorId="200A71D0" wp14:editId="519348A6">
            <wp:extent cx="4572000" cy="2743200"/>
            <wp:effectExtent l="0" t="0" r="0" b="0"/>
            <wp:docPr id="42" name="Chart 184279214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445792B" w14:textId="77777777" w:rsidR="00BD1A30" w:rsidRDefault="00BD1A30" w:rsidP="00494448">
      <w:pPr>
        <w:tabs>
          <w:tab w:val="left" w:pos="7704"/>
        </w:tabs>
        <w:bidi/>
        <w:spacing w:line="360" w:lineRule="auto"/>
        <w:ind w:firstLine="284"/>
        <w:jc w:val="center"/>
        <w:rPr>
          <w:rFonts w:ascii="Times New Roman" w:hAnsi="Times New Roman" w:cs="B Lotus"/>
          <w:color w:val="000000"/>
          <w:szCs w:val="24"/>
          <w:rtl/>
          <w:lang w:bidi="fa-IR"/>
        </w:rPr>
      </w:pPr>
      <w:r w:rsidRPr="006C6B95">
        <w:rPr>
          <w:rFonts w:ascii="Times New Roman" w:hAnsi="Times New Roman" w:cs="B Lotus" w:hint="cs"/>
          <w:color w:val="000000"/>
          <w:szCs w:val="24"/>
          <w:rtl/>
          <w:lang w:bidi="fa-IR"/>
        </w:rPr>
        <w:t>شکل 4-</w:t>
      </w:r>
      <w:r w:rsidR="004262C2">
        <w:rPr>
          <w:rFonts w:ascii="Times New Roman" w:hAnsi="Times New Roman" w:cs="B Lotus" w:hint="cs"/>
          <w:color w:val="000000"/>
          <w:szCs w:val="24"/>
          <w:rtl/>
          <w:lang w:bidi="fa-IR"/>
        </w:rPr>
        <w:t>10</w:t>
      </w:r>
      <w:r w:rsidRPr="006C6B95">
        <w:rPr>
          <w:rFonts w:ascii="Times New Roman" w:hAnsi="Times New Roman" w:cs="B Lotus" w:hint="cs"/>
          <w:color w:val="000000"/>
          <w:szCs w:val="24"/>
          <w:rtl/>
          <w:lang w:bidi="fa-IR"/>
        </w:rPr>
        <w:t xml:space="preserve">- </w:t>
      </w:r>
      <w:r w:rsidRPr="006C6B95">
        <w:rPr>
          <w:rFonts w:ascii="Times New Roman" w:hAnsi="Times New Roman" w:cs="B Lotus"/>
          <w:color w:val="000000"/>
          <w:szCs w:val="24"/>
          <w:rtl/>
          <w:lang w:bidi="fa-IR"/>
        </w:rPr>
        <w:t xml:space="preserve">اثر </w:t>
      </w:r>
      <w:r w:rsidRPr="006C6B95">
        <w:rPr>
          <w:rFonts w:ascii="Times New Roman" w:hAnsi="Times New Roman" w:cs="B Lotus" w:hint="cs"/>
          <w:color w:val="000000"/>
          <w:szCs w:val="24"/>
          <w:rtl/>
          <w:lang w:bidi="fa-IR"/>
        </w:rPr>
        <w:t>تیمار تیوسولفات کلسیم، تیوسولفات پتاسیم و ترکیب تیوسولفات کلسیم و پتاسیم</w:t>
      </w:r>
      <w:r w:rsidRPr="006C6B95">
        <w:rPr>
          <w:rFonts w:ascii="Times New Roman" w:hAnsi="Times New Roman" w:cs="B Lotus"/>
          <w:color w:val="000000"/>
          <w:szCs w:val="24"/>
          <w:rtl/>
          <w:lang w:bidi="fa-IR"/>
        </w:rPr>
        <w:t xml:space="preserve"> بر</w:t>
      </w:r>
      <w:r w:rsidRPr="006C6B95">
        <w:rPr>
          <w:rFonts w:ascii="Times New Roman" w:hAnsi="Times New Roman" w:cs="B Lotus" w:hint="cs"/>
          <w:color w:val="000000"/>
          <w:szCs w:val="24"/>
          <w:rtl/>
          <w:lang w:bidi="fa-IR"/>
        </w:rPr>
        <w:t xml:space="preserve"> پروتئین خام میوه گردو رقم</w:t>
      </w:r>
      <w:r>
        <w:rPr>
          <w:rFonts w:ascii="Times New Roman" w:hAnsi="Times New Roman" w:cs="B Lotus" w:hint="cs"/>
          <w:color w:val="000000"/>
          <w:szCs w:val="24"/>
          <w:rtl/>
          <w:lang w:bidi="fa-IR"/>
        </w:rPr>
        <w:t xml:space="preserve"> چندلر </w:t>
      </w:r>
      <w:r w:rsidR="002B2C04">
        <w:rPr>
          <w:rFonts w:ascii="Times New Roman" w:hAnsi="Times New Roman" w:cs="B Lotus" w:hint="cs"/>
          <w:color w:val="000000"/>
          <w:szCs w:val="24"/>
          <w:rtl/>
          <w:lang w:bidi="fa-IR"/>
        </w:rPr>
        <w:t xml:space="preserve"> (</w:t>
      </w:r>
      <w:proofErr w:type="spellStart"/>
      <w:r w:rsidRPr="006C6B95">
        <w:rPr>
          <w:rFonts w:ascii="Times New Roman" w:hAnsi="Times New Roman" w:cs="B Lotus"/>
          <w:color w:val="000000"/>
          <w:szCs w:val="24"/>
          <w:lang w:bidi="fa-IR"/>
        </w:rPr>
        <w:t>CaTs</w:t>
      </w:r>
      <w:proofErr w:type="spellEnd"/>
      <w:r w:rsidRPr="006C6B95">
        <w:rPr>
          <w:rFonts w:ascii="Times New Roman" w:hAnsi="Times New Roman" w:cs="B Lotus" w:hint="cs"/>
          <w:color w:val="000000"/>
          <w:szCs w:val="24"/>
          <w:rtl/>
          <w:lang w:bidi="fa-IR"/>
        </w:rPr>
        <w:t xml:space="preserve">: تیمار تیوسولفات کلسیم، </w:t>
      </w:r>
      <w:r w:rsidRPr="006C6B95">
        <w:rPr>
          <w:rFonts w:ascii="Times New Roman" w:hAnsi="Times New Roman" w:cs="B Lotus"/>
          <w:color w:val="000000"/>
          <w:szCs w:val="24"/>
          <w:lang w:bidi="fa-IR"/>
        </w:rPr>
        <w:t>KTS</w:t>
      </w:r>
      <w:r w:rsidRPr="006C6B95">
        <w:rPr>
          <w:rFonts w:ascii="Times New Roman" w:hAnsi="Times New Roman" w:cs="B Lotus" w:hint="cs"/>
          <w:color w:val="000000"/>
          <w:szCs w:val="24"/>
          <w:rtl/>
          <w:lang w:bidi="fa-IR"/>
        </w:rPr>
        <w:t>: تیوسولفات پتاسیم</w:t>
      </w:r>
      <w:r w:rsidR="002B2C04">
        <w:rPr>
          <w:rFonts w:ascii="Times New Roman" w:hAnsi="Times New Roman" w:cs="B Lotus" w:hint="cs"/>
          <w:color w:val="000000"/>
          <w:szCs w:val="24"/>
          <w:rtl/>
          <w:lang w:bidi="fa-IR"/>
        </w:rPr>
        <w:t xml:space="preserve">) </w:t>
      </w:r>
    </w:p>
    <w:p w14:paraId="1846329A" w14:textId="77777777" w:rsidR="00BD1A30" w:rsidRPr="00531E3F" w:rsidRDefault="00BD1A30" w:rsidP="00BD1A30">
      <w:pPr>
        <w:tabs>
          <w:tab w:val="left" w:pos="7704"/>
        </w:tabs>
        <w:bidi/>
        <w:spacing w:line="360" w:lineRule="auto"/>
        <w:ind w:firstLine="284"/>
        <w:jc w:val="both"/>
        <w:rPr>
          <w:rFonts w:ascii="Times New Roman" w:hAnsi="Times New Roman" w:cs="B Lotus"/>
          <w:color w:val="000000"/>
          <w:sz w:val="24"/>
          <w:szCs w:val="28"/>
          <w:rtl/>
          <w:lang w:bidi="fa-IR"/>
        </w:rPr>
      </w:pPr>
      <w:r>
        <w:rPr>
          <w:rFonts w:ascii="Times New Roman" w:hAnsi="Times New Roman" w:cs="B Lotus" w:hint="cs"/>
          <w:color w:val="000000"/>
          <w:sz w:val="24"/>
          <w:szCs w:val="28"/>
          <w:rtl/>
          <w:lang w:bidi="fa-IR"/>
        </w:rPr>
        <w:t>پروتئین کل مجموعه</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ای از پروتئین</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 xml:space="preserve">های حقیقی و ترکیبات نیتروژن دار غیر پروتئینی است. </w:t>
      </w:r>
      <w:r w:rsidRPr="00531E3F">
        <w:rPr>
          <w:rFonts w:ascii="Times New Roman" w:hAnsi="Times New Roman" w:cs="B Lotus" w:hint="cs"/>
          <w:color w:val="000000"/>
          <w:sz w:val="24"/>
          <w:szCs w:val="28"/>
          <w:rtl/>
          <w:lang w:bidi="fa-IR"/>
        </w:rPr>
        <w:t>افزایش پروتئین در اثر استفاده از کودهای تیوسولفات کلسیم و پتاسیم به دسترس بودن مواد غذایی و افزایش جذب و انتقال عناصر غذایی مرتبط است. با افزایش جذب عناصر غذایی میزان پروتئین سازی در گیاه افزایش یاف</w:t>
      </w:r>
      <w:r>
        <w:rPr>
          <w:rFonts w:ascii="Times New Roman" w:hAnsi="Times New Roman" w:cs="B Lotus" w:hint="cs"/>
          <w:color w:val="000000"/>
          <w:sz w:val="24"/>
          <w:szCs w:val="28"/>
          <w:rtl/>
          <w:lang w:bidi="fa-IR"/>
        </w:rPr>
        <w:t>ته و میزان پروتئین کل افزایش می</w:t>
      </w:r>
      <w:r>
        <w:rPr>
          <w:rFonts w:ascii="Times New Roman" w:hAnsi="Times New Roman" w:cs="B Lotus"/>
          <w:color w:val="000000"/>
          <w:sz w:val="24"/>
          <w:szCs w:val="28"/>
          <w:rtl/>
          <w:lang w:bidi="fa-IR"/>
        </w:rPr>
        <w:softHyphen/>
      </w:r>
      <w:r w:rsidRPr="00531E3F">
        <w:rPr>
          <w:rFonts w:ascii="Times New Roman" w:hAnsi="Times New Roman" w:cs="B Lotus" w:hint="cs"/>
          <w:color w:val="000000"/>
          <w:sz w:val="24"/>
          <w:szCs w:val="28"/>
          <w:rtl/>
          <w:lang w:bidi="fa-IR"/>
        </w:rPr>
        <w:t>یابد</w:t>
      </w:r>
      <w:r>
        <w:rPr>
          <w:rFonts w:ascii="Times New Roman" w:hAnsi="Times New Roman" w:cs="B Lotus" w:hint="cs"/>
          <w:color w:val="000000"/>
          <w:sz w:val="24"/>
          <w:szCs w:val="28"/>
          <w:rtl/>
          <w:lang w:bidi="fa-IR"/>
        </w:rPr>
        <w:t xml:space="preserve"> </w:t>
      </w:r>
      <w:r w:rsidRPr="00D824E8">
        <w:rPr>
          <w:rFonts w:ascii="Times New Roman" w:hAnsi="Times New Roman" w:cs="B Lotus"/>
          <w:color w:val="000000"/>
          <w:sz w:val="24"/>
          <w:szCs w:val="28"/>
          <w:lang w:bidi="fa-IR"/>
        </w:rPr>
        <w:t xml:space="preserve">Rasool </w:t>
      </w:r>
      <w:r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2013)</w:t>
      </w:r>
      <w:r>
        <w:rPr>
          <w:rFonts w:ascii="Times New Roman" w:hAnsi="Times New Roman" w:cs="B Lotus" w:hint="cs"/>
          <w:color w:val="000000"/>
          <w:sz w:val="24"/>
          <w:szCs w:val="28"/>
          <w:rtl/>
          <w:lang w:bidi="fa-IR"/>
        </w:rPr>
        <w:t xml:space="preserve">). </w:t>
      </w:r>
      <w:r w:rsidRPr="00531E3F">
        <w:rPr>
          <w:rFonts w:ascii="Times New Roman" w:hAnsi="Times New Roman" w:cs="B Lotus" w:hint="cs"/>
          <w:color w:val="000000"/>
          <w:sz w:val="24"/>
          <w:szCs w:val="28"/>
          <w:rtl/>
          <w:lang w:bidi="fa-IR"/>
        </w:rPr>
        <w:t xml:space="preserve">با کاهش </w:t>
      </w:r>
      <w:r w:rsidRPr="00531E3F">
        <w:rPr>
          <w:rFonts w:ascii="Times New Roman" w:hAnsi="Times New Roman" w:cs="B Lotus"/>
          <w:color w:val="000000"/>
          <w:sz w:val="24"/>
          <w:szCs w:val="28"/>
          <w:lang w:bidi="fa-IR"/>
        </w:rPr>
        <w:t>pH</w:t>
      </w:r>
      <w:r w:rsidRPr="00531E3F">
        <w:rPr>
          <w:rFonts w:ascii="Times New Roman" w:hAnsi="Times New Roman" w:cs="B Lotus" w:hint="cs"/>
          <w:color w:val="000000"/>
          <w:sz w:val="24"/>
          <w:szCs w:val="28"/>
          <w:rtl/>
          <w:lang w:bidi="fa-IR"/>
        </w:rPr>
        <w:t xml:space="preserve"> خاک در اثر استفاده از کودهای سولفاته موجب افزایش جذب عناصر کم مصرف مانند روی شده که این عنصر در ساختمان برخی پروتئین ها و در متابولیسم نیتروژن شرکت می</w:t>
      </w:r>
      <w:r>
        <w:rPr>
          <w:rFonts w:ascii="Times New Roman" w:hAnsi="Times New Roman" w:cs="B Lotus"/>
          <w:color w:val="000000"/>
          <w:sz w:val="24"/>
          <w:szCs w:val="28"/>
          <w:rtl/>
          <w:lang w:bidi="fa-IR"/>
        </w:rPr>
        <w:softHyphen/>
      </w:r>
      <w:r w:rsidRPr="00531E3F">
        <w:rPr>
          <w:rFonts w:ascii="Times New Roman" w:hAnsi="Times New Roman" w:cs="B Lotus" w:hint="cs"/>
          <w:color w:val="000000"/>
          <w:sz w:val="24"/>
          <w:szCs w:val="28"/>
          <w:rtl/>
          <w:lang w:bidi="fa-IR"/>
        </w:rPr>
        <w:t xml:space="preserve">کند و از این طریق نیز میزان پروتئین کل افزایش </w:t>
      </w:r>
      <w:r>
        <w:rPr>
          <w:rFonts w:ascii="Times New Roman" w:hAnsi="Times New Roman" w:cs="B Lotus" w:hint="cs"/>
          <w:color w:val="000000"/>
          <w:sz w:val="24"/>
          <w:szCs w:val="28"/>
          <w:rtl/>
          <w:lang w:bidi="fa-IR"/>
        </w:rPr>
        <w:t>می</w:t>
      </w:r>
      <w:r>
        <w:rPr>
          <w:rFonts w:ascii="Times New Roman" w:hAnsi="Times New Roman" w:cs="B Lotus"/>
          <w:color w:val="000000"/>
          <w:sz w:val="24"/>
          <w:szCs w:val="28"/>
          <w:rtl/>
          <w:lang w:bidi="fa-IR"/>
        </w:rPr>
        <w:softHyphen/>
      </w:r>
      <w:r w:rsidRPr="00531E3F">
        <w:rPr>
          <w:rFonts w:ascii="Times New Roman" w:hAnsi="Times New Roman" w:cs="B Lotus" w:hint="cs"/>
          <w:color w:val="000000"/>
          <w:sz w:val="24"/>
          <w:szCs w:val="28"/>
          <w:rtl/>
          <w:lang w:bidi="fa-IR"/>
        </w:rPr>
        <w:t>یابد</w:t>
      </w:r>
      <w:r>
        <w:rPr>
          <w:rFonts w:ascii="Times New Roman" w:hAnsi="Times New Roman" w:cs="B Lotus" w:hint="cs"/>
          <w:color w:val="000000"/>
          <w:sz w:val="24"/>
          <w:szCs w:val="28"/>
          <w:rtl/>
          <w:lang w:bidi="fa-IR"/>
        </w:rPr>
        <w:t xml:space="preserve"> (</w:t>
      </w:r>
      <w:r w:rsidRPr="00D824E8">
        <w:rPr>
          <w:rFonts w:ascii="Times New Roman" w:hAnsi="Times New Roman" w:cs="B Lotus"/>
          <w:color w:val="000000"/>
          <w:sz w:val="24"/>
          <w:szCs w:val="28"/>
          <w:lang w:bidi="fa-IR"/>
        </w:rPr>
        <w:t xml:space="preserve">Akter </w:t>
      </w:r>
      <w:r w:rsidRPr="001426CA">
        <w:rPr>
          <w:rFonts w:ascii="Times New Roman" w:hAnsi="Times New Roman" w:cs="B Lotus"/>
          <w:i/>
          <w:color w:val="000000"/>
          <w:sz w:val="24"/>
          <w:szCs w:val="28"/>
          <w:lang w:bidi="fa-IR"/>
        </w:rPr>
        <w:t>et al</w:t>
      </w:r>
      <w:r w:rsidRPr="00D824E8">
        <w:rPr>
          <w:rFonts w:ascii="Times New Roman" w:hAnsi="Times New Roman" w:cs="B Lotus"/>
          <w:color w:val="000000"/>
          <w:sz w:val="24"/>
          <w:szCs w:val="28"/>
          <w:lang w:bidi="fa-IR"/>
        </w:rPr>
        <w:t>., 2013</w:t>
      </w:r>
      <w:r>
        <w:rPr>
          <w:rFonts w:ascii="Times New Roman" w:hAnsi="Times New Roman" w:cs="B Lotus" w:hint="cs"/>
          <w:color w:val="000000"/>
          <w:sz w:val="24"/>
          <w:szCs w:val="28"/>
          <w:rtl/>
          <w:lang w:bidi="fa-IR"/>
        </w:rPr>
        <w:t>).</w:t>
      </w:r>
      <w:r w:rsidRPr="00531E3F">
        <w:rPr>
          <w:rFonts w:ascii="Times New Roman" w:hAnsi="Times New Roman" w:cs="B Lotus" w:hint="cs"/>
          <w:color w:val="000000"/>
          <w:sz w:val="24"/>
          <w:szCs w:val="28"/>
          <w:rtl/>
          <w:lang w:bidi="fa-IR"/>
        </w:rPr>
        <w:t xml:space="preserve"> </w:t>
      </w:r>
      <w:r>
        <w:rPr>
          <w:rFonts w:ascii="Times New Roman" w:hAnsi="Times New Roman" w:cs="B Lotus" w:hint="cs"/>
          <w:color w:val="000000"/>
          <w:sz w:val="24"/>
          <w:szCs w:val="28"/>
          <w:rtl/>
          <w:lang w:bidi="fa-IR"/>
        </w:rPr>
        <w:t>همچنین گوگرد در ساختمان اسیدهای آمینه شرکت داشته و علاوه بر این در تقسیم سلولی، افزایش انتقال مواد فتوسنتزی و مواد تنظیم کننده رشد از منبع به مخزن نقش مهمی دارد و موجب افزایش تولید پروتئین در گیاهان می</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 xml:space="preserve">شود </w:t>
      </w:r>
      <w:r w:rsidRPr="0057111E">
        <w:rPr>
          <w:rFonts w:ascii="Times New Roman" w:hAnsi="Times New Roman" w:cs="B Lotus"/>
          <w:color w:val="000000"/>
          <w:sz w:val="24"/>
          <w:szCs w:val="28"/>
          <w:lang w:bidi="fa-IR"/>
        </w:rPr>
        <w:t>De</w:t>
      </w:r>
      <w:r>
        <w:rPr>
          <w:rFonts w:ascii="Times New Roman" w:hAnsi="Times New Roman" w:cs="B Lotus"/>
          <w:color w:val="000000"/>
          <w:sz w:val="24"/>
          <w:szCs w:val="28"/>
          <w:lang w:bidi="fa-IR"/>
        </w:rPr>
        <w:t xml:space="preserve">vi </w:t>
      </w:r>
      <w:r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2012)</w:t>
      </w:r>
      <w:r>
        <w:rPr>
          <w:rFonts w:ascii="Times New Roman" w:hAnsi="Times New Roman" w:cs="B Lotus" w:hint="cs"/>
          <w:color w:val="000000"/>
          <w:sz w:val="24"/>
          <w:szCs w:val="28"/>
          <w:rtl/>
          <w:lang w:bidi="fa-IR"/>
        </w:rPr>
        <w:t xml:space="preserve">). گوگرد موجب افزایش میزان </w:t>
      </w:r>
      <w:r>
        <w:rPr>
          <w:rFonts w:ascii="Times New Roman" w:hAnsi="Times New Roman" w:cs="B Lotus" w:hint="cs"/>
          <w:color w:val="000000"/>
          <w:sz w:val="24"/>
          <w:szCs w:val="28"/>
          <w:rtl/>
          <w:lang w:bidi="fa-IR"/>
        </w:rPr>
        <w:lastRenderedPageBreak/>
        <w:t xml:space="preserve">پروتئین در کلزا شده است </w:t>
      </w:r>
      <w:r w:rsidRPr="00826D18">
        <w:rPr>
          <w:rFonts w:ascii="Times New Roman" w:hAnsi="Times New Roman" w:cs="B Lotus"/>
          <w:color w:val="000000"/>
          <w:sz w:val="24"/>
          <w:szCs w:val="28"/>
          <w:lang w:bidi="fa-IR"/>
        </w:rPr>
        <w:t>Ha</w:t>
      </w:r>
      <w:r>
        <w:rPr>
          <w:rFonts w:ascii="Times New Roman" w:hAnsi="Times New Roman" w:cs="B Lotus"/>
          <w:color w:val="000000"/>
          <w:sz w:val="24"/>
          <w:szCs w:val="28"/>
          <w:lang w:bidi="fa-IR"/>
        </w:rPr>
        <w:t xml:space="preserve">o </w:t>
      </w:r>
      <w:r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2004)</w:t>
      </w:r>
      <w:r>
        <w:rPr>
          <w:rFonts w:ascii="Times New Roman" w:hAnsi="Times New Roman" w:cs="B Lotus" w:hint="cs"/>
          <w:color w:val="000000"/>
          <w:sz w:val="24"/>
          <w:szCs w:val="28"/>
          <w:rtl/>
          <w:lang w:bidi="fa-IR"/>
        </w:rPr>
        <w:t xml:space="preserve">). سولفات پتاسیم موجب افزایش پروتئین خام در انگور شده است که با نتایج این پژوهش مطابقت دارد </w:t>
      </w:r>
      <w:r>
        <w:rPr>
          <w:rFonts w:ascii="Times New Roman" w:hAnsi="Times New Roman" w:cs="B Lotus"/>
          <w:color w:val="000000"/>
          <w:sz w:val="24"/>
          <w:szCs w:val="28"/>
          <w:lang w:bidi="fa-IR"/>
        </w:rPr>
        <w:t xml:space="preserve">Wang </w:t>
      </w:r>
      <w:r w:rsidRPr="005A54D4">
        <w:rPr>
          <w:rFonts w:ascii="Times New Roman" w:hAnsi="Times New Roman" w:cs="B Lotus"/>
          <w:i/>
          <w:iCs/>
          <w:color w:val="000000"/>
          <w:sz w:val="24"/>
          <w:szCs w:val="28"/>
          <w:lang w:bidi="fa-IR"/>
        </w:rPr>
        <w:t>et al</w:t>
      </w:r>
      <w:r>
        <w:rPr>
          <w:rFonts w:ascii="Times New Roman" w:hAnsi="Times New Roman" w:cs="B Lotus"/>
          <w:color w:val="000000"/>
          <w:sz w:val="24"/>
          <w:szCs w:val="28"/>
          <w:lang w:bidi="fa-IR"/>
        </w:rPr>
        <w:t>., 2024)</w:t>
      </w:r>
      <w:r>
        <w:rPr>
          <w:rFonts w:ascii="Times New Roman" w:hAnsi="Times New Roman" w:cs="B Lotus" w:hint="cs"/>
          <w:color w:val="000000"/>
          <w:sz w:val="24"/>
          <w:szCs w:val="28"/>
          <w:rtl/>
          <w:lang w:bidi="fa-IR"/>
        </w:rPr>
        <w:t>).</w:t>
      </w:r>
    </w:p>
    <w:p w14:paraId="580FF877" w14:textId="77777777" w:rsidR="008432D8" w:rsidRPr="006C6B95" w:rsidRDefault="00A20691" w:rsidP="008432D8">
      <w:pPr>
        <w:bidi/>
        <w:spacing w:line="360" w:lineRule="auto"/>
        <w:ind w:firstLine="284"/>
        <w:jc w:val="both"/>
        <w:rPr>
          <w:rFonts w:ascii="Times New Roman" w:hAnsi="Times New Roman" w:cs="B Lotus"/>
          <w:b/>
          <w:bCs/>
          <w:color w:val="000000"/>
          <w:sz w:val="24"/>
          <w:szCs w:val="28"/>
          <w:rtl/>
          <w:lang w:bidi="fa-IR"/>
        </w:rPr>
      </w:pPr>
      <w:r>
        <w:rPr>
          <w:rFonts w:ascii="Times New Roman" w:hAnsi="Times New Roman" w:cs="B Lotus" w:hint="cs"/>
          <w:b/>
          <w:bCs/>
          <w:color w:val="000000"/>
          <w:sz w:val="24"/>
          <w:szCs w:val="28"/>
          <w:rtl/>
          <w:lang w:bidi="fa-IR"/>
        </w:rPr>
        <w:t>6</w:t>
      </w:r>
      <w:r w:rsidR="0052182D">
        <w:rPr>
          <w:rFonts w:ascii="Times New Roman" w:hAnsi="Times New Roman" w:cs="B Lotus" w:hint="cs"/>
          <w:b/>
          <w:bCs/>
          <w:color w:val="000000"/>
          <w:sz w:val="24"/>
          <w:szCs w:val="28"/>
          <w:rtl/>
          <w:lang w:bidi="fa-IR"/>
        </w:rPr>
        <w:t>-4-</w:t>
      </w:r>
      <w:r w:rsidR="00FB34FB">
        <w:rPr>
          <w:rFonts w:ascii="Times New Roman" w:hAnsi="Times New Roman" w:cs="B Lotus" w:hint="cs"/>
          <w:b/>
          <w:bCs/>
          <w:color w:val="000000"/>
          <w:sz w:val="24"/>
          <w:szCs w:val="28"/>
          <w:rtl/>
          <w:lang w:bidi="fa-IR"/>
        </w:rPr>
        <w:t>4</w:t>
      </w:r>
      <w:r w:rsidR="0052182D">
        <w:rPr>
          <w:rFonts w:ascii="Times New Roman" w:hAnsi="Times New Roman" w:cs="B Lotus" w:hint="cs"/>
          <w:b/>
          <w:bCs/>
          <w:color w:val="000000"/>
          <w:sz w:val="24"/>
          <w:szCs w:val="28"/>
          <w:rtl/>
          <w:lang w:bidi="fa-IR"/>
        </w:rPr>
        <w:t>-</w:t>
      </w:r>
      <w:r w:rsidR="008432D8" w:rsidRPr="006C6B95">
        <w:rPr>
          <w:rFonts w:ascii="Times New Roman" w:hAnsi="Times New Roman" w:cs="B Lotus" w:hint="cs"/>
          <w:b/>
          <w:bCs/>
          <w:color w:val="000000"/>
          <w:sz w:val="24"/>
          <w:szCs w:val="28"/>
          <w:rtl/>
          <w:lang w:bidi="fa-IR"/>
        </w:rPr>
        <w:t>ماده خشک</w:t>
      </w:r>
    </w:p>
    <w:p w14:paraId="77BBC1BF" w14:textId="77777777" w:rsidR="008432D8" w:rsidRPr="006C6B95" w:rsidRDefault="008432D8" w:rsidP="0024653E">
      <w:pPr>
        <w:bidi/>
        <w:spacing w:line="360" w:lineRule="auto"/>
        <w:ind w:firstLine="284"/>
        <w:jc w:val="both"/>
        <w:rPr>
          <w:rFonts w:ascii="Times New Roman" w:hAnsi="Times New Roman" w:cs="B Lotus"/>
          <w:color w:val="000000"/>
          <w:sz w:val="24"/>
          <w:szCs w:val="28"/>
          <w:lang w:bidi="fa-IR"/>
        </w:rPr>
      </w:pPr>
      <w:r w:rsidRPr="006C6B95">
        <w:rPr>
          <w:rFonts w:ascii="Times New Roman" w:hAnsi="Times New Roman" w:cs="B Lotus"/>
          <w:color w:val="000000"/>
          <w:sz w:val="24"/>
          <w:szCs w:val="28"/>
          <w:rtl/>
          <w:lang w:bidi="fa-IR"/>
        </w:rPr>
        <w:t xml:space="preserve">نتایج حاصل از </w:t>
      </w:r>
      <w:r w:rsidRPr="006C6B95">
        <w:rPr>
          <w:rFonts w:ascii="Times New Roman" w:hAnsi="Times New Roman" w:cs="B Lotus" w:hint="cs"/>
          <w:color w:val="000000"/>
          <w:sz w:val="24"/>
          <w:szCs w:val="28"/>
          <w:rtl/>
          <w:lang w:bidi="fa-IR"/>
        </w:rPr>
        <w:t>تجزیه واریانس</w:t>
      </w:r>
      <w:r w:rsidRPr="006C6B95">
        <w:rPr>
          <w:rFonts w:ascii="Times New Roman" w:hAnsi="Times New Roman" w:cs="B Lotus"/>
          <w:color w:val="000000"/>
          <w:sz w:val="24"/>
          <w:szCs w:val="28"/>
          <w:rtl/>
          <w:lang w:bidi="fa-IR"/>
        </w:rPr>
        <w:t xml:space="preserve"> نشان داد، اثر </w:t>
      </w:r>
      <w:r w:rsidRPr="006C6B95">
        <w:rPr>
          <w:rFonts w:ascii="Times New Roman" w:hAnsi="Times New Roman" w:cs="B Lotus" w:hint="cs"/>
          <w:color w:val="000000"/>
          <w:sz w:val="24"/>
          <w:szCs w:val="28"/>
          <w:rtl/>
          <w:lang w:bidi="fa-IR"/>
        </w:rPr>
        <w:t xml:space="preserve">تیمار تیوسولفات کلسیم، تیوسولفات پتاسیم و تیمارترکیبی تیوسولفات کلسیم و پتاسیم </w:t>
      </w:r>
      <w:r w:rsidRPr="006C6B95">
        <w:rPr>
          <w:rFonts w:ascii="Times New Roman" w:hAnsi="Times New Roman" w:cs="B Lotus"/>
          <w:color w:val="000000"/>
          <w:sz w:val="24"/>
          <w:szCs w:val="28"/>
          <w:rtl/>
          <w:lang w:bidi="fa-IR"/>
        </w:rPr>
        <w:t xml:space="preserve">در سطح احتمال </w:t>
      </w:r>
      <w:r w:rsidRPr="006C6B95">
        <w:rPr>
          <w:rFonts w:ascii="Times New Roman" w:hAnsi="Times New Roman" w:cs="B Lotus" w:hint="cs"/>
          <w:color w:val="000000"/>
          <w:sz w:val="24"/>
          <w:szCs w:val="28"/>
          <w:rtl/>
          <w:lang w:bidi="fa-IR"/>
        </w:rPr>
        <w:t>یک</w:t>
      </w:r>
      <w:r w:rsidRPr="006C6B95">
        <w:rPr>
          <w:rFonts w:ascii="Times New Roman" w:hAnsi="Times New Roman" w:cs="B Lotus"/>
          <w:color w:val="000000"/>
          <w:sz w:val="24"/>
          <w:szCs w:val="28"/>
          <w:rtl/>
          <w:lang w:bidi="fa-IR"/>
        </w:rPr>
        <w:t xml:space="preserve"> درصد (</w:t>
      </w:r>
      <w:r w:rsidRPr="006C6B95">
        <w:rPr>
          <w:rFonts w:ascii="Times New Roman" w:hAnsi="Times New Roman" w:cs="B Lotus" w:hint="cs"/>
          <w:color w:val="000000"/>
          <w:sz w:val="24"/>
          <w:szCs w:val="28"/>
          <w:rtl/>
          <w:lang w:bidi="fa-IR"/>
        </w:rPr>
        <w:t>1</w:t>
      </w:r>
      <w:r w:rsidRPr="006C6B95">
        <w:rPr>
          <w:rFonts w:ascii="Times New Roman" w:hAnsi="Times New Roman" w:cs="B Lotus"/>
          <w:color w:val="000000"/>
          <w:sz w:val="24"/>
          <w:szCs w:val="28"/>
          <w:lang w:bidi="fa-IR"/>
        </w:rPr>
        <w:t>%</w:t>
      </w:r>
      <w:r w:rsidR="003A23EA">
        <w:rPr>
          <w:rFonts w:ascii="Times New Roman" w:hAnsi="Times New Roman" w:cs="Times New Roman"/>
          <w:color w:val="000000"/>
          <w:sz w:val="24"/>
          <w:szCs w:val="28"/>
          <w:rtl/>
          <w:lang w:bidi="fa-IR"/>
        </w:rPr>
        <w:t>≥</w:t>
      </w:r>
      <w:r w:rsidRPr="006C6B95">
        <w:rPr>
          <w:rFonts w:ascii="Times New Roman" w:hAnsi="Times New Roman" w:cs="B Lotus"/>
          <w:color w:val="000000"/>
          <w:sz w:val="24"/>
          <w:szCs w:val="28"/>
          <w:lang w:bidi="fa-IR"/>
        </w:rPr>
        <w:t>P</w:t>
      </w:r>
      <w:r w:rsidRPr="006C6B95">
        <w:rPr>
          <w:rFonts w:ascii="Times New Roman" w:hAnsi="Times New Roman" w:cs="B Lotus"/>
          <w:color w:val="000000"/>
          <w:sz w:val="24"/>
          <w:szCs w:val="28"/>
          <w:rtl/>
          <w:lang w:bidi="fa-IR"/>
        </w:rPr>
        <w:t>)</w:t>
      </w:r>
      <w:r w:rsidRPr="006C6B95">
        <w:rPr>
          <w:rFonts w:ascii="Times New Roman" w:hAnsi="Times New Roman" w:cs="B Lotus" w:hint="cs"/>
          <w:color w:val="000000"/>
          <w:sz w:val="24"/>
          <w:szCs w:val="28"/>
          <w:rtl/>
          <w:lang w:bidi="fa-IR"/>
        </w:rPr>
        <w:t xml:space="preserve"> </w:t>
      </w:r>
      <w:r w:rsidRPr="006C6B95">
        <w:rPr>
          <w:rFonts w:ascii="Times New Roman" w:hAnsi="Times New Roman" w:cs="B Lotus"/>
          <w:color w:val="000000"/>
          <w:sz w:val="24"/>
          <w:szCs w:val="28"/>
          <w:rtl/>
          <w:lang w:bidi="fa-IR"/>
        </w:rPr>
        <w:t>بر</w:t>
      </w:r>
      <w:r w:rsidRPr="006C6B95">
        <w:rPr>
          <w:rFonts w:ascii="Times New Roman" w:hAnsi="Times New Roman" w:cs="B Lotus" w:hint="cs"/>
          <w:color w:val="000000"/>
          <w:sz w:val="24"/>
          <w:szCs w:val="28"/>
          <w:rtl/>
          <w:lang w:bidi="fa-IR"/>
        </w:rPr>
        <w:t xml:space="preserve"> </w:t>
      </w:r>
      <w:r>
        <w:rPr>
          <w:rFonts w:ascii="Times New Roman" w:hAnsi="Times New Roman" w:cs="B Lotus" w:hint="cs"/>
          <w:color w:val="000000"/>
          <w:sz w:val="24"/>
          <w:szCs w:val="28"/>
          <w:rtl/>
          <w:lang w:bidi="fa-IR"/>
        </w:rPr>
        <w:t>ماده</w:t>
      </w:r>
      <w:r w:rsidRPr="006C6B95">
        <w:rPr>
          <w:rFonts w:ascii="Times New Roman" w:hAnsi="Times New Roman" w:cs="B Lotus" w:hint="cs"/>
          <w:color w:val="000000"/>
          <w:sz w:val="24"/>
          <w:szCs w:val="28"/>
          <w:rtl/>
          <w:lang w:bidi="fa-IR"/>
        </w:rPr>
        <w:t xml:space="preserve"> خشک میوه گردو</w:t>
      </w:r>
      <w:r w:rsidRPr="006C6B95">
        <w:rPr>
          <w:rFonts w:ascii="Times New Roman" w:hAnsi="Times New Roman" w:cs="B Lotus"/>
          <w:color w:val="000000"/>
          <w:sz w:val="24"/>
          <w:szCs w:val="28"/>
          <w:rtl/>
          <w:lang w:bidi="fa-IR"/>
        </w:rPr>
        <w:t xml:space="preserve"> معنی</w:t>
      </w:r>
      <w:r w:rsidRPr="006C6B95">
        <w:rPr>
          <w:rFonts w:ascii="Times New Roman" w:hAnsi="Times New Roman" w:cs="B Lotus" w:hint="cs"/>
          <w:color w:val="000000"/>
          <w:sz w:val="24"/>
          <w:szCs w:val="28"/>
          <w:rtl/>
          <w:lang w:bidi="fa-IR"/>
        </w:rPr>
        <w:t>‌</w:t>
      </w:r>
      <w:r w:rsidRPr="006C6B95">
        <w:rPr>
          <w:rFonts w:ascii="Times New Roman" w:hAnsi="Times New Roman" w:cs="B Lotus"/>
          <w:color w:val="000000"/>
          <w:sz w:val="24"/>
          <w:szCs w:val="28"/>
          <w:rtl/>
          <w:lang w:bidi="fa-IR"/>
        </w:rPr>
        <w:t>دار بود (جدول</w:t>
      </w:r>
      <w:r w:rsidRPr="006C6B95">
        <w:rPr>
          <w:rFonts w:ascii="Times New Roman" w:hAnsi="Times New Roman" w:cs="B Lotus" w:hint="cs"/>
          <w:color w:val="000000"/>
          <w:sz w:val="24"/>
          <w:szCs w:val="28"/>
          <w:rtl/>
          <w:lang w:bidi="fa-IR"/>
        </w:rPr>
        <w:t>4-</w:t>
      </w:r>
      <w:r w:rsidR="0052182D">
        <w:rPr>
          <w:rFonts w:ascii="Times New Roman" w:hAnsi="Times New Roman" w:cs="B Lotus" w:hint="cs"/>
          <w:color w:val="000000"/>
          <w:sz w:val="24"/>
          <w:szCs w:val="28"/>
          <w:rtl/>
          <w:lang w:bidi="fa-IR"/>
        </w:rPr>
        <w:t>6</w:t>
      </w:r>
      <w:r w:rsidRPr="006C6B95">
        <w:rPr>
          <w:rFonts w:ascii="Times New Roman" w:hAnsi="Times New Roman" w:cs="B Lotus"/>
          <w:color w:val="000000"/>
          <w:sz w:val="24"/>
          <w:szCs w:val="28"/>
          <w:rtl/>
          <w:lang w:bidi="fa-IR"/>
        </w:rPr>
        <w:t xml:space="preserve">). مقایسه میانگین نشان داد که </w:t>
      </w:r>
      <w:r w:rsidRPr="006C6B95">
        <w:rPr>
          <w:rFonts w:ascii="Times New Roman" w:hAnsi="Times New Roman" w:cs="B Lotus" w:hint="cs"/>
          <w:color w:val="000000"/>
          <w:sz w:val="24"/>
          <w:szCs w:val="28"/>
          <w:rtl/>
          <w:lang w:bidi="fa-IR"/>
        </w:rPr>
        <w:t>تیمار ترکیبی تیوسولفات کلسیم و پتاسیم</w:t>
      </w:r>
      <w:r>
        <w:rPr>
          <w:rFonts w:ascii="Times New Roman" w:hAnsi="Times New Roman" w:cs="B Lotus" w:hint="cs"/>
          <w:color w:val="000000"/>
          <w:sz w:val="24"/>
          <w:szCs w:val="28"/>
          <w:rtl/>
          <w:lang w:bidi="fa-IR"/>
        </w:rPr>
        <w:t>، تیمار تیوسولفات کلسیم</w:t>
      </w:r>
      <w:r w:rsidRPr="006C6B95">
        <w:rPr>
          <w:rFonts w:ascii="Times New Roman" w:hAnsi="Times New Roman" w:cs="B Lotus" w:hint="cs"/>
          <w:color w:val="000000"/>
          <w:sz w:val="24"/>
          <w:szCs w:val="28"/>
          <w:rtl/>
          <w:lang w:bidi="fa-IR"/>
        </w:rPr>
        <w:t xml:space="preserve"> و تیم</w:t>
      </w:r>
      <w:r>
        <w:rPr>
          <w:rFonts w:ascii="Times New Roman" w:hAnsi="Times New Roman" w:cs="B Lotus" w:hint="cs"/>
          <w:color w:val="000000"/>
          <w:sz w:val="24"/>
          <w:szCs w:val="28"/>
          <w:rtl/>
          <w:lang w:bidi="fa-IR"/>
        </w:rPr>
        <w:t>ار تیوسولفات پتاسیم به طور معنی</w:t>
      </w:r>
      <w:r>
        <w:rPr>
          <w:rFonts w:ascii="Times New Roman" w:hAnsi="Times New Roman" w:cs="B Lotus"/>
          <w:color w:val="000000"/>
          <w:sz w:val="24"/>
          <w:szCs w:val="28"/>
          <w:rtl/>
          <w:lang w:bidi="fa-IR"/>
        </w:rPr>
        <w:softHyphen/>
      </w:r>
      <w:r w:rsidRPr="006C6B95">
        <w:rPr>
          <w:rFonts w:ascii="Times New Roman" w:hAnsi="Times New Roman" w:cs="B Lotus" w:hint="cs"/>
          <w:color w:val="000000"/>
          <w:sz w:val="24"/>
          <w:szCs w:val="28"/>
          <w:rtl/>
          <w:lang w:bidi="fa-IR"/>
        </w:rPr>
        <w:t xml:space="preserve">داری موجب افزایش </w:t>
      </w:r>
      <w:r>
        <w:rPr>
          <w:rFonts w:ascii="Times New Roman" w:hAnsi="Times New Roman" w:cs="B Lotus" w:hint="cs"/>
          <w:color w:val="000000"/>
          <w:sz w:val="24"/>
          <w:szCs w:val="28"/>
          <w:rtl/>
          <w:lang w:bidi="fa-IR"/>
        </w:rPr>
        <w:t>ماده خشک</w:t>
      </w:r>
      <w:r w:rsidRPr="006C6B95">
        <w:rPr>
          <w:rFonts w:ascii="Times New Roman" w:hAnsi="Times New Roman" w:cs="B Lotus" w:hint="cs"/>
          <w:color w:val="000000"/>
          <w:sz w:val="24"/>
          <w:szCs w:val="28"/>
          <w:rtl/>
          <w:lang w:bidi="fa-IR"/>
        </w:rPr>
        <w:t xml:space="preserve"> میوه گردو شدند (شکل 4-</w:t>
      </w:r>
      <w:r w:rsidR="0052182D">
        <w:rPr>
          <w:rFonts w:ascii="Times New Roman" w:hAnsi="Times New Roman" w:cs="B Lotus" w:hint="cs"/>
          <w:color w:val="000000"/>
          <w:sz w:val="24"/>
          <w:szCs w:val="28"/>
          <w:rtl/>
          <w:lang w:bidi="fa-IR"/>
        </w:rPr>
        <w:t>11</w:t>
      </w:r>
      <w:r w:rsidRPr="006C6B95">
        <w:rPr>
          <w:rFonts w:ascii="Times New Roman" w:hAnsi="Times New Roman" w:cs="B Lotus" w:hint="cs"/>
          <w:color w:val="000000"/>
          <w:sz w:val="24"/>
          <w:szCs w:val="28"/>
          <w:rtl/>
          <w:lang w:bidi="fa-IR"/>
        </w:rPr>
        <w:t xml:space="preserve">). </w:t>
      </w:r>
      <w:r w:rsidR="00C905B5">
        <w:rPr>
          <w:rFonts w:ascii="Times New Roman" w:hAnsi="Times New Roman" w:cs="B Lotus" w:hint="cs"/>
          <w:color w:val="000000"/>
          <w:sz w:val="24"/>
          <w:szCs w:val="28"/>
          <w:rtl/>
          <w:lang w:bidi="fa-IR"/>
        </w:rPr>
        <w:t xml:space="preserve">بیشترین میزان ماده خشک در </w:t>
      </w:r>
      <w:r w:rsidR="00C905B5" w:rsidRPr="006C6B95">
        <w:rPr>
          <w:rFonts w:ascii="Times New Roman" w:hAnsi="Times New Roman" w:cs="B Lotus" w:hint="cs"/>
          <w:color w:val="000000"/>
          <w:sz w:val="24"/>
          <w:szCs w:val="28"/>
          <w:rtl/>
          <w:lang w:bidi="fa-IR"/>
        </w:rPr>
        <w:t>تیمار ترکیبی تیوسولفات کلسیم و پتاسیم (</w:t>
      </w:r>
      <w:r w:rsidR="00C905B5">
        <w:rPr>
          <w:rFonts w:ascii="Times New Roman" w:hAnsi="Times New Roman" w:cs="B Lotus" w:hint="cs"/>
          <w:color w:val="000000"/>
          <w:sz w:val="24"/>
          <w:szCs w:val="28"/>
          <w:rtl/>
          <w:lang w:bidi="fa-IR"/>
        </w:rPr>
        <w:t>6/99</w:t>
      </w:r>
      <w:r w:rsidR="0024653E">
        <w:rPr>
          <w:rFonts w:ascii="Times New Roman" w:hAnsi="Times New Roman" w:cs="B Lotus" w:hint="cs"/>
          <w:color w:val="000000"/>
          <w:sz w:val="24"/>
          <w:szCs w:val="28"/>
          <w:rtl/>
          <w:lang w:bidi="fa-IR"/>
        </w:rPr>
        <w:t xml:space="preserve"> درصد</w:t>
      </w:r>
      <w:r w:rsidR="00C905B5" w:rsidRPr="006C6B95">
        <w:rPr>
          <w:rFonts w:ascii="Times New Roman" w:hAnsi="Times New Roman" w:cs="B Lotus" w:hint="cs"/>
          <w:color w:val="000000"/>
          <w:sz w:val="24"/>
          <w:szCs w:val="28"/>
          <w:rtl/>
          <w:lang w:bidi="fa-IR"/>
        </w:rPr>
        <w:t xml:space="preserve">) </w:t>
      </w:r>
      <w:r w:rsidR="00ED6353">
        <w:rPr>
          <w:rFonts w:ascii="Times New Roman" w:hAnsi="Times New Roman" w:cs="B Lotus" w:hint="cs"/>
          <w:color w:val="000000"/>
          <w:sz w:val="24"/>
          <w:szCs w:val="28"/>
          <w:rtl/>
          <w:lang w:bidi="fa-IR"/>
        </w:rPr>
        <w:t xml:space="preserve">و کمترین میزان آن در تیمار شاهد با </w:t>
      </w:r>
      <w:r w:rsidR="0024653E">
        <w:rPr>
          <w:rFonts w:ascii="Times New Roman" w:hAnsi="Times New Roman" w:cs="B Lotus" w:hint="cs"/>
          <w:color w:val="000000"/>
          <w:sz w:val="24"/>
          <w:szCs w:val="28"/>
          <w:rtl/>
          <w:lang w:bidi="fa-IR"/>
        </w:rPr>
        <w:t xml:space="preserve">(94 درصد)میانگین  </w:t>
      </w:r>
      <w:r w:rsidR="00C905B5">
        <w:rPr>
          <w:rFonts w:ascii="Times New Roman" w:hAnsi="Times New Roman" w:cs="B Lotus" w:hint="cs"/>
          <w:color w:val="000000"/>
          <w:sz w:val="24"/>
          <w:szCs w:val="28"/>
          <w:rtl/>
          <w:lang w:bidi="fa-IR"/>
        </w:rPr>
        <w:t>مشاهده شد</w:t>
      </w:r>
      <w:r w:rsidR="00C905B5" w:rsidRPr="006C6B95">
        <w:rPr>
          <w:rFonts w:ascii="Times New Roman" w:hAnsi="Times New Roman" w:cs="B Lotus" w:hint="cs"/>
          <w:color w:val="000000"/>
          <w:sz w:val="24"/>
          <w:szCs w:val="28"/>
          <w:rtl/>
          <w:lang w:bidi="fa-IR"/>
        </w:rPr>
        <w:t xml:space="preserve">. </w:t>
      </w:r>
      <w:r w:rsidRPr="006C6B95">
        <w:rPr>
          <w:rFonts w:ascii="Times New Roman" w:hAnsi="Times New Roman" w:cs="B Lotus" w:hint="cs"/>
          <w:color w:val="000000"/>
          <w:sz w:val="24"/>
          <w:szCs w:val="28"/>
          <w:rtl/>
          <w:lang w:bidi="fa-IR"/>
        </w:rPr>
        <w:t>تیمار ترکیبی تیوسولفات کلسیم و پتاسیم (</w:t>
      </w:r>
      <w:r>
        <w:rPr>
          <w:rFonts w:ascii="Times New Roman" w:hAnsi="Times New Roman" w:cs="B Lotus" w:hint="cs"/>
          <w:color w:val="000000"/>
          <w:sz w:val="24"/>
          <w:szCs w:val="28"/>
          <w:rtl/>
          <w:lang w:bidi="fa-IR"/>
        </w:rPr>
        <w:t>95/5</w:t>
      </w:r>
      <w:r w:rsidRPr="006C6B95">
        <w:rPr>
          <w:rFonts w:ascii="Times New Roman" w:hAnsi="Times New Roman" w:cs="B Lotus" w:hint="cs"/>
          <w:color w:val="000000"/>
          <w:sz w:val="24"/>
          <w:szCs w:val="28"/>
          <w:rtl/>
          <w:lang w:bidi="fa-IR"/>
        </w:rPr>
        <w:t xml:space="preserve"> درصد) موجب افزایش </w:t>
      </w:r>
      <w:r>
        <w:rPr>
          <w:rFonts w:ascii="Times New Roman" w:hAnsi="Times New Roman" w:cs="B Lotus" w:hint="cs"/>
          <w:color w:val="000000"/>
          <w:sz w:val="24"/>
          <w:szCs w:val="28"/>
          <w:rtl/>
          <w:lang w:bidi="fa-IR"/>
        </w:rPr>
        <w:t>ماده</w:t>
      </w:r>
      <w:r w:rsidRPr="006C6B95">
        <w:rPr>
          <w:rFonts w:ascii="Times New Roman" w:hAnsi="Times New Roman" w:cs="B Lotus" w:hint="cs"/>
          <w:color w:val="000000"/>
          <w:sz w:val="24"/>
          <w:szCs w:val="28"/>
          <w:rtl/>
          <w:lang w:bidi="fa-IR"/>
        </w:rPr>
        <w:t xml:space="preserve"> خشک گردو شدند. تیمار تیوسولفات </w:t>
      </w:r>
      <w:r>
        <w:rPr>
          <w:rFonts w:ascii="Times New Roman" w:hAnsi="Times New Roman" w:cs="B Lotus" w:hint="cs"/>
          <w:color w:val="000000"/>
          <w:sz w:val="24"/>
          <w:szCs w:val="28"/>
          <w:rtl/>
          <w:lang w:bidi="fa-IR"/>
        </w:rPr>
        <w:t>پتاسیم</w:t>
      </w:r>
      <w:r w:rsidRPr="006C6B95">
        <w:rPr>
          <w:rFonts w:ascii="Times New Roman" w:hAnsi="Times New Roman" w:cs="B Lotus" w:hint="cs"/>
          <w:color w:val="000000"/>
          <w:sz w:val="24"/>
          <w:szCs w:val="28"/>
          <w:rtl/>
          <w:lang w:bidi="fa-IR"/>
        </w:rPr>
        <w:t xml:space="preserve"> </w:t>
      </w:r>
      <w:r>
        <w:rPr>
          <w:rFonts w:ascii="Times New Roman" w:hAnsi="Times New Roman" w:cs="B Lotus" w:hint="cs"/>
          <w:color w:val="000000"/>
          <w:sz w:val="24"/>
          <w:szCs w:val="28"/>
          <w:rtl/>
          <w:lang w:bidi="fa-IR"/>
        </w:rPr>
        <w:t xml:space="preserve">(42/5 درصد) </w:t>
      </w:r>
      <w:r w:rsidRPr="006C6B95">
        <w:rPr>
          <w:rFonts w:ascii="Times New Roman" w:hAnsi="Times New Roman" w:cs="B Lotus" w:hint="cs"/>
          <w:color w:val="000000"/>
          <w:sz w:val="24"/>
          <w:szCs w:val="28"/>
          <w:rtl/>
          <w:lang w:bidi="fa-IR"/>
        </w:rPr>
        <w:t xml:space="preserve">و </w:t>
      </w:r>
      <w:r>
        <w:rPr>
          <w:rFonts w:ascii="Times New Roman" w:hAnsi="Times New Roman" w:cs="B Lotus" w:hint="cs"/>
          <w:color w:val="000000"/>
          <w:sz w:val="24"/>
          <w:szCs w:val="28"/>
          <w:rtl/>
          <w:lang w:bidi="fa-IR"/>
        </w:rPr>
        <w:t>تیمار تیوسولفات کلسیم</w:t>
      </w:r>
      <w:r w:rsidRPr="006C6B95">
        <w:rPr>
          <w:rFonts w:ascii="Times New Roman" w:hAnsi="Times New Roman" w:cs="B Lotus" w:hint="cs"/>
          <w:color w:val="000000"/>
          <w:sz w:val="24"/>
          <w:szCs w:val="28"/>
          <w:rtl/>
          <w:lang w:bidi="fa-IR"/>
        </w:rPr>
        <w:t xml:space="preserve"> (</w:t>
      </w:r>
      <w:r>
        <w:rPr>
          <w:rFonts w:ascii="Times New Roman" w:hAnsi="Times New Roman" w:cs="B Lotus" w:hint="cs"/>
          <w:color w:val="000000"/>
          <w:sz w:val="24"/>
          <w:szCs w:val="28"/>
          <w:rtl/>
          <w:lang w:bidi="fa-IR"/>
        </w:rPr>
        <w:t>89/4</w:t>
      </w:r>
      <w:r w:rsidRPr="006C6B95">
        <w:rPr>
          <w:rFonts w:ascii="Times New Roman" w:hAnsi="Times New Roman" w:cs="B Lotus" w:hint="cs"/>
          <w:color w:val="000000"/>
          <w:sz w:val="24"/>
          <w:szCs w:val="28"/>
          <w:rtl/>
          <w:lang w:bidi="fa-IR"/>
        </w:rPr>
        <w:t xml:space="preserve"> درصد) موجب افزایش </w:t>
      </w:r>
      <w:r>
        <w:rPr>
          <w:rFonts w:ascii="Times New Roman" w:hAnsi="Times New Roman" w:cs="B Lotus" w:hint="cs"/>
          <w:color w:val="000000"/>
          <w:sz w:val="24"/>
          <w:szCs w:val="28"/>
          <w:rtl/>
          <w:lang w:bidi="fa-IR"/>
        </w:rPr>
        <w:t>ماده خشک</w:t>
      </w:r>
      <w:r w:rsidRPr="006C6B95">
        <w:rPr>
          <w:rFonts w:ascii="Times New Roman" w:hAnsi="Times New Roman" w:cs="B Lotus" w:hint="cs"/>
          <w:color w:val="000000"/>
          <w:sz w:val="24"/>
          <w:szCs w:val="28"/>
          <w:rtl/>
          <w:lang w:bidi="fa-IR"/>
        </w:rPr>
        <w:t xml:space="preserve"> شدند.</w:t>
      </w:r>
    </w:p>
    <w:p w14:paraId="7904B864" w14:textId="77777777" w:rsidR="008432D8" w:rsidRPr="006C6B95" w:rsidRDefault="008432D8" w:rsidP="008432D8">
      <w:pPr>
        <w:bidi/>
        <w:spacing w:line="360" w:lineRule="auto"/>
        <w:ind w:firstLine="284"/>
        <w:jc w:val="both"/>
        <w:rPr>
          <w:rFonts w:ascii="Times New Roman" w:hAnsi="Times New Roman" w:cs="B Lotus"/>
          <w:color w:val="000000"/>
          <w:sz w:val="24"/>
          <w:szCs w:val="28"/>
          <w:rtl/>
          <w:lang w:bidi="fa-IR"/>
        </w:rPr>
      </w:pPr>
    </w:p>
    <w:p w14:paraId="4522C5D8" w14:textId="33EAA26C" w:rsidR="008432D8" w:rsidRPr="006C6B95" w:rsidRDefault="00560359" w:rsidP="008432D8">
      <w:pPr>
        <w:bidi/>
        <w:spacing w:line="360" w:lineRule="auto"/>
        <w:ind w:firstLine="284"/>
        <w:jc w:val="center"/>
        <w:rPr>
          <w:rFonts w:ascii="Times New Roman" w:hAnsi="Times New Roman" w:cs="B Lotus"/>
          <w:color w:val="000000"/>
          <w:sz w:val="24"/>
          <w:szCs w:val="28"/>
          <w:rtl/>
          <w:lang w:bidi="fa-IR"/>
        </w:rPr>
      </w:pPr>
      <w:r w:rsidRPr="00CC0598">
        <w:rPr>
          <w:rFonts w:ascii="Times New Roman" w:hAnsi="Times New Roman" w:cs="B Lotus"/>
          <w:noProof/>
          <w:lang w:bidi="fa-IR"/>
        </w:rPr>
        <w:lastRenderedPageBreak/>
        <w:drawing>
          <wp:inline distT="0" distB="0" distL="0" distR="0" wp14:anchorId="4BBD0836" wp14:editId="2DD0877D">
            <wp:extent cx="4572000" cy="2743200"/>
            <wp:effectExtent l="0" t="0" r="0" b="0"/>
            <wp:docPr id="43" name="Chart 47"/>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20CD080" w14:textId="77777777" w:rsidR="008432D8" w:rsidRPr="006C6B95" w:rsidRDefault="008432D8" w:rsidP="00494448">
      <w:pPr>
        <w:tabs>
          <w:tab w:val="left" w:pos="7704"/>
        </w:tabs>
        <w:bidi/>
        <w:spacing w:line="360" w:lineRule="auto"/>
        <w:ind w:firstLine="284"/>
        <w:jc w:val="center"/>
        <w:rPr>
          <w:rFonts w:ascii="Times New Roman" w:hAnsi="Times New Roman" w:cs="B Lotus"/>
          <w:color w:val="000000"/>
          <w:szCs w:val="24"/>
          <w:rtl/>
          <w:lang w:bidi="fa-IR"/>
        </w:rPr>
      </w:pPr>
      <w:r w:rsidRPr="006C6B95">
        <w:rPr>
          <w:rFonts w:ascii="Times New Roman" w:hAnsi="Times New Roman" w:cs="B Lotus" w:hint="cs"/>
          <w:color w:val="000000"/>
          <w:szCs w:val="24"/>
          <w:rtl/>
          <w:lang w:bidi="fa-IR"/>
        </w:rPr>
        <w:t>شکل 4-</w:t>
      </w:r>
      <w:r w:rsidR="0052182D">
        <w:rPr>
          <w:rFonts w:ascii="Times New Roman" w:hAnsi="Times New Roman" w:cs="B Lotus" w:hint="cs"/>
          <w:color w:val="000000"/>
          <w:szCs w:val="24"/>
          <w:rtl/>
          <w:lang w:bidi="fa-IR"/>
        </w:rPr>
        <w:t>11</w:t>
      </w:r>
      <w:r w:rsidRPr="006C6B95">
        <w:rPr>
          <w:rFonts w:ascii="Times New Roman" w:hAnsi="Times New Roman" w:cs="B Lotus" w:hint="cs"/>
          <w:color w:val="000000"/>
          <w:szCs w:val="24"/>
          <w:rtl/>
          <w:lang w:bidi="fa-IR"/>
        </w:rPr>
        <w:t xml:space="preserve">- </w:t>
      </w:r>
      <w:r w:rsidRPr="006C6B95">
        <w:rPr>
          <w:rFonts w:ascii="Times New Roman" w:hAnsi="Times New Roman" w:cs="B Lotus"/>
          <w:color w:val="000000"/>
          <w:szCs w:val="24"/>
          <w:rtl/>
          <w:lang w:bidi="fa-IR"/>
        </w:rPr>
        <w:t xml:space="preserve">اثر </w:t>
      </w:r>
      <w:r w:rsidRPr="006C6B95">
        <w:rPr>
          <w:rFonts w:ascii="Times New Roman" w:hAnsi="Times New Roman" w:cs="B Lotus" w:hint="cs"/>
          <w:color w:val="000000"/>
          <w:szCs w:val="24"/>
          <w:rtl/>
          <w:lang w:bidi="fa-IR"/>
        </w:rPr>
        <w:t>تیمار تیوسولفات کلسیم، تیوسولفات پتاسیم و ترکیب تیوسولفات کلسیم و پتاسیم</w:t>
      </w:r>
      <w:r w:rsidRPr="006C6B95">
        <w:rPr>
          <w:rFonts w:ascii="Times New Roman" w:hAnsi="Times New Roman" w:cs="B Lotus"/>
          <w:color w:val="000000"/>
          <w:szCs w:val="24"/>
          <w:rtl/>
          <w:lang w:bidi="fa-IR"/>
        </w:rPr>
        <w:t xml:space="preserve"> بر</w:t>
      </w:r>
      <w:r w:rsidRPr="006C6B95">
        <w:rPr>
          <w:rFonts w:ascii="Times New Roman" w:hAnsi="Times New Roman" w:cs="B Lotus" w:hint="cs"/>
          <w:color w:val="000000"/>
          <w:szCs w:val="24"/>
          <w:rtl/>
          <w:lang w:bidi="fa-IR"/>
        </w:rPr>
        <w:t xml:space="preserve"> </w:t>
      </w:r>
      <w:r w:rsidR="00C905B5">
        <w:rPr>
          <w:rFonts w:ascii="Times New Roman" w:hAnsi="Times New Roman" w:cs="B Lotus" w:hint="cs"/>
          <w:color w:val="000000"/>
          <w:szCs w:val="24"/>
          <w:rtl/>
          <w:lang w:bidi="fa-IR"/>
        </w:rPr>
        <w:t xml:space="preserve">ماده خشک </w:t>
      </w:r>
      <w:r w:rsidRPr="006C6B95">
        <w:rPr>
          <w:rFonts w:ascii="Times New Roman" w:hAnsi="Times New Roman" w:cs="B Lotus" w:hint="cs"/>
          <w:color w:val="000000"/>
          <w:szCs w:val="24"/>
          <w:rtl/>
          <w:lang w:bidi="fa-IR"/>
        </w:rPr>
        <w:t>میوه گردو</w:t>
      </w:r>
      <w:r w:rsidR="00C905B5">
        <w:rPr>
          <w:rFonts w:ascii="Times New Roman" w:hAnsi="Times New Roman" w:cs="B Lotus" w:hint="cs"/>
          <w:color w:val="000000"/>
          <w:szCs w:val="24"/>
          <w:rtl/>
          <w:lang w:bidi="fa-IR"/>
        </w:rPr>
        <w:t xml:space="preserve"> (</w:t>
      </w:r>
      <w:proofErr w:type="spellStart"/>
      <w:r w:rsidR="00C905B5" w:rsidRPr="006C6B95">
        <w:rPr>
          <w:rFonts w:ascii="Times New Roman" w:hAnsi="Times New Roman" w:cs="B Lotus"/>
          <w:color w:val="000000"/>
          <w:szCs w:val="24"/>
          <w:lang w:bidi="fa-IR"/>
        </w:rPr>
        <w:t>CaTs</w:t>
      </w:r>
      <w:proofErr w:type="spellEnd"/>
      <w:r w:rsidR="00C905B5" w:rsidRPr="006C6B95">
        <w:rPr>
          <w:rFonts w:ascii="Times New Roman" w:hAnsi="Times New Roman" w:cs="B Lotus" w:hint="cs"/>
          <w:color w:val="000000"/>
          <w:szCs w:val="24"/>
          <w:rtl/>
          <w:lang w:bidi="fa-IR"/>
        </w:rPr>
        <w:t xml:space="preserve">: تیوسولفات کلسیم، </w:t>
      </w:r>
      <w:r w:rsidR="00C905B5" w:rsidRPr="006C6B95">
        <w:rPr>
          <w:rFonts w:ascii="Times New Roman" w:hAnsi="Times New Roman" w:cs="B Lotus"/>
          <w:color w:val="000000"/>
          <w:szCs w:val="24"/>
          <w:lang w:bidi="fa-IR"/>
        </w:rPr>
        <w:t>KTS</w:t>
      </w:r>
      <w:r w:rsidR="00C905B5" w:rsidRPr="006C6B95">
        <w:rPr>
          <w:rFonts w:ascii="Times New Roman" w:hAnsi="Times New Roman" w:cs="B Lotus" w:hint="cs"/>
          <w:color w:val="000000"/>
          <w:szCs w:val="24"/>
          <w:rtl/>
          <w:lang w:bidi="fa-IR"/>
        </w:rPr>
        <w:t>: تیوسولفات پتاسیم</w:t>
      </w:r>
      <w:r w:rsidR="00C905B5">
        <w:rPr>
          <w:rFonts w:ascii="Times New Roman" w:hAnsi="Times New Roman" w:cs="B Lotus" w:hint="cs"/>
          <w:color w:val="000000"/>
          <w:szCs w:val="24"/>
          <w:rtl/>
          <w:lang w:bidi="fa-IR"/>
        </w:rPr>
        <w:t>)</w:t>
      </w:r>
    </w:p>
    <w:p w14:paraId="20A7A0F5" w14:textId="77777777" w:rsidR="008432D8" w:rsidRDefault="008432D8" w:rsidP="008432D8">
      <w:pPr>
        <w:tabs>
          <w:tab w:val="left" w:pos="7704"/>
        </w:tabs>
        <w:bidi/>
        <w:spacing w:line="360" w:lineRule="auto"/>
        <w:ind w:firstLine="284"/>
        <w:jc w:val="center"/>
        <w:rPr>
          <w:rFonts w:ascii="Times New Roman" w:hAnsi="Times New Roman" w:cs="B Lotus"/>
          <w:color w:val="000000"/>
          <w:szCs w:val="24"/>
          <w:rtl/>
          <w:lang w:bidi="fa-IR"/>
        </w:rPr>
      </w:pPr>
      <w:r w:rsidRPr="006C6B95">
        <w:rPr>
          <w:rFonts w:ascii="Times New Roman" w:hAnsi="Times New Roman" w:cs="B Lotus" w:hint="cs"/>
          <w:color w:val="000000"/>
          <w:szCs w:val="24"/>
          <w:rtl/>
          <w:lang w:bidi="fa-IR"/>
        </w:rPr>
        <w:t xml:space="preserve">، </w:t>
      </w:r>
    </w:p>
    <w:p w14:paraId="59D6A467" w14:textId="77777777" w:rsidR="00A41288" w:rsidRDefault="00A41288" w:rsidP="0058613A">
      <w:pPr>
        <w:tabs>
          <w:tab w:val="left" w:pos="7704"/>
        </w:tabs>
        <w:bidi/>
        <w:spacing w:line="360" w:lineRule="auto"/>
        <w:ind w:firstLine="284"/>
        <w:jc w:val="both"/>
        <w:rPr>
          <w:rFonts w:ascii="Times New Roman" w:hAnsi="Times New Roman" w:cs="B Lotus"/>
          <w:color w:val="000000"/>
          <w:sz w:val="24"/>
          <w:szCs w:val="28"/>
          <w:rtl/>
          <w:lang w:bidi="fa-IR"/>
        </w:rPr>
      </w:pPr>
      <w:r w:rsidRPr="00201A99">
        <w:rPr>
          <w:rFonts w:ascii="Times New Roman" w:hAnsi="Times New Roman" w:cs="B Lotus" w:hint="cs"/>
          <w:color w:val="000000"/>
          <w:sz w:val="24"/>
          <w:szCs w:val="28"/>
          <w:rtl/>
          <w:lang w:bidi="fa-IR"/>
        </w:rPr>
        <w:t xml:space="preserve">سولفات پتاسیم موجب افزایش ماده خشک در زیتون شده است </w:t>
      </w:r>
      <w:proofErr w:type="spellStart"/>
      <w:r w:rsidRPr="00201A99">
        <w:rPr>
          <w:rFonts w:ascii="Times New Roman" w:hAnsi="Times New Roman" w:cs="B Lotus"/>
          <w:color w:val="000000"/>
          <w:sz w:val="24"/>
          <w:szCs w:val="28"/>
          <w:lang w:bidi="fa-IR"/>
        </w:rPr>
        <w:t>Zivdar</w:t>
      </w:r>
      <w:proofErr w:type="spellEnd"/>
      <w:r w:rsidRPr="00201A99">
        <w:rPr>
          <w:rFonts w:ascii="Times New Roman" w:hAnsi="Times New Roman" w:cs="B Lotus"/>
          <w:color w:val="000000"/>
          <w:sz w:val="24"/>
          <w:szCs w:val="28"/>
          <w:lang w:bidi="fa-IR"/>
        </w:rPr>
        <w:t>, 2015)</w:t>
      </w:r>
      <w:r w:rsidRPr="00201A99">
        <w:rPr>
          <w:rFonts w:ascii="Times New Roman" w:hAnsi="Times New Roman" w:cs="B Lotus" w:hint="cs"/>
          <w:color w:val="000000"/>
          <w:sz w:val="24"/>
          <w:szCs w:val="28"/>
          <w:rtl/>
          <w:lang w:bidi="fa-IR"/>
        </w:rPr>
        <w:t xml:space="preserve">) که با نتایج این پژوهش مطابقت دارد. </w:t>
      </w:r>
      <w:r w:rsidR="00201A99">
        <w:rPr>
          <w:rFonts w:ascii="Times New Roman" w:hAnsi="Times New Roman" w:cs="B Lotus" w:hint="cs"/>
          <w:color w:val="000000"/>
          <w:sz w:val="24"/>
          <w:szCs w:val="28"/>
          <w:rtl/>
          <w:lang w:bidi="fa-IR"/>
        </w:rPr>
        <w:t>استفاده از پتاسیم و کلسیم موجب افزایش میزان کلروفیل شده و در نتیجه موجب افزایش میزان فتوسنتز و تولید ماده خشک در گیاه می</w:t>
      </w:r>
      <w:r w:rsidR="00201A99">
        <w:rPr>
          <w:rFonts w:ascii="Times New Roman" w:hAnsi="Times New Roman" w:cs="B Lotus"/>
          <w:color w:val="000000"/>
          <w:sz w:val="24"/>
          <w:szCs w:val="28"/>
          <w:rtl/>
          <w:lang w:bidi="fa-IR"/>
        </w:rPr>
        <w:softHyphen/>
      </w:r>
      <w:r w:rsidR="00201A99">
        <w:rPr>
          <w:rFonts w:ascii="Times New Roman" w:hAnsi="Times New Roman" w:cs="B Lotus" w:hint="cs"/>
          <w:color w:val="000000"/>
          <w:sz w:val="24"/>
          <w:szCs w:val="28"/>
          <w:rtl/>
          <w:lang w:bidi="fa-IR"/>
        </w:rPr>
        <w:t>شود</w:t>
      </w:r>
      <w:r w:rsidR="0058613A">
        <w:rPr>
          <w:rFonts w:ascii="Times New Roman" w:hAnsi="Times New Roman" w:cs="B Lotus" w:hint="cs"/>
          <w:color w:val="000000"/>
          <w:sz w:val="24"/>
          <w:szCs w:val="28"/>
          <w:rtl/>
          <w:lang w:bidi="fa-IR"/>
        </w:rPr>
        <w:t xml:space="preserve"> </w:t>
      </w:r>
      <w:r w:rsidR="0058613A" w:rsidRPr="0058613A">
        <w:rPr>
          <w:rFonts w:ascii="Times New Roman" w:hAnsi="Times New Roman" w:cs="B Lotus"/>
          <w:color w:val="000000"/>
          <w:sz w:val="24"/>
          <w:szCs w:val="28"/>
          <w:lang w:bidi="fa-IR"/>
        </w:rPr>
        <w:t xml:space="preserve">Torre </w:t>
      </w:r>
      <w:r w:rsidR="001426CA" w:rsidRPr="001426CA">
        <w:rPr>
          <w:rFonts w:ascii="Times New Roman" w:hAnsi="Times New Roman" w:cs="B Lotus"/>
          <w:i/>
          <w:color w:val="000000"/>
          <w:sz w:val="24"/>
          <w:szCs w:val="28"/>
          <w:lang w:bidi="fa-IR"/>
        </w:rPr>
        <w:t>et al</w:t>
      </w:r>
      <w:r w:rsidR="0058613A">
        <w:rPr>
          <w:rFonts w:ascii="Times New Roman" w:hAnsi="Times New Roman" w:cs="B Lotus"/>
          <w:color w:val="000000"/>
          <w:sz w:val="24"/>
          <w:szCs w:val="28"/>
          <w:lang w:bidi="fa-IR"/>
        </w:rPr>
        <w:t>., 2001)</w:t>
      </w:r>
      <w:r w:rsidR="0058613A">
        <w:rPr>
          <w:rFonts w:ascii="Times New Roman" w:hAnsi="Times New Roman" w:cs="B Lotus" w:hint="cs"/>
          <w:color w:val="000000"/>
          <w:sz w:val="24"/>
          <w:szCs w:val="28"/>
          <w:rtl/>
          <w:lang w:bidi="fa-IR"/>
        </w:rPr>
        <w:t>).</w:t>
      </w:r>
      <w:r w:rsidR="00201A99">
        <w:rPr>
          <w:rFonts w:ascii="Times New Roman" w:hAnsi="Times New Roman" w:cs="B Lotus" w:hint="cs"/>
          <w:color w:val="000000"/>
          <w:sz w:val="24"/>
          <w:szCs w:val="28"/>
          <w:rtl/>
          <w:lang w:bidi="fa-IR"/>
        </w:rPr>
        <w:t xml:space="preserve"> همچنین کلسیم نقش مهمی در افزایش رشد و استحکام ریشه های موئین داشته و از این طریق موجب افزایش جذب عناصر غذایی و افزایش تولید ماده خشک در گیاه می</w:t>
      </w:r>
      <w:r w:rsidR="00201A99">
        <w:rPr>
          <w:rFonts w:ascii="Times New Roman" w:hAnsi="Times New Roman" w:cs="B Lotus"/>
          <w:color w:val="000000"/>
          <w:sz w:val="24"/>
          <w:szCs w:val="28"/>
          <w:rtl/>
          <w:lang w:bidi="fa-IR"/>
        </w:rPr>
        <w:softHyphen/>
      </w:r>
      <w:r w:rsidR="00201A99">
        <w:rPr>
          <w:rFonts w:ascii="Times New Roman" w:hAnsi="Times New Roman" w:cs="B Lotus" w:hint="cs"/>
          <w:color w:val="000000"/>
          <w:sz w:val="24"/>
          <w:szCs w:val="28"/>
          <w:rtl/>
          <w:lang w:bidi="fa-IR"/>
        </w:rPr>
        <w:t>شود</w:t>
      </w:r>
      <w:r w:rsidR="00F030B6">
        <w:rPr>
          <w:rFonts w:ascii="Times New Roman" w:hAnsi="Times New Roman" w:cs="B Lotus" w:hint="cs"/>
          <w:color w:val="000000"/>
          <w:sz w:val="24"/>
          <w:szCs w:val="28"/>
          <w:rtl/>
          <w:lang w:bidi="fa-IR"/>
        </w:rPr>
        <w:t>.</w:t>
      </w:r>
    </w:p>
    <w:p w14:paraId="1A6DF59C" w14:textId="77777777" w:rsidR="00F030B6" w:rsidRDefault="00F030B6" w:rsidP="00F030B6">
      <w:pPr>
        <w:tabs>
          <w:tab w:val="left" w:pos="7704"/>
        </w:tabs>
        <w:bidi/>
        <w:spacing w:line="360" w:lineRule="auto"/>
        <w:ind w:firstLine="284"/>
        <w:jc w:val="both"/>
        <w:rPr>
          <w:rFonts w:ascii="Times New Roman" w:hAnsi="Times New Roman" w:cs="B Lotus"/>
          <w:color w:val="000000"/>
          <w:sz w:val="24"/>
          <w:szCs w:val="28"/>
          <w:rtl/>
          <w:lang w:bidi="fa-IR"/>
        </w:rPr>
      </w:pPr>
      <w:r>
        <w:rPr>
          <w:rFonts w:ascii="Times New Roman" w:hAnsi="Times New Roman" w:cs="B Lotus" w:hint="cs"/>
          <w:color w:val="000000"/>
          <w:sz w:val="24"/>
          <w:szCs w:val="28"/>
          <w:rtl/>
          <w:lang w:bidi="fa-IR"/>
        </w:rPr>
        <w:t xml:space="preserve">پتاسیم نقش مهمی در جابجایی نیترات در </w:t>
      </w:r>
      <w:r w:rsidR="00C905B5">
        <w:rPr>
          <w:rFonts w:ascii="Times New Roman" w:hAnsi="Times New Roman" w:cs="B Lotus" w:hint="cs"/>
          <w:color w:val="000000"/>
          <w:sz w:val="24"/>
          <w:szCs w:val="28"/>
          <w:rtl/>
          <w:lang w:bidi="fa-IR"/>
        </w:rPr>
        <w:t xml:space="preserve">آوند </w:t>
      </w:r>
      <w:r>
        <w:rPr>
          <w:rFonts w:ascii="Times New Roman" w:hAnsi="Times New Roman" w:cs="B Lotus" w:hint="cs"/>
          <w:color w:val="000000"/>
          <w:sz w:val="24"/>
          <w:szCs w:val="28"/>
          <w:rtl/>
          <w:lang w:bidi="fa-IR"/>
        </w:rPr>
        <w:t>چوبی دارد و از این طریق موجب افزایش رشد و ماده خشک در گیاه می</w:t>
      </w:r>
      <w:r w:rsidR="007B10FA">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 xml:space="preserve">شود </w:t>
      </w:r>
      <w:r w:rsidRPr="00F030B6">
        <w:rPr>
          <w:rFonts w:ascii="Times New Roman" w:hAnsi="Times New Roman" w:cs="B Lotus"/>
          <w:color w:val="000000"/>
          <w:sz w:val="24"/>
          <w:szCs w:val="28"/>
          <w:lang w:bidi="fa-IR"/>
        </w:rPr>
        <w:t xml:space="preserve">Zhao </w:t>
      </w:r>
      <w:r w:rsidR="001426CA"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2001)</w:t>
      </w:r>
      <w:r>
        <w:rPr>
          <w:rFonts w:ascii="Times New Roman" w:hAnsi="Times New Roman" w:cs="B Lotus" w:hint="cs"/>
          <w:color w:val="000000"/>
          <w:sz w:val="24"/>
          <w:szCs w:val="28"/>
          <w:rtl/>
          <w:lang w:bidi="fa-IR"/>
        </w:rPr>
        <w:t>).</w:t>
      </w:r>
    </w:p>
    <w:p w14:paraId="0774349F" w14:textId="77777777" w:rsidR="008432D8" w:rsidRPr="006C6B95" w:rsidRDefault="00A20691" w:rsidP="008432D8">
      <w:pPr>
        <w:bidi/>
        <w:spacing w:line="360" w:lineRule="auto"/>
        <w:ind w:firstLine="284"/>
        <w:jc w:val="both"/>
        <w:rPr>
          <w:rFonts w:ascii="Times New Roman" w:hAnsi="Times New Roman" w:cs="B Lotus"/>
          <w:b/>
          <w:bCs/>
          <w:color w:val="000000"/>
          <w:sz w:val="24"/>
          <w:szCs w:val="28"/>
          <w:rtl/>
          <w:lang w:bidi="fa-IR"/>
        </w:rPr>
      </w:pPr>
      <w:r>
        <w:rPr>
          <w:rFonts w:ascii="Times New Roman" w:hAnsi="Times New Roman" w:cs="B Lotus" w:hint="cs"/>
          <w:b/>
          <w:bCs/>
          <w:color w:val="000000"/>
          <w:sz w:val="24"/>
          <w:szCs w:val="28"/>
          <w:rtl/>
          <w:lang w:bidi="fa-IR"/>
        </w:rPr>
        <w:t>7</w:t>
      </w:r>
      <w:r w:rsidR="0052182D">
        <w:rPr>
          <w:rFonts w:ascii="Times New Roman" w:hAnsi="Times New Roman" w:cs="B Lotus" w:hint="cs"/>
          <w:b/>
          <w:bCs/>
          <w:color w:val="000000"/>
          <w:sz w:val="24"/>
          <w:szCs w:val="28"/>
          <w:rtl/>
          <w:lang w:bidi="fa-IR"/>
        </w:rPr>
        <w:t>-4-</w:t>
      </w:r>
      <w:r w:rsidR="00FB34FB">
        <w:rPr>
          <w:rFonts w:ascii="Times New Roman" w:hAnsi="Times New Roman" w:cs="B Lotus" w:hint="cs"/>
          <w:b/>
          <w:bCs/>
          <w:color w:val="000000"/>
          <w:sz w:val="24"/>
          <w:szCs w:val="28"/>
          <w:rtl/>
          <w:lang w:bidi="fa-IR"/>
        </w:rPr>
        <w:t>4</w:t>
      </w:r>
      <w:r w:rsidR="0052182D">
        <w:rPr>
          <w:rFonts w:ascii="Times New Roman" w:hAnsi="Times New Roman" w:cs="B Lotus" w:hint="cs"/>
          <w:b/>
          <w:bCs/>
          <w:color w:val="000000"/>
          <w:sz w:val="24"/>
          <w:szCs w:val="28"/>
          <w:rtl/>
          <w:lang w:bidi="fa-IR"/>
        </w:rPr>
        <w:t>-</w:t>
      </w:r>
      <w:r w:rsidR="008432D8" w:rsidRPr="006C6B95">
        <w:rPr>
          <w:rFonts w:ascii="Times New Roman" w:hAnsi="Times New Roman" w:cs="B Lotus" w:hint="cs"/>
          <w:b/>
          <w:bCs/>
          <w:color w:val="000000"/>
          <w:sz w:val="24"/>
          <w:szCs w:val="28"/>
          <w:rtl/>
          <w:lang w:bidi="fa-IR"/>
        </w:rPr>
        <w:t>اسیدهای چرب در میوه گردو (اسیدپالمیتیک، اولئیک، لینولئیک، لینولنیک، پالمتیک و استئاریک)</w:t>
      </w:r>
    </w:p>
    <w:p w14:paraId="10136E2A" w14:textId="77777777" w:rsidR="008432D8" w:rsidRDefault="008432D8" w:rsidP="00DD06A3">
      <w:pPr>
        <w:bidi/>
        <w:spacing w:line="360" w:lineRule="auto"/>
        <w:ind w:firstLine="284"/>
        <w:jc w:val="both"/>
        <w:rPr>
          <w:rFonts w:ascii="Times New Roman" w:hAnsi="Times New Roman" w:cs="B Lotus"/>
          <w:color w:val="000000"/>
          <w:sz w:val="24"/>
          <w:szCs w:val="28"/>
          <w:rtl/>
          <w:lang w:bidi="fa-IR"/>
        </w:rPr>
      </w:pPr>
      <w:r w:rsidRPr="006C6B95">
        <w:rPr>
          <w:rFonts w:ascii="Times New Roman" w:hAnsi="Times New Roman" w:cs="B Lotus"/>
          <w:color w:val="000000"/>
          <w:sz w:val="24"/>
          <w:szCs w:val="28"/>
          <w:rtl/>
          <w:lang w:bidi="fa-IR"/>
        </w:rPr>
        <w:lastRenderedPageBreak/>
        <w:t xml:space="preserve">نتایج حاصل از </w:t>
      </w:r>
      <w:r w:rsidRPr="006C6B95">
        <w:rPr>
          <w:rFonts w:ascii="Times New Roman" w:hAnsi="Times New Roman" w:cs="B Lotus" w:hint="cs"/>
          <w:color w:val="000000"/>
          <w:sz w:val="24"/>
          <w:szCs w:val="28"/>
          <w:rtl/>
          <w:lang w:bidi="fa-IR"/>
        </w:rPr>
        <w:t>تجزیه واریانس</w:t>
      </w:r>
      <w:r w:rsidRPr="006C6B95">
        <w:rPr>
          <w:rFonts w:ascii="Times New Roman" w:hAnsi="Times New Roman" w:cs="B Lotus"/>
          <w:color w:val="000000"/>
          <w:sz w:val="24"/>
          <w:szCs w:val="28"/>
          <w:rtl/>
          <w:lang w:bidi="fa-IR"/>
        </w:rPr>
        <w:t xml:space="preserve"> نشان داد، اثر </w:t>
      </w:r>
      <w:r w:rsidRPr="006C6B95">
        <w:rPr>
          <w:rFonts w:ascii="Times New Roman" w:hAnsi="Times New Roman" w:cs="B Lotus" w:hint="cs"/>
          <w:color w:val="000000"/>
          <w:sz w:val="24"/>
          <w:szCs w:val="28"/>
          <w:rtl/>
          <w:lang w:bidi="fa-IR"/>
        </w:rPr>
        <w:t xml:space="preserve">تیمار تیوسولفات کلسیم، تیوسولفات پتاسیم و تیمارترکیبی تیوسولفات کلسیم و پتاسیم </w:t>
      </w:r>
      <w:r w:rsidRPr="006C6B95">
        <w:rPr>
          <w:rFonts w:ascii="Times New Roman" w:hAnsi="Times New Roman" w:cs="B Lotus"/>
          <w:color w:val="000000"/>
          <w:sz w:val="24"/>
          <w:szCs w:val="28"/>
          <w:rtl/>
          <w:lang w:bidi="fa-IR"/>
        </w:rPr>
        <w:t xml:space="preserve">در سطح احتمال </w:t>
      </w:r>
      <w:r>
        <w:rPr>
          <w:rFonts w:ascii="Times New Roman" w:hAnsi="Times New Roman" w:cs="B Lotus" w:hint="cs"/>
          <w:color w:val="000000"/>
          <w:sz w:val="24"/>
          <w:szCs w:val="28"/>
          <w:rtl/>
          <w:lang w:bidi="fa-IR"/>
        </w:rPr>
        <w:t>پنج</w:t>
      </w:r>
      <w:r w:rsidRPr="006C6B95">
        <w:rPr>
          <w:rFonts w:ascii="Times New Roman" w:hAnsi="Times New Roman" w:cs="B Lotus"/>
          <w:color w:val="000000"/>
          <w:sz w:val="24"/>
          <w:szCs w:val="28"/>
          <w:rtl/>
          <w:lang w:bidi="fa-IR"/>
        </w:rPr>
        <w:t xml:space="preserve"> درصد (</w:t>
      </w:r>
      <w:r>
        <w:rPr>
          <w:rFonts w:ascii="Times New Roman" w:hAnsi="Times New Roman" w:cs="B Lotus" w:hint="cs"/>
          <w:color w:val="000000"/>
          <w:sz w:val="24"/>
          <w:szCs w:val="28"/>
          <w:rtl/>
          <w:lang w:bidi="fa-IR"/>
        </w:rPr>
        <w:t>5</w:t>
      </w:r>
      <w:r w:rsidRPr="006C6B95">
        <w:rPr>
          <w:rFonts w:ascii="Times New Roman" w:hAnsi="Times New Roman" w:cs="B Lotus"/>
          <w:color w:val="000000"/>
          <w:sz w:val="24"/>
          <w:szCs w:val="28"/>
          <w:lang w:bidi="fa-IR"/>
        </w:rPr>
        <w:t>%</w:t>
      </w:r>
      <w:r w:rsidR="00D729BC">
        <w:rPr>
          <w:rFonts w:ascii="Times New Roman" w:hAnsi="Times New Roman" w:cs="Times New Roman"/>
          <w:color w:val="000000"/>
          <w:sz w:val="24"/>
          <w:szCs w:val="28"/>
          <w:rtl/>
          <w:lang w:bidi="fa-IR"/>
        </w:rPr>
        <w:t>≥</w:t>
      </w:r>
      <w:r w:rsidRPr="006C6B95">
        <w:rPr>
          <w:rFonts w:ascii="Times New Roman" w:hAnsi="Times New Roman" w:cs="B Lotus"/>
          <w:color w:val="000000"/>
          <w:sz w:val="24"/>
          <w:szCs w:val="28"/>
          <w:lang w:bidi="fa-IR"/>
        </w:rPr>
        <w:t>P</w:t>
      </w:r>
      <w:r w:rsidRPr="006C6B95">
        <w:rPr>
          <w:rFonts w:ascii="Times New Roman" w:hAnsi="Times New Roman" w:cs="B Lotus"/>
          <w:color w:val="000000"/>
          <w:sz w:val="24"/>
          <w:szCs w:val="28"/>
          <w:rtl/>
          <w:lang w:bidi="fa-IR"/>
        </w:rPr>
        <w:t>)</w:t>
      </w:r>
      <w:r w:rsidRPr="006C6B95">
        <w:rPr>
          <w:rFonts w:ascii="Times New Roman" w:hAnsi="Times New Roman" w:cs="B Lotus" w:hint="cs"/>
          <w:color w:val="000000"/>
          <w:sz w:val="24"/>
          <w:szCs w:val="28"/>
          <w:rtl/>
          <w:lang w:bidi="fa-IR"/>
        </w:rPr>
        <w:t xml:space="preserve"> </w:t>
      </w:r>
      <w:r w:rsidRPr="006C6B95">
        <w:rPr>
          <w:rFonts w:ascii="Times New Roman" w:hAnsi="Times New Roman" w:cs="B Lotus"/>
          <w:color w:val="000000"/>
          <w:sz w:val="24"/>
          <w:szCs w:val="28"/>
          <w:rtl/>
          <w:lang w:bidi="fa-IR"/>
        </w:rPr>
        <w:t>بر</w:t>
      </w:r>
      <w:r w:rsidRPr="006C6B95">
        <w:rPr>
          <w:rFonts w:ascii="Times New Roman" w:hAnsi="Times New Roman" w:cs="B Lotus" w:hint="cs"/>
          <w:color w:val="000000"/>
          <w:sz w:val="24"/>
          <w:szCs w:val="28"/>
          <w:rtl/>
          <w:lang w:bidi="fa-IR"/>
        </w:rPr>
        <w:t xml:space="preserve"> </w:t>
      </w:r>
      <w:r>
        <w:rPr>
          <w:rFonts w:ascii="Times New Roman" w:hAnsi="Times New Roman" w:cs="B Lotus" w:hint="cs"/>
          <w:color w:val="000000"/>
          <w:sz w:val="24"/>
          <w:szCs w:val="28"/>
          <w:rtl/>
          <w:lang w:bidi="fa-IR"/>
        </w:rPr>
        <w:t xml:space="preserve">میزان اسیدهای چرب لینولئیک اسید و اولئیک اسید </w:t>
      </w:r>
      <w:r w:rsidRPr="006C6B95">
        <w:rPr>
          <w:rFonts w:ascii="Times New Roman" w:hAnsi="Times New Roman" w:cs="B Lotus" w:hint="cs"/>
          <w:color w:val="000000"/>
          <w:sz w:val="24"/>
          <w:szCs w:val="28"/>
          <w:rtl/>
          <w:lang w:bidi="fa-IR"/>
        </w:rPr>
        <w:t>میوه گردو</w:t>
      </w:r>
      <w:r w:rsidRPr="006C6B95">
        <w:rPr>
          <w:rFonts w:ascii="Times New Roman" w:hAnsi="Times New Roman" w:cs="B Lotus"/>
          <w:color w:val="000000"/>
          <w:sz w:val="24"/>
          <w:szCs w:val="28"/>
          <w:rtl/>
          <w:lang w:bidi="fa-IR"/>
        </w:rPr>
        <w:t xml:space="preserve"> معنی</w:t>
      </w:r>
      <w:r w:rsidRPr="006C6B95">
        <w:rPr>
          <w:rFonts w:ascii="Times New Roman" w:hAnsi="Times New Roman" w:cs="B Lotus" w:hint="cs"/>
          <w:color w:val="000000"/>
          <w:sz w:val="24"/>
          <w:szCs w:val="28"/>
          <w:rtl/>
          <w:lang w:bidi="fa-IR"/>
        </w:rPr>
        <w:t>‌</w:t>
      </w:r>
      <w:r w:rsidRPr="006C6B95">
        <w:rPr>
          <w:rFonts w:ascii="Times New Roman" w:hAnsi="Times New Roman" w:cs="B Lotus"/>
          <w:color w:val="000000"/>
          <w:sz w:val="24"/>
          <w:szCs w:val="28"/>
          <w:rtl/>
          <w:lang w:bidi="fa-IR"/>
        </w:rPr>
        <w:t>دار بود (جدول</w:t>
      </w:r>
      <w:r w:rsidRPr="006C6B95">
        <w:rPr>
          <w:rFonts w:ascii="Times New Roman" w:hAnsi="Times New Roman" w:cs="B Lotus" w:hint="cs"/>
          <w:color w:val="000000"/>
          <w:sz w:val="24"/>
          <w:szCs w:val="28"/>
          <w:rtl/>
          <w:lang w:bidi="fa-IR"/>
        </w:rPr>
        <w:t>4-</w:t>
      </w:r>
      <w:r w:rsidR="00DD06A3">
        <w:rPr>
          <w:rFonts w:ascii="Times New Roman" w:hAnsi="Times New Roman" w:cs="B Lotus" w:hint="cs"/>
          <w:color w:val="000000"/>
          <w:sz w:val="24"/>
          <w:szCs w:val="28"/>
          <w:rtl/>
          <w:lang w:bidi="fa-IR"/>
        </w:rPr>
        <w:t>7</w:t>
      </w:r>
      <w:r w:rsidRPr="006C6B95">
        <w:rPr>
          <w:rFonts w:ascii="Times New Roman" w:hAnsi="Times New Roman" w:cs="B Lotus"/>
          <w:color w:val="000000"/>
          <w:sz w:val="24"/>
          <w:szCs w:val="28"/>
          <w:rtl/>
          <w:lang w:bidi="fa-IR"/>
        </w:rPr>
        <w:t xml:space="preserve">). </w:t>
      </w:r>
      <w:r w:rsidRPr="006C6B95">
        <w:rPr>
          <w:rFonts w:ascii="Times New Roman" w:hAnsi="Times New Roman" w:cs="B Lotus" w:hint="cs"/>
          <w:color w:val="000000"/>
          <w:sz w:val="24"/>
          <w:szCs w:val="28"/>
          <w:rtl/>
          <w:lang w:bidi="fa-IR"/>
        </w:rPr>
        <w:t xml:space="preserve">ولی </w:t>
      </w:r>
      <w:r w:rsidRPr="006C6B95">
        <w:rPr>
          <w:rFonts w:ascii="Times New Roman" w:hAnsi="Times New Roman" w:cs="B Lotus"/>
          <w:color w:val="000000"/>
          <w:sz w:val="24"/>
          <w:szCs w:val="28"/>
          <w:rtl/>
          <w:lang w:bidi="fa-IR"/>
        </w:rPr>
        <w:t xml:space="preserve">اثر </w:t>
      </w:r>
      <w:r w:rsidRPr="006C6B95">
        <w:rPr>
          <w:rFonts w:ascii="Times New Roman" w:hAnsi="Times New Roman" w:cs="B Lotus" w:hint="cs"/>
          <w:color w:val="000000"/>
          <w:sz w:val="24"/>
          <w:szCs w:val="28"/>
          <w:rtl/>
          <w:lang w:bidi="fa-IR"/>
        </w:rPr>
        <w:t>تیمار</w:t>
      </w:r>
      <w:r w:rsidR="00ED6353">
        <w:rPr>
          <w:rFonts w:ascii="Times New Roman" w:hAnsi="Times New Roman" w:cs="B Lotus" w:hint="cs"/>
          <w:color w:val="000000"/>
          <w:sz w:val="24"/>
          <w:szCs w:val="28"/>
          <w:rtl/>
          <w:lang w:bidi="fa-IR"/>
        </w:rPr>
        <w:t xml:space="preserve">ها </w:t>
      </w:r>
      <w:r w:rsidRPr="006C6B95">
        <w:rPr>
          <w:rFonts w:ascii="Times New Roman" w:hAnsi="Times New Roman" w:cs="B Lotus" w:hint="cs"/>
          <w:color w:val="000000"/>
          <w:sz w:val="24"/>
          <w:szCs w:val="28"/>
          <w:rtl/>
          <w:lang w:bidi="fa-IR"/>
        </w:rPr>
        <w:t xml:space="preserve"> بر میزان </w:t>
      </w:r>
      <w:r>
        <w:rPr>
          <w:rFonts w:ascii="Times New Roman" w:hAnsi="Times New Roman" w:cs="B Lotus" w:hint="cs"/>
          <w:color w:val="000000"/>
          <w:sz w:val="24"/>
          <w:szCs w:val="28"/>
          <w:rtl/>
          <w:lang w:bidi="fa-IR"/>
        </w:rPr>
        <w:t>اسیدهای چرب پالمتیک، لینولنیک و استئاریک</w:t>
      </w:r>
      <w:r w:rsidRPr="006C6B95">
        <w:rPr>
          <w:rFonts w:ascii="Times New Roman" w:hAnsi="Times New Roman" w:cs="B Lotus" w:hint="cs"/>
          <w:color w:val="000000"/>
          <w:sz w:val="24"/>
          <w:szCs w:val="28"/>
          <w:rtl/>
          <w:lang w:bidi="fa-IR"/>
        </w:rPr>
        <w:t xml:space="preserve"> معنی</w:t>
      </w:r>
      <w:r w:rsidRPr="006C6B95">
        <w:rPr>
          <w:rFonts w:ascii="Times New Roman" w:hAnsi="Times New Roman" w:cs="B Lotus"/>
          <w:color w:val="000000"/>
          <w:sz w:val="24"/>
          <w:szCs w:val="28"/>
          <w:rtl/>
          <w:lang w:bidi="fa-IR"/>
        </w:rPr>
        <w:softHyphen/>
      </w:r>
      <w:r w:rsidRPr="006C6B95">
        <w:rPr>
          <w:rFonts w:ascii="Times New Roman" w:hAnsi="Times New Roman" w:cs="B Lotus" w:hint="cs"/>
          <w:color w:val="000000"/>
          <w:sz w:val="24"/>
          <w:szCs w:val="28"/>
          <w:rtl/>
          <w:lang w:bidi="fa-IR"/>
        </w:rPr>
        <w:t>دار نبود (جدول 4-</w:t>
      </w:r>
      <w:r w:rsidR="00DD06A3">
        <w:rPr>
          <w:rFonts w:ascii="Times New Roman" w:hAnsi="Times New Roman" w:cs="B Lotus" w:hint="cs"/>
          <w:color w:val="000000"/>
          <w:sz w:val="24"/>
          <w:szCs w:val="28"/>
          <w:rtl/>
          <w:lang w:bidi="fa-IR"/>
        </w:rPr>
        <w:t>7</w:t>
      </w:r>
      <w:r w:rsidRPr="006C6B95">
        <w:rPr>
          <w:rFonts w:ascii="Times New Roman" w:hAnsi="Times New Roman" w:cs="B Lotus" w:hint="cs"/>
          <w:color w:val="000000"/>
          <w:sz w:val="24"/>
          <w:szCs w:val="28"/>
          <w:rtl/>
          <w:lang w:bidi="fa-IR"/>
        </w:rPr>
        <w:t xml:space="preserve">). </w:t>
      </w:r>
      <w:r w:rsidRPr="006C6B95">
        <w:rPr>
          <w:rFonts w:ascii="Times New Roman" w:hAnsi="Times New Roman" w:cs="B Lotus"/>
          <w:color w:val="000000"/>
          <w:sz w:val="24"/>
          <w:szCs w:val="28"/>
          <w:rtl/>
          <w:lang w:bidi="fa-IR"/>
        </w:rPr>
        <w:t xml:space="preserve">مقایسه میانگین نشان داد که </w:t>
      </w:r>
      <w:r w:rsidRPr="006C6B95">
        <w:rPr>
          <w:rFonts w:ascii="Times New Roman" w:hAnsi="Times New Roman" w:cs="B Lotus" w:hint="cs"/>
          <w:color w:val="000000"/>
          <w:sz w:val="24"/>
          <w:szCs w:val="28"/>
          <w:rtl/>
          <w:lang w:bidi="fa-IR"/>
        </w:rPr>
        <w:t>تیمار ترکیبی تیوسولفات کلسیم و پتاسیم و تیم</w:t>
      </w:r>
      <w:r>
        <w:rPr>
          <w:rFonts w:ascii="Times New Roman" w:hAnsi="Times New Roman" w:cs="B Lotus" w:hint="cs"/>
          <w:color w:val="000000"/>
          <w:sz w:val="24"/>
          <w:szCs w:val="28"/>
          <w:rtl/>
          <w:lang w:bidi="fa-IR"/>
        </w:rPr>
        <w:t>ار تیوسولفات پتاسیم به طور معنی</w:t>
      </w:r>
      <w:r>
        <w:rPr>
          <w:rFonts w:ascii="Times New Roman" w:hAnsi="Times New Roman" w:cs="B Lotus"/>
          <w:color w:val="000000"/>
          <w:sz w:val="24"/>
          <w:szCs w:val="28"/>
          <w:rtl/>
          <w:lang w:bidi="fa-IR"/>
        </w:rPr>
        <w:softHyphen/>
      </w:r>
      <w:r w:rsidRPr="006C6B95">
        <w:rPr>
          <w:rFonts w:ascii="Times New Roman" w:hAnsi="Times New Roman" w:cs="B Lotus" w:hint="cs"/>
          <w:color w:val="000000"/>
          <w:sz w:val="24"/>
          <w:szCs w:val="28"/>
          <w:rtl/>
          <w:lang w:bidi="fa-IR"/>
        </w:rPr>
        <w:t xml:space="preserve">داری موجب افزایش </w:t>
      </w:r>
      <w:r>
        <w:rPr>
          <w:rFonts w:ascii="Times New Roman" w:hAnsi="Times New Roman" w:cs="B Lotus" w:hint="cs"/>
          <w:color w:val="000000"/>
          <w:sz w:val="24"/>
          <w:szCs w:val="28"/>
          <w:rtl/>
          <w:lang w:bidi="fa-IR"/>
        </w:rPr>
        <w:t xml:space="preserve">میزان اسید لینولئیک شدند و اختلاف قابل ملاحظه ای بین تیمار ترکیبی تیوسولفات پتاسیم و کلسیم، تیمار تیوسولفات کلسیم و تیوسولفات پتاسیم مشاهده نشد </w:t>
      </w:r>
      <w:r w:rsidRPr="006C6B95">
        <w:rPr>
          <w:rFonts w:ascii="Times New Roman" w:hAnsi="Times New Roman" w:cs="B Lotus" w:hint="cs"/>
          <w:color w:val="000000"/>
          <w:sz w:val="24"/>
          <w:szCs w:val="28"/>
          <w:rtl/>
          <w:lang w:bidi="fa-IR"/>
        </w:rPr>
        <w:t xml:space="preserve"> (شکل 4-</w:t>
      </w:r>
      <w:r w:rsidR="00DD06A3">
        <w:rPr>
          <w:rFonts w:ascii="Times New Roman" w:hAnsi="Times New Roman" w:cs="B Lotus" w:hint="cs"/>
          <w:color w:val="000000"/>
          <w:sz w:val="24"/>
          <w:szCs w:val="28"/>
          <w:rtl/>
          <w:lang w:bidi="fa-IR"/>
        </w:rPr>
        <w:t>12</w:t>
      </w:r>
      <w:r w:rsidRPr="006C6B95">
        <w:rPr>
          <w:rFonts w:ascii="Times New Roman" w:hAnsi="Times New Roman" w:cs="B Lotus" w:hint="cs"/>
          <w:color w:val="000000"/>
          <w:sz w:val="24"/>
          <w:szCs w:val="28"/>
          <w:rtl/>
          <w:lang w:bidi="fa-IR"/>
        </w:rPr>
        <w:t xml:space="preserve">). </w:t>
      </w:r>
      <w:r w:rsidR="00DD06A3">
        <w:rPr>
          <w:rFonts w:ascii="Times New Roman" w:hAnsi="Times New Roman" w:cs="B Lotus" w:hint="cs"/>
          <w:color w:val="000000"/>
          <w:sz w:val="24"/>
          <w:szCs w:val="28"/>
          <w:rtl/>
          <w:lang w:bidi="fa-IR"/>
        </w:rPr>
        <w:t xml:space="preserve">بیشترین میزان لینولئیک در تیمار ترکیبی تیوسولفات پتاسیم کلسیم مشاهده شد و </w:t>
      </w:r>
      <w:r w:rsidRPr="006C6B95">
        <w:rPr>
          <w:rFonts w:ascii="Times New Roman" w:hAnsi="Times New Roman" w:cs="B Lotus" w:hint="cs"/>
          <w:color w:val="000000"/>
          <w:sz w:val="24"/>
          <w:szCs w:val="28"/>
          <w:rtl/>
          <w:lang w:bidi="fa-IR"/>
        </w:rPr>
        <w:t xml:space="preserve">کمترین میزان </w:t>
      </w:r>
      <w:r>
        <w:rPr>
          <w:rFonts w:ascii="Times New Roman" w:hAnsi="Times New Roman" w:cs="B Lotus" w:hint="cs"/>
          <w:color w:val="000000"/>
          <w:sz w:val="24"/>
          <w:szCs w:val="28"/>
          <w:rtl/>
          <w:lang w:bidi="fa-IR"/>
        </w:rPr>
        <w:t xml:space="preserve">لینولئیک </w:t>
      </w:r>
      <w:r w:rsidRPr="006C6B95">
        <w:rPr>
          <w:rFonts w:ascii="Times New Roman" w:hAnsi="Times New Roman" w:cs="B Lotus" w:hint="cs"/>
          <w:color w:val="000000"/>
          <w:sz w:val="24"/>
          <w:szCs w:val="28"/>
          <w:rtl/>
          <w:lang w:bidi="fa-IR"/>
        </w:rPr>
        <w:t>در شاهد (</w:t>
      </w:r>
      <w:r>
        <w:rPr>
          <w:rFonts w:ascii="Times New Roman" w:hAnsi="Times New Roman" w:cs="B Lotus" w:hint="cs"/>
          <w:color w:val="000000"/>
          <w:sz w:val="24"/>
          <w:szCs w:val="28"/>
          <w:rtl/>
          <w:lang w:bidi="fa-IR"/>
        </w:rPr>
        <w:t>2/51</w:t>
      </w:r>
      <w:r w:rsidRPr="006C6B95">
        <w:rPr>
          <w:rFonts w:ascii="Times New Roman" w:hAnsi="Times New Roman" w:cs="B Lotus" w:hint="cs"/>
          <w:color w:val="000000"/>
          <w:sz w:val="24"/>
          <w:szCs w:val="28"/>
          <w:rtl/>
          <w:lang w:bidi="fa-IR"/>
        </w:rPr>
        <w:t xml:space="preserve"> </w:t>
      </w:r>
      <w:r w:rsidR="00D01033">
        <w:rPr>
          <w:rFonts w:ascii="Times New Roman" w:hAnsi="Times New Roman" w:cs="B Lotus" w:hint="cs"/>
          <w:color w:val="000000"/>
          <w:sz w:val="24"/>
          <w:szCs w:val="28"/>
          <w:rtl/>
          <w:lang w:bidi="fa-IR"/>
        </w:rPr>
        <w:t>درصد</w:t>
      </w:r>
      <w:r w:rsidRPr="006C6B95">
        <w:rPr>
          <w:rFonts w:ascii="Times New Roman" w:hAnsi="Times New Roman" w:cs="B Lotus" w:hint="cs"/>
          <w:color w:val="000000"/>
          <w:sz w:val="24"/>
          <w:szCs w:val="28"/>
          <w:rtl/>
          <w:lang w:bidi="fa-IR"/>
        </w:rPr>
        <w:t xml:space="preserve">) مشاهده شد که اختلاف معنی داری با </w:t>
      </w:r>
      <w:r>
        <w:rPr>
          <w:rFonts w:ascii="Times New Roman" w:hAnsi="Times New Roman" w:cs="B Lotus" w:hint="cs"/>
          <w:color w:val="000000"/>
          <w:sz w:val="24"/>
          <w:szCs w:val="28"/>
          <w:rtl/>
          <w:lang w:bidi="fa-IR"/>
        </w:rPr>
        <w:t xml:space="preserve">بقیه تیمارها داشت. </w:t>
      </w:r>
      <w:r w:rsidRPr="006C6B95">
        <w:rPr>
          <w:rFonts w:ascii="Times New Roman" w:hAnsi="Times New Roman" w:cs="B Lotus" w:hint="cs"/>
          <w:color w:val="000000"/>
          <w:sz w:val="24"/>
          <w:szCs w:val="28"/>
          <w:rtl/>
          <w:lang w:bidi="fa-IR"/>
        </w:rPr>
        <w:t xml:space="preserve"> تیمار ترکیبی تیوسولفات کلسیم و پتاسیم (</w:t>
      </w:r>
      <w:r>
        <w:rPr>
          <w:rFonts w:ascii="Times New Roman" w:hAnsi="Times New Roman" w:cs="B Lotus" w:hint="cs"/>
          <w:color w:val="000000"/>
          <w:sz w:val="24"/>
          <w:szCs w:val="28"/>
          <w:rtl/>
          <w:lang w:bidi="fa-IR"/>
        </w:rPr>
        <w:t>20/33</w:t>
      </w:r>
      <w:r w:rsidRPr="006C6B95">
        <w:rPr>
          <w:rFonts w:ascii="Times New Roman" w:hAnsi="Times New Roman" w:cs="B Lotus" w:hint="cs"/>
          <w:color w:val="000000"/>
          <w:sz w:val="24"/>
          <w:szCs w:val="28"/>
          <w:rtl/>
          <w:lang w:bidi="fa-IR"/>
        </w:rPr>
        <w:t xml:space="preserve"> درصد) </w:t>
      </w:r>
      <w:r>
        <w:rPr>
          <w:rFonts w:ascii="Times New Roman" w:hAnsi="Times New Roman" w:cs="B Lotus" w:hint="cs"/>
          <w:color w:val="000000"/>
          <w:sz w:val="24"/>
          <w:szCs w:val="28"/>
          <w:rtl/>
          <w:lang w:bidi="fa-IR"/>
        </w:rPr>
        <w:t xml:space="preserve">و تیمار تیوسولفات پتاسیم (12/28 درصد) </w:t>
      </w:r>
      <w:r w:rsidRPr="006C6B95">
        <w:rPr>
          <w:rFonts w:ascii="Times New Roman" w:hAnsi="Times New Roman" w:cs="B Lotus" w:hint="cs"/>
          <w:color w:val="000000"/>
          <w:sz w:val="24"/>
          <w:szCs w:val="28"/>
          <w:rtl/>
          <w:lang w:bidi="fa-IR"/>
        </w:rPr>
        <w:t xml:space="preserve">موجب افزایش </w:t>
      </w:r>
      <w:r>
        <w:rPr>
          <w:rFonts w:ascii="Times New Roman" w:hAnsi="Times New Roman" w:cs="B Lotus" w:hint="cs"/>
          <w:color w:val="000000"/>
          <w:sz w:val="24"/>
          <w:szCs w:val="28"/>
          <w:rtl/>
          <w:lang w:bidi="fa-IR"/>
        </w:rPr>
        <w:t>لینولئیک اسید میوه گردو نسبت به شاهد</w:t>
      </w:r>
      <w:r w:rsidRPr="006C6B95">
        <w:rPr>
          <w:rFonts w:ascii="Times New Roman" w:hAnsi="Times New Roman" w:cs="B Lotus" w:hint="cs"/>
          <w:color w:val="000000"/>
          <w:sz w:val="24"/>
          <w:szCs w:val="28"/>
          <w:rtl/>
          <w:lang w:bidi="fa-IR"/>
        </w:rPr>
        <w:t xml:space="preserve"> شدند. </w:t>
      </w:r>
    </w:p>
    <w:p w14:paraId="5475EFCA" w14:textId="77777777" w:rsidR="00ED6353" w:rsidRPr="006C6B95" w:rsidRDefault="00ED6353" w:rsidP="00ED6353">
      <w:pPr>
        <w:bidi/>
        <w:spacing w:line="360" w:lineRule="auto"/>
        <w:jc w:val="center"/>
        <w:rPr>
          <w:rFonts w:ascii="Times New Roman" w:hAnsi="Times New Roman" w:cs="B Lotus"/>
          <w:color w:val="000000"/>
          <w:sz w:val="24"/>
          <w:szCs w:val="28"/>
          <w:rtl/>
          <w:lang w:bidi="fa-IR"/>
        </w:rPr>
      </w:pPr>
      <w:r w:rsidRPr="006C6B95">
        <w:rPr>
          <w:rFonts w:ascii="Times New Roman" w:hAnsi="Times New Roman" w:cs="B Lotus" w:hint="cs"/>
          <w:color w:val="000000"/>
          <w:sz w:val="24"/>
          <w:szCs w:val="28"/>
          <w:rtl/>
          <w:lang w:bidi="fa-IR"/>
        </w:rPr>
        <w:t>جدول 4-</w:t>
      </w:r>
      <w:r>
        <w:rPr>
          <w:rFonts w:ascii="Times New Roman" w:hAnsi="Times New Roman" w:cs="B Lotus" w:hint="cs"/>
          <w:color w:val="000000"/>
          <w:sz w:val="24"/>
          <w:szCs w:val="28"/>
          <w:rtl/>
          <w:lang w:bidi="fa-IR"/>
        </w:rPr>
        <w:t>7</w:t>
      </w:r>
      <w:r w:rsidRPr="006C6B95">
        <w:rPr>
          <w:rFonts w:ascii="Times New Roman" w:hAnsi="Times New Roman" w:cs="B Lotus" w:hint="cs"/>
          <w:color w:val="000000"/>
          <w:sz w:val="24"/>
          <w:szCs w:val="28"/>
          <w:rtl/>
          <w:lang w:bidi="fa-IR"/>
        </w:rPr>
        <w:t>- نتایج تجزیه واریانس</w:t>
      </w:r>
      <w:r w:rsidRPr="006C6B95">
        <w:rPr>
          <w:rFonts w:ascii="Times New Roman" w:hAnsi="Times New Roman" w:cs="B Lotus"/>
          <w:color w:val="000000"/>
          <w:sz w:val="24"/>
          <w:szCs w:val="28"/>
          <w:rtl/>
          <w:lang w:bidi="fa-IR"/>
        </w:rPr>
        <w:t xml:space="preserve"> اثر </w:t>
      </w:r>
      <w:r w:rsidRPr="006C6B95">
        <w:rPr>
          <w:rFonts w:ascii="Times New Roman" w:hAnsi="Times New Roman" w:cs="B Lotus" w:hint="cs"/>
          <w:color w:val="000000"/>
          <w:sz w:val="24"/>
          <w:szCs w:val="28"/>
          <w:rtl/>
          <w:lang w:bidi="fa-IR"/>
        </w:rPr>
        <w:t>تیمار</w:t>
      </w:r>
      <w:r>
        <w:rPr>
          <w:rFonts w:ascii="Times New Roman" w:hAnsi="Times New Roman" w:cs="B Lotus" w:hint="cs"/>
          <w:color w:val="000000"/>
          <w:sz w:val="24"/>
          <w:szCs w:val="28"/>
          <w:rtl/>
          <w:lang w:bidi="fa-IR"/>
        </w:rPr>
        <w:t>های</w:t>
      </w:r>
      <w:r w:rsidRPr="006C6B95">
        <w:rPr>
          <w:rFonts w:ascii="Times New Roman" w:hAnsi="Times New Roman" w:cs="B Lotus" w:hint="cs"/>
          <w:color w:val="000000"/>
          <w:sz w:val="24"/>
          <w:szCs w:val="28"/>
          <w:rtl/>
          <w:lang w:bidi="fa-IR"/>
        </w:rPr>
        <w:t xml:space="preserve"> تیوسولفات کلسیم، تیوسولفات پتاسیم و ترکیب تیوسولفات کلسیم و پتاسیم</w:t>
      </w:r>
      <w:r w:rsidRPr="006C6B95">
        <w:rPr>
          <w:rFonts w:ascii="Times New Roman" w:hAnsi="Times New Roman" w:cs="B Lotus"/>
          <w:color w:val="000000"/>
          <w:sz w:val="24"/>
          <w:szCs w:val="28"/>
          <w:rtl/>
          <w:lang w:bidi="fa-IR"/>
        </w:rPr>
        <w:t xml:space="preserve"> بر برخ</w:t>
      </w:r>
      <w:r w:rsidRPr="006C6B95">
        <w:rPr>
          <w:rFonts w:ascii="Times New Roman" w:hAnsi="Times New Roman" w:cs="B Lotus" w:hint="cs"/>
          <w:color w:val="000000"/>
          <w:sz w:val="24"/>
          <w:szCs w:val="28"/>
          <w:rtl/>
          <w:lang w:bidi="fa-IR"/>
        </w:rPr>
        <w:t>ی</w:t>
      </w:r>
      <w:r w:rsidRPr="006C6B95">
        <w:rPr>
          <w:rFonts w:ascii="Times New Roman" w:hAnsi="Times New Roman" w:cs="B Lotus"/>
          <w:color w:val="000000"/>
          <w:sz w:val="24"/>
          <w:szCs w:val="28"/>
          <w:rtl/>
          <w:lang w:bidi="fa-IR"/>
        </w:rPr>
        <w:t xml:space="preserve"> صفات فیزیک</w:t>
      </w:r>
      <w:r>
        <w:rPr>
          <w:rFonts w:ascii="Times New Roman" w:hAnsi="Times New Roman" w:cs="B Lotus" w:hint="cs"/>
          <w:color w:val="000000"/>
          <w:sz w:val="24"/>
          <w:szCs w:val="28"/>
          <w:rtl/>
          <w:lang w:bidi="fa-IR"/>
        </w:rPr>
        <w:t xml:space="preserve">ی </w:t>
      </w:r>
      <w:r w:rsidRPr="006C6B95">
        <w:rPr>
          <w:rFonts w:ascii="Times New Roman" w:hAnsi="Times New Roman" w:cs="B Lotus"/>
          <w:color w:val="000000"/>
          <w:sz w:val="24"/>
          <w:szCs w:val="28"/>
          <w:rtl/>
          <w:lang w:bidi="fa-IR"/>
        </w:rPr>
        <w:t>و</w:t>
      </w:r>
      <w:r>
        <w:rPr>
          <w:rFonts w:ascii="Times New Roman" w:hAnsi="Times New Roman" w:cs="B Lotus" w:hint="cs"/>
          <w:color w:val="000000"/>
          <w:sz w:val="24"/>
          <w:szCs w:val="28"/>
          <w:rtl/>
          <w:lang w:bidi="fa-IR"/>
        </w:rPr>
        <w:t xml:space="preserve"> </w:t>
      </w:r>
      <w:r w:rsidRPr="006C6B95">
        <w:rPr>
          <w:rFonts w:ascii="Times New Roman" w:hAnsi="Times New Roman" w:cs="B Lotus"/>
          <w:color w:val="000000"/>
          <w:sz w:val="24"/>
          <w:szCs w:val="28"/>
          <w:rtl/>
          <w:lang w:bidi="fa-IR"/>
        </w:rPr>
        <w:t>شیمیایی</w:t>
      </w:r>
      <w:r w:rsidRPr="006C6B95">
        <w:rPr>
          <w:rFonts w:ascii="Times New Roman" w:hAnsi="Times New Roman" w:cs="B Lotus" w:hint="cs"/>
          <w:color w:val="000000"/>
          <w:sz w:val="24"/>
          <w:szCs w:val="28"/>
          <w:rtl/>
          <w:lang w:bidi="fa-IR"/>
        </w:rPr>
        <w:t xml:space="preserve"> </w:t>
      </w:r>
      <w:r>
        <w:rPr>
          <w:rFonts w:ascii="Times New Roman" w:hAnsi="Times New Roman" w:cs="B Lotus" w:hint="cs"/>
          <w:color w:val="000000"/>
          <w:sz w:val="24"/>
          <w:szCs w:val="28"/>
          <w:rtl/>
          <w:lang w:bidi="fa-IR"/>
        </w:rPr>
        <w:t xml:space="preserve">میوه </w:t>
      </w:r>
      <w:r w:rsidRPr="006C6B95">
        <w:rPr>
          <w:rFonts w:ascii="Times New Roman" w:hAnsi="Times New Roman" w:cs="B Lotus" w:hint="cs"/>
          <w:color w:val="000000"/>
          <w:sz w:val="24"/>
          <w:szCs w:val="28"/>
          <w:rtl/>
          <w:lang w:bidi="fa-IR"/>
        </w:rPr>
        <w:t>گردو رقم چندلر</w:t>
      </w:r>
    </w:p>
    <w:tbl>
      <w:tblPr>
        <w:bidiVisual/>
        <w:tblW w:w="10875" w:type="dxa"/>
        <w:tblInd w:w="-8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59"/>
        <w:gridCol w:w="1260"/>
        <w:gridCol w:w="1440"/>
        <w:gridCol w:w="1440"/>
        <w:gridCol w:w="1748"/>
        <w:gridCol w:w="1701"/>
        <w:gridCol w:w="1276"/>
      </w:tblGrid>
      <w:tr w:rsidR="00ED6353" w:rsidRPr="00CC0598" w14:paraId="17B4573B" w14:textId="77777777" w:rsidTr="005A19FB">
        <w:trPr>
          <w:trHeight w:val="737"/>
        </w:trPr>
        <w:tc>
          <w:tcPr>
            <w:tcW w:w="1951" w:type="dxa"/>
            <w:tcBorders>
              <w:left w:val="nil"/>
              <w:bottom w:val="single" w:sz="4" w:space="0" w:color="auto"/>
              <w:right w:val="nil"/>
            </w:tcBorders>
            <w:shd w:val="clear" w:color="auto" w:fill="auto"/>
          </w:tcPr>
          <w:p w14:paraId="4B7CEA81" w14:textId="77777777" w:rsidR="00ED6353" w:rsidRPr="00CC0598" w:rsidRDefault="00ED6353" w:rsidP="006703A0">
            <w:pPr>
              <w:bidi/>
              <w:spacing w:after="0" w:line="360" w:lineRule="auto"/>
              <w:jc w:val="center"/>
              <w:rPr>
                <w:rFonts w:ascii="Times New Roman" w:hAnsi="Times New Roman" w:cs="B Lotus"/>
                <w:color w:val="000000"/>
                <w:sz w:val="24"/>
                <w:szCs w:val="28"/>
                <w:rtl/>
                <w:lang w:bidi="fa-IR"/>
              </w:rPr>
            </w:pPr>
          </w:p>
        </w:tc>
        <w:tc>
          <w:tcPr>
            <w:tcW w:w="5947" w:type="dxa"/>
            <w:gridSpan w:val="5"/>
            <w:tcBorders>
              <w:left w:val="nil"/>
              <w:bottom w:val="single" w:sz="4" w:space="0" w:color="auto"/>
              <w:right w:val="nil"/>
            </w:tcBorders>
            <w:shd w:val="clear" w:color="auto" w:fill="auto"/>
          </w:tcPr>
          <w:p w14:paraId="123D33B4" w14:textId="77777777" w:rsidR="00ED6353" w:rsidRPr="00CC0598" w:rsidRDefault="00ED6353" w:rsidP="006703A0">
            <w:pPr>
              <w:bidi/>
              <w:spacing w:line="360" w:lineRule="auto"/>
              <w:jc w:val="center"/>
              <w:rPr>
                <w:rFonts w:ascii="Times New Roman" w:hAnsi="Times New Roman" w:cs="B Lotus"/>
                <w:color w:val="000000"/>
                <w:sz w:val="24"/>
                <w:szCs w:val="28"/>
                <w:rtl/>
                <w:lang w:bidi="fa-IR"/>
              </w:rPr>
            </w:pPr>
            <w:r w:rsidRPr="00CC0598">
              <w:rPr>
                <w:rFonts w:ascii="Times New Roman" w:hAnsi="Times New Roman" w:cs="B Lotus" w:hint="cs"/>
                <w:color w:val="000000"/>
                <w:sz w:val="24"/>
                <w:szCs w:val="28"/>
                <w:rtl/>
                <w:lang w:bidi="fa-IR"/>
              </w:rPr>
              <w:t>میانگین مربعات</w:t>
            </w:r>
          </w:p>
        </w:tc>
        <w:tc>
          <w:tcPr>
            <w:tcW w:w="1701" w:type="dxa"/>
            <w:tcBorders>
              <w:left w:val="nil"/>
              <w:bottom w:val="single" w:sz="4" w:space="0" w:color="auto"/>
              <w:right w:val="nil"/>
            </w:tcBorders>
          </w:tcPr>
          <w:p w14:paraId="50F535E4" w14:textId="77777777" w:rsidR="00ED6353" w:rsidRPr="00CC0598" w:rsidRDefault="00ED6353" w:rsidP="006703A0">
            <w:pPr>
              <w:bidi/>
              <w:spacing w:line="360" w:lineRule="auto"/>
              <w:jc w:val="center"/>
              <w:rPr>
                <w:rFonts w:ascii="Times New Roman" w:hAnsi="Times New Roman" w:cs="B Lotus"/>
                <w:color w:val="000000"/>
                <w:sz w:val="24"/>
                <w:szCs w:val="28"/>
                <w:rtl/>
                <w:lang w:bidi="fa-IR"/>
              </w:rPr>
            </w:pPr>
          </w:p>
        </w:tc>
        <w:tc>
          <w:tcPr>
            <w:tcW w:w="1276" w:type="dxa"/>
            <w:tcBorders>
              <w:left w:val="nil"/>
              <w:bottom w:val="single" w:sz="4" w:space="0" w:color="auto"/>
              <w:right w:val="nil"/>
            </w:tcBorders>
          </w:tcPr>
          <w:p w14:paraId="6A2139D4" w14:textId="77777777" w:rsidR="00ED6353" w:rsidRPr="00CC0598" w:rsidRDefault="00ED6353" w:rsidP="006703A0">
            <w:pPr>
              <w:bidi/>
              <w:spacing w:line="360" w:lineRule="auto"/>
              <w:jc w:val="center"/>
              <w:rPr>
                <w:rFonts w:ascii="Times New Roman" w:hAnsi="Times New Roman" w:cs="B Lotus"/>
                <w:color w:val="000000"/>
                <w:sz w:val="24"/>
                <w:szCs w:val="28"/>
                <w:rtl/>
                <w:lang w:bidi="fa-IR"/>
              </w:rPr>
            </w:pPr>
          </w:p>
        </w:tc>
      </w:tr>
      <w:tr w:rsidR="00ED6353" w:rsidRPr="00CC0598" w14:paraId="027833E0" w14:textId="77777777" w:rsidTr="005A19FB">
        <w:trPr>
          <w:trHeight w:val="863"/>
        </w:trPr>
        <w:tc>
          <w:tcPr>
            <w:tcW w:w="2010" w:type="dxa"/>
            <w:gridSpan w:val="2"/>
            <w:tcBorders>
              <w:left w:val="nil"/>
              <w:bottom w:val="single" w:sz="4" w:space="0" w:color="auto"/>
              <w:right w:val="nil"/>
            </w:tcBorders>
            <w:shd w:val="clear" w:color="auto" w:fill="auto"/>
          </w:tcPr>
          <w:p w14:paraId="7C832468" w14:textId="77777777" w:rsidR="00ED6353" w:rsidRPr="00CC0598" w:rsidRDefault="00ED6353"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منابع تغییرات</w:t>
            </w:r>
          </w:p>
        </w:tc>
        <w:tc>
          <w:tcPr>
            <w:tcW w:w="1260" w:type="dxa"/>
            <w:tcBorders>
              <w:left w:val="nil"/>
              <w:bottom w:val="single" w:sz="4" w:space="0" w:color="auto"/>
              <w:right w:val="nil"/>
            </w:tcBorders>
            <w:shd w:val="clear" w:color="auto" w:fill="auto"/>
          </w:tcPr>
          <w:p w14:paraId="4E18AFE7" w14:textId="77777777" w:rsidR="00ED6353" w:rsidRPr="00CC0598" w:rsidRDefault="00ED6353"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درجه آزادی</w:t>
            </w:r>
          </w:p>
        </w:tc>
        <w:tc>
          <w:tcPr>
            <w:tcW w:w="1440" w:type="dxa"/>
            <w:tcBorders>
              <w:left w:val="nil"/>
              <w:bottom w:val="single" w:sz="4" w:space="0" w:color="auto"/>
              <w:right w:val="nil"/>
            </w:tcBorders>
            <w:shd w:val="clear" w:color="auto" w:fill="auto"/>
          </w:tcPr>
          <w:p w14:paraId="24211027" w14:textId="77777777" w:rsidR="00ED6353" w:rsidRPr="00CC0598" w:rsidRDefault="005A19FB" w:rsidP="005A19FB">
            <w:pPr>
              <w:bidi/>
              <w:spacing w:line="360" w:lineRule="auto"/>
              <w:rPr>
                <w:rFonts w:ascii="Times New Roman" w:hAnsi="Times New Roman" w:cs="B Lotus"/>
                <w:color w:val="000000"/>
                <w:lang w:bidi="fa-IR"/>
              </w:rPr>
            </w:pPr>
            <w:r>
              <w:rPr>
                <w:rFonts w:ascii="Times New Roman" w:hAnsi="Times New Roman" w:cs="B Lotus" w:hint="cs"/>
                <w:color w:val="000000"/>
                <w:rtl/>
                <w:lang w:bidi="fa-IR"/>
              </w:rPr>
              <w:t xml:space="preserve">اسید </w:t>
            </w:r>
            <w:r w:rsidR="00ED6353" w:rsidRPr="00CC0598">
              <w:rPr>
                <w:rFonts w:ascii="Times New Roman" w:hAnsi="Times New Roman" w:cs="B Lotus" w:hint="cs"/>
                <w:color w:val="000000"/>
                <w:rtl/>
                <w:lang w:bidi="fa-IR"/>
              </w:rPr>
              <w:t>اولئیک</w:t>
            </w:r>
          </w:p>
        </w:tc>
        <w:tc>
          <w:tcPr>
            <w:tcW w:w="1440" w:type="dxa"/>
            <w:tcBorders>
              <w:left w:val="nil"/>
              <w:bottom w:val="single" w:sz="4" w:space="0" w:color="auto"/>
              <w:right w:val="nil"/>
            </w:tcBorders>
            <w:shd w:val="clear" w:color="auto" w:fill="auto"/>
          </w:tcPr>
          <w:p w14:paraId="23757CD7" w14:textId="77777777" w:rsidR="00ED6353" w:rsidRPr="00CC0598" w:rsidRDefault="005A19FB" w:rsidP="006703A0">
            <w:pPr>
              <w:bidi/>
              <w:spacing w:line="360" w:lineRule="auto"/>
              <w:jc w:val="center"/>
              <w:rPr>
                <w:rFonts w:ascii="Times New Roman" w:hAnsi="Times New Roman" w:cs="B Lotus"/>
                <w:color w:val="000000"/>
                <w:rtl/>
                <w:lang w:bidi="fa-IR"/>
              </w:rPr>
            </w:pPr>
            <w:r>
              <w:rPr>
                <w:rFonts w:ascii="Times New Roman" w:hAnsi="Times New Roman" w:cs="B Lotus" w:hint="cs"/>
                <w:color w:val="000000"/>
                <w:rtl/>
                <w:lang w:bidi="fa-IR"/>
              </w:rPr>
              <w:t xml:space="preserve">اسید </w:t>
            </w:r>
            <w:r w:rsidR="00ED6353" w:rsidRPr="00CC0598">
              <w:rPr>
                <w:rFonts w:ascii="Times New Roman" w:hAnsi="Times New Roman" w:cs="B Lotus" w:hint="cs"/>
                <w:color w:val="000000"/>
                <w:rtl/>
                <w:lang w:bidi="fa-IR"/>
              </w:rPr>
              <w:t>لینو</w:t>
            </w:r>
            <w:r w:rsidR="00634C2D" w:rsidRPr="00CC0598">
              <w:rPr>
                <w:rFonts w:ascii="Times New Roman" w:hAnsi="Times New Roman" w:cs="B Lotus" w:hint="cs"/>
                <w:color w:val="000000"/>
                <w:rtl/>
                <w:lang w:bidi="fa-IR"/>
              </w:rPr>
              <w:t>ل</w:t>
            </w:r>
            <w:r w:rsidR="00ED6353" w:rsidRPr="00CC0598">
              <w:rPr>
                <w:rFonts w:ascii="Times New Roman" w:hAnsi="Times New Roman" w:cs="B Lotus" w:hint="cs"/>
                <w:color w:val="000000"/>
                <w:rtl/>
                <w:lang w:bidi="fa-IR"/>
              </w:rPr>
              <w:t>ئیک</w:t>
            </w:r>
          </w:p>
        </w:tc>
        <w:tc>
          <w:tcPr>
            <w:tcW w:w="1748" w:type="dxa"/>
            <w:tcBorders>
              <w:left w:val="nil"/>
              <w:bottom w:val="single" w:sz="4" w:space="0" w:color="auto"/>
              <w:right w:val="nil"/>
            </w:tcBorders>
            <w:shd w:val="clear" w:color="auto" w:fill="auto"/>
          </w:tcPr>
          <w:p w14:paraId="6D430152" w14:textId="77777777" w:rsidR="00ED6353" w:rsidRPr="00CC0598" w:rsidRDefault="005A19FB" w:rsidP="006703A0">
            <w:pPr>
              <w:bidi/>
              <w:spacing w:line="360" w:lineRule="auto"/>
              <w:jc w:val="center"/>
              <w:rPr>
                <w:rFonts w:ascii="Times New Roman" w:hAnsi="Times New Roman" w:cs="B Lotus"/>
                <w:color w:val="000000"/>
                <w:rtl/>
                <w:lang w:bidi="fa-IR"/>
              </w:rPr>
            </w:pPr>
            <w:r>
              <w:rPr>
                <w:rFonts w:ascii="Times New Roman" w:hAnsi="Times New Roman" w:cs="B Lotus" w:hint="cs"/>
                <w:color w:val="000000"/>
                <w:rtl/>
                <w:lang w:bidi="fa-IR"/>
              </w:rPr>
              <w:t xml:space="preserve">اسید </w:t>
            </w:r>
            <w:r w:rsidR="00ED6353" w:rsidRPr="00CC0598">
              <w:rPr>
                <w:rFonts w:ascii="Times New Roman" w:hAnsi="Times New Roman" w:cs="B Lotus" w:hint="cs"/>
                <w:color w:val="000000"/>
                <w:rtl/>
                <w:lang w:bidi="fa-IR"/>
              </w:rPr>
              <w:t>لینولنیک</w:t>
            </w:r>
          </w:p>
        </w:tc>
        <w:tc>
          <w:tcPr>
            <w:tcW w:w="1701" w:type="dxa"/>
            <w:tcBorders>
              <w:left w:val="nil"/>
              <w:bottom w:val="single" w:sz="4" w:space="0" w:color="auto"/>
              <w:right w:val="nil"/>
            </w:tcBorders>
          </w:tcPr>
          <w:p w14:paraId="3E968FFD" w14:textId="77777777" w:rsidR="00ED6353" w:rsidRPr="00CC0598" w:rsidRDefault="005A19FB" w:rsidP="006703A0">
            <w:pPr>
              <w:bidi/>
              <w:spacing w:line="360" w:lineRule="auto"/>
              <w:jc w:val="center"/>
              <w:rPr>
                <w:rFonts w:ascii="Times New Roman" w:hAnsi="Times New Roman" w:cs="B Lotus"/>
                <w:color w:val="000000"/>
                <w:rtl/>
                <w:lang w:bidi="fa-IR"/>
              </w:rPr>
            </w:pPr>
            <w:r>
              <w:rPr>
                <w:rFonts w:ascii="Times New Roman" w:hAnsi="Times New Roman" w:cs="B Lotus" w:hint="cs"/>
                <w:color w:val="000000"/>
                <w:rtl/>
                <w:lang w:bidi="fa-IR"/>
              </w:rPr>
              <w:t xml:space="preserve"> اسید </w:t>
            </w:r>
            <w:r w:rsidR="00ED6353" w:rsidRPr="00CC0598">
              <w:rPr>
                <w:rFonts w:ascii="Times New Roman" w:hAnsi="Times New Roman" w:cs="B Lotus" w:hint="cs"/>
                <w:color w:val="000000"/>
                <w:rtl/>
                <w:lang w:bidi="fa-IR"/>
              </w:rPr>
              <w:t>پالمتیک</w:t>
            </w:r>
          </w:p>
        </w:tc>
        <w:tc>
          <w:tcPr>
            <w:tcW w:w="1276" w:type="dxa"/>
            <w:tcBorders>
              <w:left w:val="nil"/>
              <w:bottom w:val="single" w:sz="4" w:space="0" w:color="auto"/>
              <w:right w:val="nil"/>
            </w:tcBorders>
          </w:tcPr>
          <w:p w14:paraId="311EB7A6" w14:textId="77777777" w:rsidR="00ED6353" w:rsidRPr="00CC0598" w:rsidRDefault="005A19FB" w:rsidP="006703A0">
            <w:pPr>
              <w:bidi/>
              <w:spacing w:line="360" w:lineRule="auto"/>
              <w:jc w:val="center"/>
              <w:rPr>
                <w:rFonts w:ascii="Times New Roman" w:hAnsi="Times New Roman" w:cs="B Lotus"/>
                <w:color w:val="000000"/>
                <w:rtl/>
                <w:lang w:bidi="fa-IR"/>
              </w:rPr>
            </w:pPr>
            <w:r>
              <w:rPr>
                <w:rFonts w:ascii="Times New Roman" w:hAnsi="Times New Roman" w:cs="B Lotus" w:hint="cs"/>
                <w:color w:val="000000"/>
                <w:rtl/>
                <w:lang w:bidi="fa-IR"/>
              </w:rPr>
              <w:t>اسید</w:t>
            </w:r>
            <w:r w:rsidR="00ED6353" w:rsidRPr="00CC0598">
              <w:rPr>
                <w:rFonts w:ascii="Times New Roman" w:hAnsi="Times New Roman" w:cs="B Lotus" w:hint="cs"/>
                <w:color w:val="000000"/>
                <w:rtl/>
                <w:lang w:bidi="fa-IR"/>
              </w:rPr>
              <w:t>ا</w:t>
            </w:r>
            <w:r>
              <w:rPr>
                <w:rFonts w:ascii="Times New Roman" w:hAnsi="Times New Roman" w:cs="B Lotus" w:hint="cs"/>
                <w:color w:val="000000"/>
                <w:rtl/>
                <w:lang w:bidi="fa-IR"/>
              </w:rPr>
              <w:t xml:space="preserve"> </w:t>
            </w:r>
            <w:r w:rsidR="00ED6353" w:rsidRPr="00CC0598">
              <w:rPr>
                <w:rFonts w:ascii="Times New Roman" w:hAnsi="Times New Roman" w:cs="B Lotus" w:hint="cs"/>
                <w:color w:val="000000"/>
                <w:rtl/>
                <w:lang w:bidi="fa-IR"/>
              </w:rPr>
              <w:t>ستئاریک</w:t>
            </w:r>
          </w:p>
        </w:tc>
      </w:tr>
      <w:tr w:rsidR="00ED6353" w:rsidRPr="00CC0598" w14:paraId="11CF6290" w14:textId="77777777" w:rsidTr="005A19FB">
        <w:trPr>
          <w:trHeight w:val="528"/>
        </w:trPr>
        <w:tc>
          <w:tcPr>
            <w:tcW w:w="2010" w:type="dxa"/>
            <w:gridSpan w:val="2"/>
            <w:tcBorders>
              <w:left w:val="nil"/>
              <w:bottom w:val="nil"/>
              <w:right w:val="nil"/>
            </w:tcBorders>
            <w:shd w:val="clear" w:color="auto" w:fill="auto"/>
          </w:tcPr>
          <w:p w14:paraId="586AC050" w14:textId="77777777" w:rsidR="00ED6353" w:rsidRPr="00CC0598" w:rsidRDefault="00ED6353"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بلوک</w:t>
            </w:r>
          </w:p>
        </w:tc>
        <w:tc>
          <w:tcPr>
            <w:tcW w:w="1260" w:type="dxa"/>
            <w:tcBorders>
              <w:left w:val="nil"/>
              <w:bottom w:val="nil"/>
              <w:right w:val="nil"/>
            </w:tcBorders>
            <w:shd w:val="clear" w:color="auto" w:fill="auto"/>
          </w:tcPr>
          <w:p w14:paraId="12608FCA" w14:textId="77777777" w:rsidR="00ED6353" w:rsidRPr="00CC0598" w:rsidRDefault="00ED6353" w:rsidP="006703A0">
            <w:pPr>
              <w:bidi/>
              <w:spacing w:line="360" w:lineRule="auto"/>
              <w:jc w:val="both"/>
              <w:rPr>
                <w:rFonts w:ascii="Times New Roman" w:hAnsi="Times New Roman" w:cs="B Lotus"/>
                <w:color w:val="000000"/>
                <w:sz w:val="24"/>
                <w:szCs w:val="24"/>
                <w:rtl/>
                <w:lang w:bidi="fa-IR"/>
              </w:rPr>
            </w:pPr>
            <w:r w:rsidRPr="00CC0598">
              <w:rPr>
                <w:rFonts w:ascii="Times New Roman" w:hAnsi="Times New Roman" w:cs="B Lotus" w:hint="cs"/>
                <w:color w:val="000000"/>
                <w:sz w:val="24"/>
                <w:szCs w:val="24"/>
                <w:rtl/>
                <w:lang w:bidi="fa-IR"/>
              </w:rPr>
              <w:t>2</w:t>
            </w:r>
          </w:p>
        </w:tc>
        <w:tc>
          <w:tcPr>
            <w:tcW w:w="1440" w:type="dxa"/>
            <w:tcBorders>
              <w:left w:val="nil"/>
              <w:bottom w:val="nil"/>
              <w:right w:val="nil"/>
            </w:tcBorders>
            <w:shd w:val="clear" w:color="auto" w:fill="auto"/>
          </w:tcPr>
          <w:p w14:paraId="1D78F0E2" w14:textId="77777777" w:rsidR="00ED6353" w:rsidRPr="006C6B95" w:rsidRDefault="00ED6353"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11/6</w:t>
            </w:r>
          </w:p>
        </w:tc>
        <w:tc>
          <w:tcPr>
            <w:tcW w:w="1440" w:type="dxa"/>
            <w:tcBorders>
              <w:left w:val="nil"/>
              <w:bottom w:val="nil"/>
              <w:right w:val="nil"/>
            </w:tcBorders>
            <w:shd w:val="clear" w:color="auto" w:fill="auto"/>
          </w:tcPr>
          <w:p w14:paraId="43BDBFEE" w14:textId="77777777" w:rsidR="00ED6353" w:rsidRPr="006C6B95" w:rsidRDefault="00ED6353"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8/4</w:t>
            </w:r>
          </w:p>
        </w:tc>
        <w:tc>
          <w:tcPr>
            <w:tcW w:w="1748" w:type="dxa"/>
            <w:tcBorders>
              <w:left w:val="nil"/>
              <w:bottom w:val="nil"/>
              <w:right w:val="nil"/>
            </w:tcBorders>
            <w:shd w:val="clear" w:color="auto" w:fill="auto"/>
          </w:tcPr>
          <w:p w14:paraId="6178DF48" w14:textId="77777777" w:rsidR="00ED6353" w:rsidRPr="006C6B95" w:rsidRDefault="00ED6353"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11/3</w:t>
            </w:r>
          </w:p>
        </w:tc>
        <w:tc>
          <w:tcPr>
            <w:tcW w:w="1701" w:type="dxa"/>
            <w:tcBorders>
              <w:left w:val="nil"/>
              <w:bottom w:val="nil"/>
              <w:right w:val="nil"/>
            </w:tcBorders>
          </w:tcPr>
          <w:p w14:paraId="751AB47B" w14:textId="77777777" w:rsidR="00ED6353" w:rsidRPr="006C6B95" w:rsidRDefault="00ED6353"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9/8</w:t>
            </w:r>
          </w:p>
        </w:tc>
        <w:tc>
          <w:tcPr>
            <w:tcW w:w="1276" w:type="dxa"/>
            <w:tcBorders>
              <w:left w:val="nil"/>
              <w:bottom w:val="nil"/>
              <w:right w:val="nil"/>
            </w:tcBorders>
          </w:tcPr>
          <w:p w14:paraId="1C8ABF08" w14:textId="77777777" w:rsidR="00ED6353" w:rsidRPr="006C6B95" w:rsidRDefault="00ED6353"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03/1</w:t>
            </w:r>
          </w:p>
        </w:tc>
      </w:tr>
      <w:tr w:rsidR="00ED6353" w:rsidRPr="00CC0598" w14:paraId="62523720" w14:textId="77777777" w:rsidTr="005A19FB">
        <w:trPr>
          <w:trHeight w:val="539"/>
        </w:trPr>
        <w:tc>
          <w:tcPr>
            <w:tcW w:w="2010" w:type="dxa"/>
            <w:gridSpan w:val="2"/>
            <w:tcBorders>
              <w:top w:val="nil"/>
              <w:left w:val="nil"/>
              <w:bottom w:val="nil"/>
              <w:right w:val="nil"/>
            </w:tcBorders>
            <w:shd w:val="clear" w:color="auto" w:fill="auto"/>
          </w:tcPr>
          <w:p w14:paraId="5C04DAD2" w14:textId="77777777" w:rsidR="00ED6353" w:rsidRPr="00CC0598" w:rsidRDefault="00ED6353"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تیمار</w:t>
            </w:r>
          </w:p>
        </w:tc>
        <w:tc>
          <w:tcPr>
            <w:tcW w:w="1260" w:type="dxa"/>
            <w:tcBorders>
              <w:top w:val="nil"/>
              <w:left w:val="nil"/>
              <w:bottom w:val="nil"/>
              <w:right w:val="nil"/>
            </w:tcBorders>
            <w:shd w:val="clear" w:color="auto" w:fill="auto"/>
          </w:tcPr>
          <w:p w14:paraId="414B8015" w14:textId="77777777" w:rsidR="00ED6353" w:rsidRPr="00CC0598" w:rsidRDefault="00ED6353" w:rsidP="006703A0">
            <w:pPr>
              <w:bidi/>
              <w:spacing w:line="360" w:lineRule="auto"/>
              <w:jc w:val="both"/>
              <w:rPr>
                <w:rFonts w:ascii="Times New Roman" w:hAnsi="Times New Roman" w:cs="B Lotus"/>
                <w:color w:val="000000"/>
                <w:sz w:val="24"/>
                <w:szCs w:val="24"/>
                <w:rtl/>
                <w:lang w:bidi="fa-IR"/>
              </w:rPr>
            </w:pPr>
            <w:r w:rsidRPr="00CC0598">
              <w:rPr>
                <w:rFonts w:ascii="Times New Roman" w:hAnsi="Times New Roman" w:cs="B Lotus" w:hint="cs"/>
                <w:color w:val="000000"/>
                <w:sz w:val="24"/>
                <w:szCs w:val="24"/>
                <w:rtl/>
                <w:lang w:bidi="fa-IR"/>
              </w:rPr>
              <w:t>3</w:t>
            </w:r>
          </w:p>
        </w:tc>
        <w:tc>
          <w:tcPr>
            <w:tcW w:w="1440" w:type="dxa"/>
            <w:tcBorders>
              <w:top w:val="nil"/>
              <w:left w:val="nil"/>
              <w:bottom w:val="nil"/>
              <w:right w:val="nil"/>
            </w:tcBorders>
            <w:shd w:val="clear" w:color="auto" w:fill="auto"/>
          </w:tcPr>
          <w:p w14:paraId="087D7EA6" w14:textId="77777777" w:rsidR="00ED6353" w:rsidRPr="006C6B95" w:rsidRDefault="00ED6353"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vertAlign w:val="superscript"/>
                <w:rtl/>
                <w:lang w:bidi="fa-IR"/>
              </w:rPr>
              <w:t>*</w:t>
            </w:r>
            <w:r w:rsidRPr="006C6B95">
              <w:rPr>
                <w:rFonts w:ascii="Times New Roman" w:eastAsia="SimSun" w:hAnsi="Times New Roman" w:cs="B Lotus" w:hint="cs"/>
                <w:color w:val="000000"/>
                <w:sz w:val="24"/>
                <w:szCs w:val="24"/>
                <w:rtl/>
                <w:lang w:bidi="fa-IR"/>
              </w:rPr>
              <w:t>3/2</w:t>
            </w:r>
          </w:p>
        </w:tc>
        <w:tc>
          <w:tcPr>
            <w:tcW w:w="1440" w:type="dxa"/>
            <w:tcBorders>
              <w:top w:val="nil"/>
              <w:left w:val="nil"/>
              <w:bottom w:val="nil"/>
              <w:right w:val="nil"/>
            </w:tcBorders>
            <w:shd w:val="clear" w:color="auto" w:fill="auto"/>
          </w:tcPr>
          <w:p w14:paraId="517051B0" w14:textId="77777777" w:rsidR="00ED6353" w:rsidRPr="006C6B95" w:rsidRDefault="00ED6353"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vertAlign w:val="superscript"/>
                <w:rtl/>
                <w:lang w:bidi="fa-IR"/>
              </w:rPr>
              <w:t>*</w:t>
            </w:r>
            <w:r w:rsidRPr="006C6B95">
              <w:rPr>
                <w:rFonts w:ascii="Times New Roman" w:eastAsia="SimSun" w:hAnsi="Times New Roman" w:cs="B Lotus" w:hint="cs"/>
                <w:color w:val="000000"/>
                <w:sz w:val="24"/>
                <w:szCs w:val="24"/>
                <w:rtl/>
                <w:lang w:bidi="fa-IR"/>
              </w:rPr>
              <w:t>5/</w:t>
            </w:r>
            <w:r>
              <w:rPr>
                <w:rFonts w:ascii="Times New Roman" w:eastAsia="SimSun" w:hAnsi="Times New Roman" w:cs="B Lotus" w:hint="cs"/>
                <w:color w:val="000000"/>
                <w:sz w:val="24"/>
                <w:szCs w:val="24"/>
                <w:rtl/>
                <w:lang w:bidi="fa-IR"/>
              </w:rPr>
              <w:t>177</w:t>
            </w:r>
          </w:p>
        </w:tc>
        <w:tc>
          <w:tcPr>
            <w:tcW w:w="1748" w:type="dxa"/>
            <w:tcBorders>
              <w:top w:val="nil"/>
              <w:left w:val="nil"/>
              <w:bottom w:val="nil"/>
              <w:right w:val="nil"/>
            </w:tcBorders>
            <w:shd w:val="clear" w:color="auto" w:fill="auto"/>
          </w:tcPr>
          <w:p w14:paraId="5CFAAD4B" w14:textId="77777777" w:rsidR="00ED6353" w:rsidRPr="006C6B95" w:rsidRDefault="00ED6353"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color w:val="000000"/>
                <w:sz w:val="24"/>
                <w:szCs w:val="24"/>
                <w:vertAlign w:val="superscript"/>
                <w:lang w:bidi="fa-IR"/>
              </w:rPr>
              <w:t>ns</w:t>
            </w:r>
            <w:r w:rsidRPr="006C6B95">
              <w:rPr>
                <w:rFonts w:ascii="Times New Roman" w:eastAsia="SimSun" w:hAnsi="Times New Roman" w:cs="B Lotus" w:hint="cs"/>
                <w:color w:val="000000"/>
                <w:sz w:val="24"/>
                <w:szCs w:val="24"/>
                <w:rtl/>
                <w:lang w:bidi="fa-IR"/>
              </w:rPr>
              <w:t>9/1</w:t>
            </w:r>
          </w:p>
        </w:tc>
        <w:tc>
          <w:tcPr>
            <w:tcW w:w="1701" w:type="dxa"/>
            <w:tcBorders>
              <w:top w:val="nil"/>
              <w:left w:val="nil"/>
              <w:bottom w:val="nil"/>
              <w:right w:val="nil"/>
            </w:tcBorders>
          </w:tcPr>
          <w:p w14:paraId="17D706B7" w14:textId="77777777" w:rsidR="00ED6353" w:rsidRPr="006C6B95" w:rsidRDefault="00ED6353" w:rsidP="006703A0">
            <w:pPr>
              <w:autoSpaceDE w:val="0"/>
              <w:autoSpaceDN w:val="0"/>
              <w:bidi/>
              <w:adjustRightInd w:val="0"/>
              <w:spacing w:after="0" w:line="360" w:lineRule="auto"/>
              <w:jc w:val="center"/>
              <w:rPr>
                <w:rFonts w:ascii="Times New Roman" w:eastAsia="SimSun" w:hAnsi="Times New Roman" w:cs="B Lotus"/>
                <w:color w:val="000000"/>
                <w:sz w:val="24"/>
                <w:szCs w:val="24"/>
                <w:vertAlign w:val="superscript"/>
                <w:lang w:bidi="fa-IR"/>
              </w:rPr>
            </w:pPr>
            <w:r w:rsidRPr="006C6B95">
              <w:rPr>
                <w:rFonts w:ascii="Times New Roman" w:eastAsia="SimSun" w:hAnsi="Times New Roman" w:cs="B Lotus"/>
                <w:color w:val="000000"/>
                <w:sz w:val="24"/>
                <w:szCs w:val="24"/>
                <w:vertAlign w:val="superscript"/>
                <w:lang w:bidi="fa-IR"/>
              </w:rPr>
              <w:t>ns</w:t>
            </w:r>
            <w:r w:rsidRPr="006C6B95">
              <w:rPr>
                <w:rFonts w:ascii="Times New Roman" w:eastAsia="SimSun" w:hAnsi="Times New Roman" w:cs="B Lotus" w:hint="cs"/>
                <w:color w:val="000000"/>
                <w:sz w:val="24"/>
                <w:szCs w:val="24"/>
                <w:rtl/>
                <w:lang w:bidi="fa-IR"/>
              </w:rPr>
              <w:t>9/2</w:t>
            </w:r>
          </w:p>
        </w:tc>
        <w:tc>
          <w:tcPr>
            <w:tcW w:w="1276" w:type="dxa"/>
            <w:tcBorders>
              <w:top w:val="nil"/>
              <w:left w:val="nil"/>
              <w:bottom w:val="nil"/>
              <w:right w:val="nil"/>
            </w:tcBorders>
          </w:tcPr>
          <w:p w14:paraId="2F29669C" w14:textId="77777777" w:rsidR="00ED6353" w:rsidRPr="006C6B95" w:rsidRDefault="00ED6353" w:rsidP="006703A0">
            <w:pPr>
              <w:autoSpaceDE w:val="0"/>
              <w:autoSpaceDN w:val="0"/>
              <w:bidi/>
              <w:adjustRightInd w:val="0"/>
              <w:spacing w:after="0" w:line="360" w:lineRule="auto"/>
              <w:jc w:val="center"/>
              <w:rPr>
                <w:rFonts w:ascii="Times New Roman" w:eastAsia="SimSun" w:hAnsi="Times New Roman" w:cs="B Lotus"/>
                <w:color w:val="000000"/>
                <w:sz w:val="24"/>
                <w:szCs w:val="24"/>
                <w:vertAlign w:val="superscript"/>
                <w:lang w:bidi="fa-IR"/>
              </w:rPr>
            </w:pPr>
            <w:r w:rsidRPr="006C6B95">
              <w:rPr>
                <w:rFonts w:ascii="Times New Roman" w:eastAsia="SimSun" w:hAnsi="Times New Roman" w:cs="B Lotus"/>
                <w:color w:val="000000"/>
                <w:sz w:val="24"/>
                <w:szCs w:val="24"/>
                <w:vertAlign w:val="superscript"/>
                <w:lang w:bidi="fa-IR"/>
              </w:rPr>
              <w:t>ns</w:t>
            </w:r>
            <w:r w:rsidRPr="006C6B95">
              <w:rPr>
                <w:rFonts w:ascii="Times New Roman" w:eastAsia="SimSun" w:hAnsi="Times New Roman" w:cs="B Lotus" w:hint="cs"/>
                <w:color w:val="000000"/>
                <w:sz w:val="24"/>
                <w:szCs w:val="24"/>
                <w:rtl/>
                <w:lang w:bidi="fa-IR"/>
              </w:rPr>
              <w:t>06/1</w:t>
            </w:r>
          </w:p>
        </w:tc>
      </w:tr>
      <w:tr w:rsidR="00ED6353" w:rsidRPr="00CC0598" w14:paraId="2E883525" w14:textId="77777777" w:rsidTr="005A19FB">
        <w:trPr>
          <w:trHeight w:val="539"/>
        </w:trPr>
        <w:tc>
          <w:tcPr>
            <w:tcW w:w="2010" w:type="dxa"/>
            <w:gridSpan w:val="2"/>
            <w:tcBorders>
              <w:top w:val="nil"/>
              <w:left w:val="nil"/>
              <w:right w:val="nil"/>
            </w:tcBorders>
            <w:shd w:val="clear" w:color="auto" w:fill="auto"/>
          </w:tcPr>
          <w:p w14:paraId="0719B945" w14:textId="77777777" w:rsidR="00ED6353" w:rsidRPr="00CC0598" w:rsidRDefault="00ED6353"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t>اشتباه آزمایشی</w:t>
            </w:r>
          </w:p>
        </w:tc>
        <w:tc>
          <w:tcPr>
            <w:tcW w:w="1260" w:type="dxa"/>
            <w:tcBorders>
              <w:top w:val="nil"/>
              <w:left w:val="nil"/>
              <w:right w:val="nil"/>
            </w:tcBorders>
            <w:shd w:val="clear" w:color="auto" w:fill="auto"/>
          </w:tcPr>
          <w:p w14:paraId="00E53C1A" w14:textId="77777777" w:rsidR="00ED6353" w:rsidRPr="00CC0598" w:rsidRDefault="00ED6353" w:rsidP="006703A0">
            <w:pPr>
              <w:bidi/>
              <w:spacing w:line="360" w:lineRule="auto"/>
              <w:jc w:val="both"/>
              <w:rPr>
                <w:rFonts w:ascii="Times New Roman" w:hAnsi="Times New Roman" w:cs="B Lotus"/>
                <w:color w:val="000000"/>
                <w:sz w:val="24"/>
                <w:szCs w:val="24"/>
                <w:rtl/>
                <w:lang w:bidi="fa-IR"/>
              </w:rPr>
            </w:pPr>
            <w:r w:rsidRPr="00CC0598">
              <w:rPr>
                <w:rFonts w:ascii="Times New Roman" w:hAnsi="Times New Roman" w:cs="B Lotus" w:hint="cs"/>
                <w:color w:val="000000"/>
                <w:sz w:val="24"/>
                <w:szCs w:val="24"/>
                <w:rtl/>
                <w:lang w:bidi="fa-IR"/>
              </w:rPr>
              <w:t>12</w:t>
            </w:r>
          </w:p>
        </w:tc>
        <w:tc>
          <w:tcPr>
            <w:tcW w:w="1440" w:type="dxa"/>
            <w:tcBorders>
              <w:top w:val="nil"/>
              <w:left w:val="nil"/>
              <w:right w:val="nil"/>
            </w:tcBorders>
            <w:shd w:val="clear" w:color="auto" w:fill="auto"/>
          </w:tcPr>
          <w:p w14:paraId="753F4F1D" w14:textId="77777777" w:rsidR="00ED6353" w:rsidRPr="006C6B95" w:rsidRDefault="00ED6353"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46/0</w:t>
            </w:r>
          </w:p>
        </w:tc>
        <w:tc>
          <w:tcPr>
            <w:tcW w:w="1440" w:type="dxa"/>
            <w:tcBorders>
              <w:top w:val="nil"/>
              <w:left w:val="nil"/>
              <w:right w:val="nil"/>
            </w:tcBorders>
            <w:shd w:val="clear" w:color="auto" w:fill="auto"/>
          </w:tcPr>
          <w:p w14:paraId="18CB090B" w14:textId="77777777" w:rsidR="00ED6353" w:rsidRPr="006C6B95" w:rsidRDefault="00ED6353"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Pr>
                <w:rFonts w:ascii="Times New Roman" w:eastAsia="SimSun" w:hAnsi="Times New Roman" w:cs="B Lotus" w:hint="cs"/>
                <w:color w:val="000000"/>
                <w:sz w:val="24"/>
                <w:szCs w:val="24"/>
                <w:rtl/>
                <w:lang w:bidi="fa-IR"/>
              </w:rPr>
              <w:t>09/38</w:t>
            </w:r>
          </w:p>
        </w:tc>
        <w:tc>
          <w:tcPr>
            <w:tcW w:w="1748" w:type="dxa"/>
            <w:tcBorders>
              <w:top w:val="nil"/>
              <w:left w:val="nil"/>
              <w:right w:val="nil"/>
            </w:tcBorders>
            <w:shd w:val="clear" w:color="auto" w:fill="auto"/>
          </w:tcPr>
          <w:p w14:paraId="4026B39A" w14:textId="77777777" w:rsidR="00ED6353" w:rsidRPr="006C6B95" w:rsidRDefault="00ED6353"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43/1</w:t>
            </w:r>
          </w:p>
        </w:tc>
        <w:tc>
          <w:tcPr>
            <w:tcW w:w="1701" w:type="dxa"/>
            <w:tcBorders>
              <w:top w:val="nil"/>
              <w:left w:val="nil"/>
              <w:right w:val="nil"/>
            </w:tcBorders>
          </w:tcPr>
          <w:p w14:paraId="27C4F529" w14:textId="77777777" w:rsidR="00ED6353" w:rsidRPr="006C6B95" w:rsidRDefault="00ED6353"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04/2</w:t>
            </w:r>
          </w:p>
        </w:tc>
        <w:tc>
          <w:tcPr>
            <w:tcW w:w="1276" w:type="dxa"/>
            <w:tcBorders>
              <w:top w:val="nil"/>
              <w:left w:val="nil"/>
              <w:right w:val="nil"/>
            </w:tcBorders>
          </w:tcPr>
          <w:p w14:paraId="49FDF40B" w14:textId="77777777" w:rsidR="00ED6353" w:rsidRPr="006C6B95" w:rsidRDefault="00ED6353"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44/0</w:t>
            </w:r>
          </w:p>
        </w:tc>
      </w:tr>
      <w:tr w:rsidR="00ED6353" w:rsidRPr="00CC0598" w14:paraId="6B1F394E" w14:textId="77777777" w:rsidTr="005A19FB">
        <w:trPr>
          <w:trHeight w:val="528"/>
        </w:trPr>
        <w:tc>
          <w:tcPr>
            <w:tcW w:w="2010" w:type="dxa"/>
            <w:gridSpan w:val="2"/>
            <w:tcBorders>
              <w:left w:val="nil"/>
              <w:right w:val="nil"/>
            </w:tcBorders>
            <w:shd w:val="clear" w:color="auto" w:fill="auto"/>
          </w:tcPr>
          <w:p w14:paraId="3A6B9C8A" w14:textId="77777777" w:rsidR="00ED6353" w:rsidRPr="00CC0598" w:rsidRDefault="00ED6353" w:rsidP="006703A0">
            <w:pPr>
              <w:bidi/>
              <w:spacing w:line="360" w:lineRule="auto"/>
              <w:jc w:val="center"/>
              <w:rPr>
                <w:rFonts w:ascii="Times New Roman" w:hAnsi="Times New Roman" w:cs="B Lotus"/>
                <w:color w:val="000000"/>
                <w:rtl/>
                <w:lang w:bidi="fa-IR"/>
              </w:rPr>
            </w:pPr>
            <w:r w:rsidRPr="00CC0598">
              <w:rPr>
                <w:rFonts w:ascii="Times New Roman" w:hAnsi="Times New Roman" w:cs="B Lotus" w:hint="cs"/>
                <w:color w:val="000000"/>
                <w:rtl/>
                <w:lang w:bidi="fa-IR"/>
              </w:rPr>
              <w:lastRenderedPageBreak/>
              <w:t>ضریب تغییرات %</w:t>
            </w:r>
          </w:p>
        </w:tc>
        <w:tc>
          <w:tcPr>
            <w:tcW w:w="1260" w:type="dxa"/>
            <w:tcBorders>
              <w:left w:val="nil"/>
              <w:right w:val="nil"/>
            </w:tcBorders>
            <w:shd w:val="clear" w:color="auto" w:fill="auto"/>
          </w:tcPr>
          <w:p w14:paraId="4D613AA4" w14:textId="77777777" w:rsidR="00ED6353" w:rsidRPr="00CC0598" w:rsidRDefault="00ED6353" w:rsidP="006703A0">
            <w:pPr>
              <w:bidi/>
              <w:spacing w:line="360" w:lineRule="auto"/>
              <w:jc w:val="both"/>
              <w:rPr>
                <w:rFonts w:ascii="Times New Roman" w:hAnsi="Times New Roman" w:cs="B Lotus"/>
                <w:color w:val="000000"/>
                <w:sz w:val="24"/>
                <w:szCs w:val="24"/>
                <w:rtl/>
                <w:lang w:bidi="fa-IR"/>
              </w:rPr>
            </w:pPr>
          </w:p>
        </w:tc>
        <w:tc>
          <w:tcPr>
            <w:tcW w:w="1440" w:type="dxa"/>
            <w:tcBorders>
              <w:left w:val="nil"/>
              <w:right w:val="nil"/>
            </w:tcBorders>
            <w:shd w:val="clear" w:color="auto" w:fill="auto"/>
          </w:tcPr>
          <w:p w14:paraId="26137D9F" w14:textId="77777777" w:rsidR="00ED6353" w:rsidRPr="006C6B95" w:rsidRDefault="00ED6353"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3/4</w:t>
            </w:r>
          </w:p>
        </w:tc>
        <w:tc>
          <w:tcPr>
            <w:tcW w:w="1440" w:type="dxa"/>
            <w:tcBorders>
              <w:left w:val="nil"/>
              <w:right w:val="nil"/>
            </w:tcBorders>
            <w:shd w:val="clear" w:color="auto" w:fill="auto"/>
          </w:tcPr>
          <w:p w14:paraId="54C700A5" w14:textId="77777777" w:rsidR="00ED6353" w:rsidRPr="006C6B95" w:rsidRDefault="00ED6353"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3/7</w:t>
            </w:r>
          </w:p>
        </w:tc>
        <w:tc>
          <w:tcPr>
            <w:tcW w:w="1748" w:type="dxa"/>
            <w:tcBorders>
              <w:left w:val="nil"/>
              <w:right w:val="nil"/>
            </w:tcBorders>
            <w:shd w:val="clear" w:color="auto" w:fill="auto"/>
          </w:tcPr>
          <w:p w14:paraId="7170A982" w14:textId="77777777" w:rsidR="00ED6353" w:rsidRPr="006C6B95" w:rsidRDefault="00ED6353"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6/1</w:t>
            </w:r>
          </w:p>
        </w:tc>
        <w:tc>
          <w:tcPr>
            <w:tcW w:w="1701" w:type="dxa"/>
            <w:tcBorders>
              <w:left w:val="nil"/>
              <w:right w:val="nil"/>
            </w:tcBorders>
          </w:tcPr>
          <w:p w14:paraId="0A23CBD4" w14:textId="77777777" w:rsidR="00ED6353" w:rsidRPr="006C6B95" w:rsidRDefault="00ED6353"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6/3</w:t>
            </w:r>
          </w:p>
        </w:tc>
        <w:tc>
          <w:tcPr>
            <w:tcW w:w="1276" w:type="dxa"/>
            <w:tcBorders>
              <w:left w:val="nil"/>
              <w:right w:val="nil"/>
            </w:tcBorders>
          </w:tcPr>
          <w:p w14:paraId="1A4F3133" w14:textId="77777777" w:rsidR="00ED6353" w:rsidRPr="006C6B95" w:rsidRDefault="00ED6353" w:rsidP="006703A0">
            <w:pPr>
              <w:autoSpaceDE w:val="0"/>
              <w:autoSpaceDN w:val="0"/>
              <w:bidi/>
              <w:adjustRightInd w:val="0"/>
              <w:spacing w:after="0" w:line="360" w:lineRule="auto"/>
              <w:jc w:val="center"/>
              <w:rPr>
                <w:rFonts w:ascii="Times New Roman" w:eastAsia="SimSun" w:hAnsi="Times New Roman" w:cs="B Lotus"/>
                <w:color w:val="000000"/>
                <w:sz w:val="24"/>
                <w:szCs w:val="24"/>
                <w:rtl/>
                <w:lang w:bidi="fa-IR"/>
              </w:rPr>
            </w:pPr>
            <w:r w:rsidRPr="006C6B95">
              <w:rPr>
                <w:rFonts w:ascii="Times New Roman" w:eastAsia="SimSun" w:hAnsi="Times New Roman" w:cs="B Lotus" w:hint="cs"/>
                <w:color w:val="000000"/>
                <w:sz w:val="24"/>
                <w:szCs w:val="24"/>
                <w:rtl/>
                <w:lang w:bidi="fa-IR"/>
              </w:rPr>
              <w:t>2/2</w:t>
            </w:r>
          </w:p>
        </w:tc>
      </w:tr>
    </w:tbl>
    <w:p w14:paraId="27E665FD" w14:textId="77777777" w:rsidR="00ED6353" w:rsidRDefault="00ED6353" w:rsidP="00ED6353">
      <w:pPr>
        <w:bidi/>
        <w:spacing w:line="360" w:lineRule="auto"/>
        <w:ind w:firstLine="284"/>
        <w:jc w:val="center"/>
        <w:rPr>
          <w:rFonts w:ascii="Times New Roman" w:hAnsi="Times New Roman" w:cs="B Lotus"/>
          <w:color w:val="000000"/>
          <w:sz w:val="24"/>
          <w:szCs w:val="24"/>
          <w:rtl/>
          <w:lang w:bidi="fa-IR"/>
        </w:rPr>
      </w:pPr>
      <w:r w:rsidRPr="006C6B95">
        <w:rPr>
          <w:rFonts w:ascii="Times New Roman" w:hAnsi="Times New Roman" w:cs="B Lotus"/>
          <w:color w:val="000000"/>
          <w:sz w:val="24"/>
          <w:szCs w:val="24"/>
          <w:lang w:bidi="fa-IR"/>
        </w:rPr>
        <w:t>*</w:t>
      </w:r>
      <w:r w:rsidRPr="006C6B95">
        <w:rPr>
          <w:rFonts w:ascii="Times New Roman" w:hAnsi="Times New Roman" w:cs="B Lotus" w:hint="cs"/>
          <w:color w:val="000000"/>
          <w:sz w:val="24"/>
          <w:szCs w:val="24"/>
          <w:rtl/>
          <w:lang w:bidi="fa-IR"/>
        </w:rPr>
        <w:t xml:space="preserve"> </w:t>
      </w:r>
      <w:proofErr w:type="gramStart"/>
      <w:r w:rsidR="00634C2D">
        <w:rPr>
          <w:rFonts w:ascii="Times New Roman" w:hAnsi="Times New Roman" w:cs="B Lotus"/>
          <w:color w:val="000000"/>
          <w:sz w:val="24"/>
          <w:szCs w:val="24"/>
          <w:lang w:bidi="fa-IR"/>
        </w:rPr>
        <w:t>ns</w:t>
      </w:r>
      <w:proofErr w:type="gramEnd"/>
      <w:r w:rsidR="00634C2D">
        <w:rPr>
          <w:rFonts w:ascii="Times New Roman" w:hAnsi="Times New Roman" w:cs="B Lotus" w:hint="cs"/>
          <w:color w:val="000000"/>
          <w:sz w:val="24"/>
          <w:szCs w:val="24"/>
          <w:rtl/>
          <w:lang w:bidi="fa-IR"/>
        </w:rPr>
        <w:t xml:space="preserve"> </w:t>
      </w:r>
      <w:r w:rsidRPr="006C6B95">
        <w:rPr>
          <w:rFonts w:ascii="Times New Roman" w:hAnsi="Times New Roman" w:cs="B Lotus"/>
          <w:color w:val="000000"/>
          <w:sz w:val="24"/>
          <w:szCs w:val="24"/>
          <w:rtl/>
          <w:lang w:bidi="fa-IR"/>
        </w:rPr>
        <w:t>معن</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دار</w:t>
      </w:r>
      <w:r w:rsidRPr="006C6B95">
        <w:rPr>
          <w:rFonts w:ascii="Times New Roman" w:hAnsi="Times New Roman" w:cs="B Lotus"/>
          <w:color w:val="000000"/>
          <w:sz w:val="24"/>
          <w:szCs w:val="24"/>
          <w:rtl/>
          <w:lang w:bidi="fa-IR"/>
        </w:rPr>
        <w:t xml:space="preserve"> در سطح احتمال 5 درصد و غ</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رمعن</w:t>
      </w:r>
      <w:r w:rsidRPr="006C6B95">
        <w:rPr>
          <w:rFonts w:ascii="Times New Roman" w:hAnsi="Times New Roman" w:cs="B Lotus" w:hint="cs"/>
          <w:color w:val="000000"/>
          <w:sz w:val="24"/>
          <w:szCs w:val="24"/>
          <w:rtl/>
          <w:lang w:bidi="fa-IR"/>
        </w:rPr>
        <w:t>ی‌</w:t>
      </w:r>
      <w:r w:rsidRPr="006C6B95">
        <w:rPr>
          <w:rFonts w:ascii="Times New Roman" w:hAnsi="Times New Roman" w:cs="B Lotus" w:hint="eastAsia"/>
          <w:color w:val="000000"/>
          <w:sz w:val="24"/>
          <w:szCs w:val="24"/>
          <w:rtl/>
          <w:lang w:bidi="fa-IR"/>
        </w:rPr>
        <w:t>دار</w:t>
      </w:r>
      <w:r w:rsidRPr="006C6B95">
        <w:rPr>
          <w:rFonts w:ascii="Times New Roman" w:hAnsi="Times New Roman" w:cs="B Lotus"/>
          <w:color w:val="000000"/>
          <w:sz w:val="24"/>
          <w:szCs w:val="24"/>
          <w:rtl/>
          <w:lang w:bidi="fa-IR"/>
        </w:rPr>
        <w:t xml:space="preserve"> </w:t>
      </w:r>
    </w:p>
    <w:p w14:paraId="4CE3701A" w14:textId="77777777" w:rsidR="00ED6353" w:rsidRPr="006C6B95" w:rsidRDefault="00ED6353" w:rsidP="00ED6353">
      <w:pPr>
        <w:tabs>
          <w:tab w:val="left" w:pos="7704"/>
        </w:tabs>
        <w:bidi/>
        <w:spacing w:line="360" w:lineRule="auto"/>
        <w:ind w:firstLine="284"/>
        <w:jc w:val="center"/>
        <w:rPr>
          <w:rFonts w:ascii="Times New Roman" w:hAnsi="Times New Roman" w:cs="B Lotus"/>
          <w:color w:val="000000"/>
          <w:szCs w:val="24"/>
          <w:rtl/>
          <w:lang w:bidi="fa-IR"/>
        </w:rPr>
      </w:pPr>
    </w:p>
    <w:p w14:paraId="4C508371" w14:textId="77777777" w:rsidR="00ED6353" w:rsidRDefault="00ED6353" w:rsidP="00ED6353">
      <w:pPr>
        <w:bidi/>
        <w:spacing w:line="360" w:lineRule="auto"/>
        <w:ind w:firstLine="284"/>
        <w:jc w:val="both"/>
        <w:rPr>
          <w:rFonts w:ascii="Times New Roman" w:hAnsi="Times New Roman" w:cs="B Lotus"/>
          <w:color w:val="000000"/>
          <w:sz w:val="24"/>
          <w:szCs w:val="28"/>
          <w:rtl/>
          <w:lang w:bidi="fa-IR"/>
        </w:rPr>
      </w:pPr>
    </w:p>
    <w:p w14:paraId="47CF5267" w14:textId="77777777" w:rsidR="00ED6353" w:rsidRDefault="00ED6353" w:rsidP="00ED6353">
      <w:pPr>
        <w:bidi/>
        <w:spacing w:line="360" w:lineRule="auto"/>
        <w:ind w:firstLine="284"/>
        <w:jc w:val="both"/>
        <w:rPr>
          <w:rFonts w:ascii="Times New Roman" w:hAnsi="Times New Roman" w:cs="B Lotus"/>
          <w:color w:val="000000"/>
          <w:sz w:val="24"/>
          <w:szCs w:val="28"/>
          <w:rtl/>
          <w:lang w:bidi="fa-IR"/>
        </w:rPr>
      </w:pPr>
    </w:p>
    <w:p w14:paraId="779916C7" w14:textId="77777777" w:rsidR="008432D8" w:rsidRPr="006C6B95" w:rsidRDefault="008432D8" w:rsidP="0024653E">
      <w:pPr>
        <w:bidi/>
        <w:spacing w:line="360" w:lineRule="auto"/>
        <w:ind w:firstLine="284"/>
        <w:jc w:val="both"/>
        <w:rPr>
          <w:rFonts w:ascii="Times New Roman" w:hAnsi="Times New Roman" w:cs="B Lotus"/>
          <w:color w:val="000000"/>
          <w:sz w:val="24"/>
          <w:szCs w:val="28"/>
          <w:lang w:bidi="fa-IR"/>
        </w:rPr>
      </w:pPr>
      <w:r>
        <w:rPr>
          <w:rFonts w:ascii="Times New Roman" w:hAnsi="Times New Roman" w:cs="B Lotus" w:hint="cs"/>
          <w:color w:val="000000"/>
          <w:sz w:val="24"/>
          <w:szCs w:val="28"/>
          <w:rtl/>
          <w:lang w:bidi="fa-IR"/>
        </w:rPr>
        <w:t>نتایج نشان داد</w:t>
      </w:r>
      <w:r w:rsidR="00DD06A3">
        <w:rPr>
          <w:rFonts w:ascii="Times New Roman" w:hAnsi="Times New Roman" w:cs="B Lotus" w:hint="cs"/>
          <w:color w:val="000000"/>
          <w:sz w:val="24"/>
          <w:szCs w:val="28"/>
          <w:rtl/>
          <w:lang w:bidi="fa-IR"/>
        </w:rPr>
        <w:t xml:space="preserve"> </w:t>
      </w:r>
      <w:r w:rsidR="00DD06A3" w:rsidRPr="0024653E">
        <w:rPr>
          <w:rFonts w:ascii="Times New Roman" w:hAnsi="Times New Roman" w:cs="B Lotus" w:hint="cs"/>
          <w:color w:val="000000"/>
          <w:sz w:val="28"/>
          <w:szCs w:val="28"/>
          <w:rtl/>
          <w:lang w:bidi="fa-IR"/>
        </w:rPr>
        <w:t xml:space="preserve">بیشترین میزان اولئیک اسید در تیمار ترکیبی تیوسولفات پتاسیم کلسیم </w:t>
      </w:r>
      <w:r w:rsidR="00ED6353" w:rsidRPr="0024653E">
        <w:rPr>
          <w:rFonts w:ascii="Times New Roman" w:hAnsi="Times New Roman" w:cs="B Lotus" w:hint="cs"/>
          <w:color w:val="000000"/>
          <w:sz w:val="28"/>
          <w:szCs w:val="28"/>
          <w:rtl/>
          <w:lang w:bidi="fa-IR"/>
        </w:rPr>
        <w:t xml:space="preserve">یا </w:t>
      </w:r>
      <w:r w:rsidR="0024653E" w:rsidRPr="0024653E">
        <w:rPr>
          <w:rFonts w:ascii="Times New Roman" w:hAnsi="Times New Roman" w:cs="B Lotus" w:hint="cs"/>
          <w:color w:val="000000"/>
          <w:sz w:val="28"/>
          <w:szCs w:val="28"/>
          <w:rtl/>
          <w:lang w:bidi="fa-IR"/>
        </w:rPr>
        <w:t>میانگین</w:t>
      </w:r>
      <w:r w:rsidR="0024653E" w:rsidRPr="0024653E">
        <w:rPr>
          <w:rStyle w:val="CommentReference"/>
          <w:rFonts w:cs="B Lotus" w:hint="cs"/>
          <w:sz w:val="28"/>
          <w:szCs w:val="28"/>
          <w:rtl/>
        </w:rPr>
        <w:t xml:space="preserve"> (5/13 درصد)</w:t>
      </w:r>
      <w:r w:rsidR="00ED6353">
        <w:rPr>
          <w:rFonts w:ascii="Times New Roman" w:hAnsi="Times New Roman" w:cs="B Lotus" w:hint="cs"/>
          <w:color w:val="000000"/>
          <w:sz w:val="24"/>
          <w:szCs w:val="28"/>
          <w:rtl/>
          <w:lang w:bidi="fa-IR"/>
        </w:rPr>
        <w:t xml:space="preserve"> </w:t>
      </w:r>
      <w:r w:rsidR="00DD06A3">
        <w:rPr>
          <w:rFonts w:ascii="Times New Roman" w:hAnsi="Times New Roman" w:cs="B Lotus" w:hint="cs"/>
          <w:color w:val="000000"/>
          <w:sz w:val="24"/>
          <w:szCs w:val="28"/>
          <w:rtl/>
          <w:lang w:bidi="fa-IR"/>
        </w:rPr>
        <w:t>مشاهده شد و</w:t>
      </w:r>
      <w:r>
        <w:rPr>
          <w:rFonts w:ascii="Times New Roman" w:hAnsi="Times New Roman" w:cs="B Lotus" w:hint="cs"/>
          <w:color w:val="000000"/>
          <w:sz w:val="24"/>
          <w:szCs w:val="28"/>
          <w:rtl/>
          <w:lang w:bidi="fa-IR"/>
        </w:rPr>
        <w:t xml:space="preserve"> </w:t>
      </w:r>
      <w:r w:rsidRPr="006C6B95">
        <w:rPr>
          <w:rFonts w:ascii="Times New Roman" w:hAnsi="Times New Roman" w:cs="B Lotus" w:hint="cs"/>
          <w:color w:val="000000"/>
          <w:sz w:val="24"/>
          <w:szCs w:val="28"/>
          <w:rtl/>
          <w:lang w:bidi="fa-IR"/>
        </w:rPr>
        <w:t xml:space="preserve">کمترین میزان </w:t>
      </w:r>
      <w:r>
        <w:rPr>
          <w:rFonts w:ascii="Times New Roman" w:hAnsi="Times New Roman" w:cs="B Lotus" w:hint="cs"/>
          <w:color w:val="000000"/>
          <w:sz w:val="24"/>
          <w:szCs w:val="28"/>
          <w:rtl/>
          <w:lang w:bidi="fa-IR"/>
        </w:rPr>
        <w:t>اولئیک اسید</w:t>
      </w:r>
      <w:r w:rsidRPr="006C6B95">
        <w:rPr>
          <w:rFonts w:ascii="Times New Roman" w:hAnsi="Times New Roman" w:cs="B Lotus" w:hint="cs"/>
          <w:color w:val="000000"/>
          <w:sz w:val="24"/>
          <w:szCs w:val="28"/>
          <w:rtl/>
          <w:lang w:bidi="fa-IR"/>
        </w:rPr>
        <w:t xml:space="preserve"> در شاهد (</w:t>
      </w:r>
      <w:r>
        <w:rPr>
          <w:rFonts w:ascii="Times New Roman" w:hAnsi="Times New Roman" w:cs="B Lotus" w:hint="cs"/>
          <w:color w:val="000000"/>
          <w:sz w:val="24"/>
          <w:szCs w:val="28"/>
          <w:rtl/>
          <w:lang w:bidi="fa-IR"/>
        </w:rPr>
        <w:t xml:space="preserve">3/11 </w:t>
      </w:r>
      <w:r w:rsidR="00D01033">
        <w:rPr>
          <w:rFonts w:ascii="Times New Roman" w:hAnsi="Times New Roman" w:cs="B Lotus" w:hint="cs"/>
          <w:color w:val="000000"/>
          <w:sz w:val="24"/>
          <w:szCs w:val="28"/>
          <w:rtl/>
          <w:lang w:bidi="fa-IR"/>
        </w:rPr>
        <w:t>درصد</w:t>
      </w:r>
      <w:r w:rsidRPr="006C6B95">
        <w:rPr>
          <w:rFonts w:ascii="Times New Roman" w:hAnsi="Times New Roman" w:cs="B Lotus" w:hint="cs"/>
          <w:color w:val="000000"/>
          <w:sz w:val="24"/>
          <w:szCs w:val="28"/>
          <w:rtl/>
          <w:lang w:bidi="fa-IR"/>
        </w:rPr>
        <w:t>) مشاهده شد. تیمار ترکیبی تیوسولفات کلسیم و پتاسیم (</w:t>
      </w:r>
      <w:r>
        <w:rPr>
          <w:rFonts w:ascii="Times New Roman" w:hAnsi="Times New Roman" w:cs="B Lotus" w:hint="cs"/>
          <w:color w:val="000000"/>
          <w:sz w:val="24"/>
          <w:szCs w:val="28"/>
          <w:rtl/>
          <w:lang w:bidi="fa-IR"/>
        </w:rPr>
        <w:t>4/19</w:t>
      </w:r>
      <w:r w:rsidRPr="006C6B95">
        <w:rPr>
          <w:rFonts w:ascii="Times New Roman" w:hAnsi="Times New Roman" w:cs="B Lotus" w:hint="cs"/>
          <w:color w:val="000000"/>
          <w:sz w:val="24"/>
          <w:szCs w:val="28"/>
          <w:rtl/>
          <w:lang w:bidi="fa-IR"/>
        </w:rPr>
        <w:t xml:space="preserve"> درصد) موجب افزایش </w:t>
      </w:r>
      <w:r>
        <w:rPr>
          <w:rFonts w:ascii="Times New Roman" w:hAnsi="Times New Roman" w:cs="B Lotus" w:hint="cs"/>
          <w:color w:val="000000"/>
          <w:sz w:val="24"/>
          <w:szCs w:val="28"/>
          <w:rtl/>
          <w:lang w:bidi="fa-IR"/>
        </w:rPr>
        <w:t>اولئیک اسید میوه گردو نسبت به شاهد</w:t>
      </w:r>
      <w:r w:rsidRPr="006C6B95">
        <w:rPr>
          <w:rFonts w:ascii="Times New Roman" w:hAnsi="Times New Roman" w:cs="B Lotus" w:hint="cs"/>
          <w:color w:val="000000"/>
          <w:sz w:val="24"/>
          <w:szCs w:val="28"/>
          <w:rtl/>
          <w:lang w:bidi="fa-IR"/>
        </w:rPr>
        <w:t xml:space="preserve"> شدند. </w:t>
      </w:r>
      <w:r>
        <w:rPr>
          <w:rFonts w:ascii="Times New Roman" w:hAnsi="Times New Roman" w:cs="B Lotus" w:hint="cs"/>
          <w:color w:val="000000"/>
          <w:sz w:val="24"/>
          <w:szCs w:val="28"/>
          <w:rtl/>
          <w:lang w:bidi="fa-IR"/>
        </w:rPr>
        <w:t>اختلاف قابل ملاحظه ای بین تیمار ترکیبی تیوسولفات پتاسیم و کلسیم و تیمار تیوسولفات پتاسیم به تنهایی از نظر میزان اولئیک اسید مشاهده نشد</w:t>
      </w:r>
      <w:r w:rsidR="0024653E">
        <w:rPr>
          <w:rFonts w:ascii="Times New Roman" w:hAnsi="Times New Roman" w:cs="B Lotus" w:hint="cs"/>
          <w:color w:val="000000"/>
          <w:sz w:val="24"/>
          <w:szCs w:val="28"/>
          <w:rtl/>
          <w:lang w:bidi="fa-IR"/>
        </w:rPr>
        <w:t xml:space="preserve"> بیشترین میزان لینولئیک اسید در تیمار ترکیبی تیوسولغات پتاسیم کلسیم (</w:t>
      </w:r>
      <w:r w:rsidR="00053C0D">
        <w:rPr>
          <w:rFonts w:ascii="Times New Roman" w:hAnsi="Times New Roman" w:cs="B Lotus" w:hint="cs"/>
          <w:color w:val="000000"/>
          <w:sz w:val="24"/>
          <w:szCs w:val="28"/>
          <w:rtl/>
          <w:lang w:bidi="fa-IR"/>
        </w:rPr>
        <w:t>2/68 درصد) و کمترین در شاهد (2/51 درصد) مشاهده شد</w:t>
      </w:r>
      <w:r>
        <w:rPr>
          <w:rFonts w:ascii="Times New Roman" w:hAnsi="Times New Roman" w:cs="B Lotus" w:hint="cs"/>
          <w:color w:val="000000"/>
          <w:sz w:val="24"/>
          <w:szCs w:val="28"/>
          <w:rtl/>
          <w:lang w:bidi="fa-IR"/>
        </w:rPr>
        <w:t>. (شکل 4-</w:t>
      </w:r>
      <w:r w:rsidR="00DD06A3">
        <w:rPr>
          <w:rFonts w:ascii="Times New Roman" w:hAnsi="Times New Roman" w:cs="B Lotus" w:hint="cs"/>
          <w:color w:val="000000"/>
          <w:sz w:val="24"/>
          <w:szCs w:val="28"/>
          <w:rtl/>
          <w:lang w:bidi="fa-IR"/>
        </w:rPr>
        <w:t>12</w:t>
      </w:r>
      <w:r>
        <w:rPr>
          <w:rFonts w:ascii="Times New Roman" w:hAnsi="Times New Roman" w:cs="B Lotus" w:hint="cs"/>
          <w:color w:val="000000"/>
          <w:sz w:val="24"/>
          <w:szCs w:val="28"/>
          <w:rtl/>
          <w:lang w:bidi="fa-IR"/>
        </w:rPr>
        <w:t>).</w:t>
      </w:r>
    </w:p>
    <w:p w14:paraId="470BB692" w14:textId="77777777" w:rsidR="008432D8" w:rsidRPr="006C6B95" w:rsidRDefault="008432D8" w:rsidP="008432D8">
      <w:pPr>
        <w:bidi/>
        <w:spacing w:line="360" w:lineRule="auto"/>
        <w:ind w:firstLine="284"/>
        <w:jc w:val="both"/>
        <w:rPr>
          <w:rFonts w:ascii="Times New Roman" w:hAnsi="Times New Roman" w:cs="B Lotus"/>
          <w:b/>
          <w:bCs/>
          <w:color w:val="000000"/>
          <w:sz w:val="24"/>
          <w:szCs w:val="28"/>
          <w:rtl/>
          <w:lang w:bidi="fa-IR"/>
        </w:rPr>
      </w:pPr>
    </w:p>
    <w:p w14:paraId="2767D6A2" w14:textId="0A892B9A" w:rsidR="008432D8" w:rsidRDefault="00560359" w:rsidP="008432D8">
      <w:pPr>
        <w:bidi/>
        <w:spacing w:line="360" w:lineRule="auto"/>
        <w:ind w:firstLine="284"/>
        <w:jc w:val="center"/>
        <w:rPr>
          <w:rFonts w:ascii="Times New Roman" w:hAnsi="Times New Roman" w:cs="B Lotus"/>
          <w:b/>
          <w:bCs/>
          <w:color w:val="000000"/>
          <w:sz w:val="24"/>
          <w:szCs w:val="28"/>
          <w:rtl/>
          <w:lang w:bidi="fa-IR"/>
        </w:rPr>
      </w:pPr>
      <w:r w:rsidRPr="00CC0598">
        <w:rPr>
          <w:rFonts w:ascii="Times New Roman" w:hAnsi="Times New Roman" w:cs="B Lotus"/>
          <w:noProof/>
          <w:lang w:bidi="fa-IR"/>
        </w:rPr>
        <w:lastRenderedPageBreak/>
        <w:drawing>
          <wp:inline distT="0" distB="0" distL="0" distR="0" wp14:anchorId="2DF0DCAE" wp14:editId="105E3E50">
            <wp:extent cx="4572000" cy="2743200"/>
            <wp:effectExtent l="0" t="0" r="0" b="0"/>
            <wp:docPr id="1793695483" name="Chart 5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9CBB678" w14:textId="091EF98C" w:rsidR="0059583A" w:rsidRDefault="00560359" w:rsidP="00494448">
      <w:pPr>
        <w:tabs>
          <w:tab w:val="left" w:pos="7704"/>
        </w:tabs>
        <w:bidi/>
        <w:spacing w:line="360" w:lineRule="auto"/>
        <w:ind w:firstLine="284"/>
        <w:jc w:val="center"/>
        <w:rPr>
          <w:rFonts w:ascii="Times New Roman" w:hAnsi="Times New Roman" w:cs="B Lotus"/>
          <w:color w:val="000000"/>
          <w:szCs w:val="24"/>
          <w:rtl/>
          <w:lang w:bidi="fa-IR"/>
        </w:rPr>
      </w:pPr>
      <w:r w:rsidRPr="00212C50">
        <w:rPr>
          <w:noProof/>
        </w:rPr>
        <w:drawing>
          <wp:inline distT="0" distB="0" distL="0" distR="0" wp14:anchorId="1B4DBC82" wp14:editId="0E69BA5B">
            <wp:extent cx="5286375" cy="3143250"/>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86375" cy="3143250"/>
                    </a:xfrm>
                    <a:prstGeom prst="rect">
                      <a:avLst/>
                    </a:prstGeom>
                    <a:noFill/>
                    <a:ln>
                      <a:noFill/>
                    </a:ln>
                  </pic:spPr>
                </pic:pic>
              </a:graphicData>
            </a:graphic>
          </wp:inline>
        </w:drawing>
      </w:r>
      <w:r w:rsidR="008432D8" w:rsidRPr="006C6B95">
        <w:rPr>
          <w:rFonts w:ascii="Times New Roman" w:hAnsi="Times New Roman" w:cs="B Lotus"/>
          <w:color w:val="000000"/>
          <w:szCs w:val="24"/>
          <w:rtl/>
          <w:lang w:bidi="fa-IR"/>
        </w:rPr>
        <w:t xml:space="preserve"> </w:t>
      </w:r>
    </w:p>
    <w:p w14:paraId="3A1A89D1" w14:textId="4BE9220A" w:rsidR="008432D8" w:rsidRDefault="00CD7B6C" w:rsidP="0059583A">
      <w:pPr>
        <w:tabs>
          <w:tab w:val="left" w:pos="7704"/>
        </w:tabs>
        <w:bidi/>
        <w:spacing w:line="360" w:lineRule="auto"/>
        <w:ind w:firstLine="284"/>
        <w:jc w:val="center"/>
        <w:rPr>
          <w:rFonts w:ascii="Times New Roman" w:hAnsi="Times New Roman" w:cs="B Lotus"/>
          <w:color w:val="000000"/>
          <w:szCs w:val="24"/>
          <w:rtl/>
          <w:lang w:bidi="fa-IR"/>
        </w:rPr>
      </w:pPr>
      <w:r>
        <w:rPr>
          <w:rFonts w:ascii="Times New Roman" w:hAnsi="Times New Roman" w:cs="B Lotus" w:hint="cs"/>
          <w:color w:val="000000"/>
          <w:szCs w:val="24"/>
          <w:rtl/>
          <w:lang w:bidi="fa-IR"/>
        </w:rPr>
        <w:t xml:space="preserve">شکل 4- 12- اثر </w:t>
      </w:r>
      <w:r w:rsidR="008432D8" w:rsidRPr="006C6B95">
        <w:rPr>
          <w:rFonts w:ascii="Times New Roman" w:hAnsi="Times New Roman" w:cs="B Lotus" w:hint="cs"/>
          <w:color w:val="000000"/>
          <w:szCs w:val="24"/>
          <w:rtl/>
          <w:lang w:bidi="fa-IR"/>
        </w:rPr>
        <w:t>تیمار</w:t>
      </w:r>
      <w:r w:rsidR="00036997">
        <w:rPr>
          <w:rFonts w:ascii="Times New Roman" w:hAnsi="Times New Roman" w:cs="B Lotus" w:hint="cs"/>
          <w:color w:val="000000"/>
          <w:szCs w:val="24"/>
          <w:rtl/>
          <w:lang w:bidi="fa-IR"/>
        </w:rPr>
        <w:t>های</w:t>
      </w:r>
      <w:r w:rsidR="008432D8" w:rsidRPr="006C6B95">
        <w:rPr>
          <w:rFonts w:ascii="Times New Roman" w:hAnsi="Times New Roman" w:cs="B Lotus" w:hint="cs"/>
          <w:color w:val="000000"/>
          <w:szCs w:val="24"/>
          <w:rtl/>
          <w:lang w:bidi="fa-IR"/>
        </w:rPr>
        <w:t xml:space="preserve"> تیوسولفات کلسیم، تیوسولفات پتاسیم و ترکیب تیوسولفات کلسیم و پتاسیم</w:t>
      </w:r>
      <w:r w:rsidR="008432D8" w:rsidRPr="006C6B95">
        <w:rPr>
          <w:rFonts w:ascii="Times New Roman" w:hAnsi="Times New Roman" w:cs="B Lotus"/>
          <w:color w:val="000000"/>
          <w:szCs w:val="24"/>
          <w:rtl/>
          <w:lang w:bidi="fa-IR"/>
        </w:rPr>
        <w:t xml:space="preserve"> بر</w:t>
      </w:r>
      <w:r w:rsidR="008432D8" w:rsidRPr="006C6B95">
        <w:rPr>
          <w:rFonts w:ascii="Times New Roman" w:hAnsi="Times New Roman" w:cs="B Lotus" w:hint="cs"/>
          <w:color w:val="000000"/>
          <w:szCs w:val="24"/>
          <w:rtl/>
          <w:lang w:bidi="fa-IR"/>
        </w:rPr>
        <w:t xml:space="preserve"> اولئیک </w:t>
      </w:r>
      <w:r w:rsidR="008432D8">
        <w:rPr>
          <w:rFonts w:ascii="Times New Roman" w:hAnsi="Times New Roman" w:cs="B Lotus" w:hint="cs"/>
          <w:color w:val="000000"/>
          <w:szCs w:val="24"/>
          <w:rtl/>
          <w:lang w:bidi="fa-IR"/>
        </w:rPr>
        <w:t xml:space="preserve">و لینولئیک </w:t>
      </w:r>
      <w:r w:rsidR="008432D8" w:rsidRPr="006C6B95">
        <w:rPr>
          <w:rFonts w:ascii="Times New Roman" w:hAnsi="Times New Roman" w:cs="B Lotus" w:hint="cs"/>
          <w:color w:val="000000"/>
          <w:szCs w:val="24"/>
          <w:rtl/>
          <w:lang w:bidi="fa-IR"/>
        </w:rPr>
        <w:t>اسید میوه گردو</w:t>
      </w:r>
      <w:r w:rsidR="00036997">
        <w:rPr>
          <w:rFonts w:ascii="Times New Roman" w:hAnsi="Times New Roman" w:cs="B Lotus" w:hint="cs"/>
          <w:color w:val="000000"/>
          <w:szCs w:val="24"/>
          <w:rtl/>
          <w:lang w:bidi="fa-IR"/>
        </w:rPr>
        <w:t xml:space="preserve"> (</w:t>
      </w:r>
      <w:proofErr w:type="spellStart"/>
      <w:r w:rsidR="00036997" w:rsidRPr="006C6B95">
        <w:rPr>
          <w:rFonts w:ascii="Times New Roman" w:hAnsi="Times New Roman" w:cs="B Lotus"/>
          <w:color w:val="000000"/>
          <w:szCs w:val="24"/>
          <w:lang w:bidi="fa-IR"/>
        </w:rPr>
        <w:t>CaTs</w:t>
      </w:r>
      <w:proofErr w:type="spellEnd"/>
      <w:r w:rsidR="00036997" w:rsidRPr="006C6B95">
        <w:rPr>
          <w:rFonts w:ascii="Times New Roman" w:hAnsi="Times New Roman" w:cs="B Lotus" w:hint="cs"/>
          <w:color w:val="000000"/>
          <w:szCs w:val="24"/>
          <w:rtl/>
          <w:lang w:bidi="fa-IR"/>
        </w:rPr>
        <w:t xml:space="preserve">: تیمار تیوسولفات کلسیم، </w:t>
      </w:r>
      <w:r w:rsidR="00036997" w:rsidRPr="006C6B95">
        <w:rPr>
          <w:rFonts w:ascii="Times New Roman" w:hAnsi="Times New Roman" w:cs="B Lotus"/>
          <w:color w:val="000000"/>
          <w:szCs w:val="24"/>
          <w:lang w:bidi="fa-IR"/>
        </w:rPr>
        <w:t>KTS</w:t>
      </w:r>
      <w:r w:rsidR="00036997" w:rsidRPr="006C6B95">
        <w:rPr>
          <w:rFonts w:ascii="Times New Roman" w:hAnsi="Times New Roman" w:cs="B Lotus" w:hint="cs"/>
          <w:color w:val="000000"/>
          <w:szCs w:val="24"/>
          <w:rtl/>
          <w:lang w:bidi="fa-IR"/>
        </w:rPr>
        <w:t>: تیوسولفات پتاسیم</w:t>
      </w:r>
      <w:r w:rsidR="00036997">
        <w:rPr>
          <w:rFonts w:ascii="Times New Roman" w:hAnsi="Times New Roman" w:cs="B Lotus" w:hint="cs"/>
          <w:color w:val="000000"/>
          <w:szCs w:val="24"/>
          <w:rtl/>
          <w:lang w:bidi="fa-IR"/>
        </w:rPr>
        <w:t>)</w:t>
      </w:r>
    </w:p>
    <w:p w14:paraId="2725D9EA" w14:textId="77777777" w:rsidR="00634C2D" w:rsidRDefault="00634C2D" w:rsidP="00634C2D">
      <w:pPr>
        <w:bidi/>
        <w:spacing w:line="360" w:lineRule="auto"/>
        <w:jc w:val="both"/>
        <w:rPr>
          <w:rFonts w:ascii="Times New Roman" w:hAnsi="Times New Roman" w:cs="B Lotus"/>
          <w:color w:val="000000"/>
          <w:sz w:val="28"/>
          <w:szCs w:val="28"/>
          <w:rtl/>
          <w:lang w:bidi="fa-IR"/>
        </w:rPr>
      </w:pPr>
      <w:r>
        <w:rPr>
          <w:rFonts w:ascii="Times New Roman" w:hAnsi="Times New Roman" w:cs="B Lotus" w:hint="cs"/>
          <w:color w:val="000000"/>
          <w:sz w:val="28"/>
          <w:szCs w:val="28"/>
          <w:rtl/>
          <w:lang w:bidi="fa-IR"/>
        </w:rPr>
        <w:lastRenderedPageBreak/>
        <w:t xml:space="preserve">بررسی سایر اسیدها نیز در گردوی رقم چندلر تولید شده در شرایط منطقه خرمدره نشان داد که میزان لینولنیک گردوهای تولید شده در شرایط اقلمی منطقه در تیمارهای مختلف کودی 9/13-1/12 درصد، پالمتیک اسید 01/4-1/6 درصد و اسید استئاریک هم 01/4-6/2 درصد بوده است که در اغلب موارد در تیمارهای تیوسلفات کلسیم و پتاسیم مقدار جزیی بالاتر بوده است اما اثر معنی داری نشان ندادند. با این حال، اطلاعات این بخش در مورد میزان اسیدهای چرب تولید شده در این منطقه در باغات گردوی حاصل از رقم تجاری چندلر ارزشمند استو نشان می دهد که تاثیر شرایط اقلیمی منطقه در تحمع اسیدهای اسیدهای آمینه در محصول گردو بیشتر از نوع تغذیه می باشد. </w:t>
      </w:r>
    </w:p>
    <w:p w14:paraId="7225A851" w14:textId="77777777" w:rsidR="00D77B60" w:rsidRDefault="00D77B60" w:rsidP="00D77B60">
      <w:pPr>
        <w:bidi/>
        <w:spacing w:line="360" w:lineRule="auto"/>
        <w:jc w:val="both"/>
        <w:rPr>
          <w:rFonts w:ascii="Times New Roman" w:hAnsi="Times New Roman" w:cs="B Lotus"/>
          <w:color w:val="000000"/>
          <w:sz w:val="28"/>
          <w:szCs w:val="28"/>
          <w:rtl/>
          <w:lang w:bidi="fa-IR"/>
        </w:rPr>
      </w:pPr>
      <w:r w:rsidRPr="00271429">
        <w:rPr>
          <w:rFonts w:ascii="Times New Roman" w:hAnsi="Times New Roman" w:cs="B Lotus" w:hint="cs"/>
          <w:color w:val="000000"/>
          <w:sz w:val="28"/>
          <w:szCs w:val="28"/>
          <w:rtl/>
          <w:lang w:bidi="fa-IR"/>
        </w:rPr>
        <w:t>جدول 4-</w:t>
      </w:r>
      <w:r>
        <w:rPr>
          <w:rFonts w:ascii="Times New Roman" w:hAnsi="Times New Roman" w:cs="B Lotus" w:hint="cs"/>
          <w:color w:val="000000"/>
          <w:sz w:val="28"/>
          <w:szCs w:val="28"/>
          <w:rtl/>
          <w:lang w:bidi="fa-IR"/>
        </w:rPr>
        <w:t>8</w:t>
      </w:r>
      <w:r w:rsidRPr="00271429">
        <w:rPr>
          <w:rFonts w:ascii="Times New Roman" w:hAnsi="Times New Roman" w:cs="B Lotus" w:hint="cs"/>
          <w:color w:val="000000"/>
          <w:sz w:val="28"/>
          <w:szCs w:val="28"/>
          <w:rtl/>
          <w:lang w:bidi="fa-IR"/>
        </w:rPr>
        <w:t xml:space="preserve">- نتایج </w:t>
      </w:r>
      <w:r>
        <w:rPr>
          <w:rFonts w:ascii="Times New Roman" w:hAnsi="Times New Roman" w:cs="B Lotus" w:hint="cs"/>
          <w:color w:val="000000"/>
          <w:sz w:val="28"/>
          <w:szCs w:val="28"/>
          <w:rtl/>
          <w:lang w:bidi="fa-IR"/>
        </w:rPr>
        <w:t>مقایسه میانگین</w:t>
      </w:r>
      <w:r w:rsidRPr="00271429">
        <w:rPr>
          <w:rFonts w:ascii="Times New Roman" w:hAnsi="Times New Roman" w:cs="B Lotus"/>
          <w:color w:val="000000"/>
          <w:sz w:val="28"/>
          <w:szCs w:val="28"/>
          <w:rtl/>
          <w:lang w:bidi="fa-IR"/>
        </w:rPr>
        <w:t xml:space="preserve"> اثر </w:t>
      </w:r>
      <w:r w:rsidRPr="00271429">
        <w:rPr>
          <w:rFonts w:ascii="Times New Roman" w:hAnsi="Times New Roman" w:cs="B Lotus" w:hint="cs"/>
          <w:color w:val="000000"/>
          <w:sz w:val="28"/>
          <w:szCs w:val="28"/>
          <w:rtl/>
          <w:lang w:bidi="fa-IR"/>
        </w:rPr>
        <w:t>تیمار تیوسولفات کلسیم، تیوسولفات پتاسیم و ترکیب تیوسولفات کلسیم و پتاسیم</w:t>
      </w:r>
      <w:r w:rsidRPr="00271429">
        <w:rPr>
          <w:rFonts w:ascii="Times New Roman" w:hAnsi="Times New Roman" w:cs="B Lotus"/>
          <w:color w:val="000000"/>
          <w:sz w:val="28"/>
          <w:szCs w:val="28"/>
          <w:rtl/>
          <w:lang w:bidi="fa-IR"/>
        </w:rPr>
        <w:t xml:space="preserve"> بر </w:t>
      </w:r>
      <w:r>
        <w:rPr>
          <w:rFonts w:ascii="Times New Roman" w:hAnsi="Times New Roman" w:cs="B Lotus" w:hint="cs"/>
          <w:color w:val="000000"/>
          <w:sz w:val="28"/>
          <w:szCs w:val="28"/>
          <w:rtl/>
          <w:lang w:bidi="fa-IR"/>
        </w:rPr>
        <w:t>اسیدهای چرب میوه</w:t>
      </w:r>
      <w:r w:rsidRPr="00271429">
        <w:rPr>
          <w:rFonts w:ascii="Times New Roman" w:hAnsi="Times New Roman" w:cs="B Lotus" w:hint="cs"/>
          <w:color w:val="000000"/>
          <w:sz w:val="28"/>
          <w:szCs w:val="28"/>
          <w:rtl/>
          <w:lang w:bidi="fa-IR"/>
        </w:rPr>
        <w:t xml:space="preserve"> گردو رقم چندلر</w:t>
      </w:r>
    </w:p>
    <w:tbl>
      <w:tblPr>
        <w:bidiVisual/>
        <w:tblW w:w="0" w:type="auto"/>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620"/>
        <w:gridCol w:w="1440"/>
        <w:gridCol w:w="1440"/>
        <w:gridCol w:w="1500"/>
        <w:gridCol w:w="1290"/>
        <w:gridCol w:w="1551"/>
      </w:tblGrid>
      <w:tr w:rsidR="00FB484E" w:rsidRPr="00CC0598" w14:paraId="001B67D6" w14:textId="77777777" w:rsidTr="00C478FC">
        <w:trPr>
          <w:jc w:val="center"/>
        </w:trPr>
        <w:tc>
          <w:tcPr>
            <w:tcW w:w="1620" w:type="dxa"/>
            <w:tcBorders>
              <w:top w:val="nil"/>
              <w:left w:val="nil"/>
              <w:bottom w:val="single" w:sz="4" w:space="0" w:color="auto"/>
              <w:right w:val="nil"/>
            </w:tcBorders>
            <w:shd w:val="clear" w:color="auto" w:fill="auto"/>
          </w:tcPr>
          <w:p w14:paraId="29B7221D" w14:textId="77777777" w:rsidR="00EB0526" w:rsidRPr="00CC0598" w:rsidRDefault="00EB0526" w:rsidP="00C478FC">
            <w:pPr>
              <w:bidi/>
              <w:spacing w:after="0" w:line="360" w:lineRule="auto"/>
              <w:jc w:val="center"/>
              <w:rPr>
                <w:rFonts w:ascii="Times New Roman" w:hAnsi="Times New Roman" w:cs="B Lotus"/>
                <w:color w:val="000000"/>
                <w:sz w:val="28"/>
                <w:szCs w:val="28"/>
                <w:rtl/>
                <w:lang w:bidi="fa-IR"/>
              </w:rPr>
            </w:pPr>
            <w:r w:rsidRPr="00CC0598">
              <w:rPr>
                <w:rFonts w:ascii="Times New Roman" w:hAnsi="Times New Roman" w:cs="B Lotus" w:hint="cs"/>
                <w:color w:val="000000"/>
                <w:sz w:val="28"/>
                <w:szCs w:val="28"/>
                <w:rtl/>
                <w:lang w:bidi="fa-IR"/>
              </w:rPr>
              <w:t>تیمار</w:t>
            </w:r>
          </w:p>
        </w:tc>
        <w:tc>
          <w:tcPr>
            <w:tcW w:w="1440" w:type="dxa"/>
            <w:tcBorders>
              <w:top w:val="nil"/>
              <w:left w:val="nil"/>
              <w:bottom w:val="single" w:sz="4" w:space="0" w:color="auto"/>
              <w:right w:val="nil"/>
            </w:tcBorders>
            <w:shd w:val="clear" w:color="auto" w:fill="auto"/>
          </w:tcPr>
          <w:p w14:paraId="71A48195" w14:textId="77777777" w:rsidR="00EB0526" w:rsidRPr="00CC0598" w:rsidRDefault="005A19FB" w:rsidP="00CC0598">
            <w:pPr>
              <w:bidi/>
              <w:spacing w:after="0" w:line="360" w:lineRule="auto"/>
              <w:jc w:val="center"/>
              <w:rPr>
                <w:rFonts w:ascii="Times New Roman" w:hAnsi="Times New Roman" w:cs="B Lotus"/>
                <w:color w:val="000000"/>
                <w:sz w:val="28"/>
                <w:szCs w:val="28"/>
                <w:rtl/>
                <w:lang w:bidi="fa-IR"/>
              </w:rPr>
            </w:pPr>
            <w:r>
              <w:rPr>
                <w:rFonts w:ascii="Times New Roman" w:hAnsi="Times New Roman" w:cs="B Lotus" w:hint="cs"/>
                <w:color w:val="000000"/>
                <w:rtl/>
                <w:lang w:bidi="fa-IR"/>
              </w:rPr>
              <w:t xml:space="preserve"> اسید </w:t>
            </w:r>
            <w:r w:rsidR="00EB0526" w:rsidRPr="00CC0598">
              <w:rPr>
                <w:rFonts w:ascii="Times New Roman" w:hAnsi="Times New Roman" w:cs="B Lotus" w:hint="cs"/>
                <w:color w:val="000000"/>
                <w:rtl/>
                <w:lang w:bidi="fa-IR"/>
              </w:rPr>
              <w:t>اولئیک</w:t>
            </w:r>
          </w:p>
        </w:tc>
        <w:tc>
          <w:tcPr>
            <w:tcW w:w="1440" w:type="dxa"/>
            <w:tcBorders>
              <w:top w:val="nil"/>
              <w:left w:val="nil"/>
              <w:bottom w:val="single" w:sz="4" w:space="0" w:color="auto"/>
              <w:right w:val="nil"/>
            </w:tcBorders>
            <w:shd w:val="clear" w:color="auto" w:fill="auto"/>
          </w:tcPr>
          <w:p w14:paraId="4F0C232B" w14:textId="77777777" w:rsidR="00EB0526" w:rsidRPr="00CC0598" w:rsidRDefault="005A19FB" w:rsidP="00CC0598">
            <w:pPr>
              <w:bidi/>
              <w:spacing w:after="0" w:line="360" w:lineRule="auto"/>
              <w:jc w:val="center"/>
              <w:rPr>
                <w:rFonts w:ascii="Times New Roman" w:hAnsi="Times New Roman" w:cs="B Lotus"/>
                <w:color w:val="000000"/>
                <w:sz w:val="28"/>
                <w:szCs w:val="28"/>
                <w:rtl/>
                <w:lang w:bidi="fa-IR"/>
              </w:rPr>
            </w:pPr>
            <w:r>
              <w:rPr>
                <w:rFonts w:ascii="Times New Roman" w:hAnsi="Times New Roman" w:cs="B Lotus" w:hint="cs"/>
                <w:color w:val="000000"/>
                <w:rtl/>
                <w:lang w:bidi="fa-IR"/>
              </w:rPr>
              <w:t xml:space="preserve"> اسید </w:t>
            </w:r>
            <w:r w:rsidR="00665638" w:rsidRPr="00CC0598">
              <w:rPr>
                <w:rFonts w:ascii="Times New Roman" w:hAnsi="Times New Roman" w:cs="B Lotus" w:hint="cs"/>
                <w:color w:val="000000"/>
                <w:rtl/>
                <w:lang w:bidi="fa-IR"/>
              </w:rPr>
              <w:t>لینولئیک</w:t>
            </w:r>
          </w:p>
        </w:tc>
        <w:tc>
          <w:tcPr>
            <w:tcW w:w="1500" w:type="dxa"/>
            <w:tcBorders>
              <w:top w:val="nil"/>
              <w:left w:val="nil"/>
              <w:bottom w:val="single" w:sz="4" w:space="0" w:color="auto"/>
              <w:right w:val="nil"/>
            </w:tcBorders>
            <w:shd w:val="clear" w:color="auto" w:fill="auto"/>
          </w:tcPr>
          <w:p w14:paraId="1FAE1425" w14:textId="77777777" w:rsidR="00EB0526" w:rsidRPr="00CC0598" w:rsidRDefault="005A19FB" w:rsidP="00CC0598">
            <w:pPr>
              <w:bidi/>
              <w:spacing w:after="0" w:line="360" w:lineRule="auto"/>
              <w:jc w:val="center"/>
              <w:rPr>
                <w:rFonts w:ascii="Times New Roman" w:hAnsi="Times New Roman" w:cs="B Lotus"/>
                <w:color w:val="000000"/>
                <w:sz w:val="28"/>
                <w:szCs w:val="28"/>
                <w:rtl/>
                <w:lang w:bidi="fa-IR"/>
              </w:rPr>
            </w:pPr>
            <w:r>
              <w:rPr>
                <w:rFonts w:ascii="Times New Roman" w:hAnsi="Times New Roman" w:cs="B Lotus" w:hint="cs"/>
                <w:color w:val="000000"/>
                <w:rtl/>
                <w:lang w:bidi="fa-IR"/>
              </w:rPr>
              <w:t xml:space="preserve"> اسید </w:t>
            </w:r>
            <w:r w:rsidR="00EB0526" w:rsidRPr="00CC0598">
              <w:rPr>
                <w:rFonts w:ascii="Times New Roman" w:hAnsi="Times New Roman" w:cs="B Lotus" w:hint="cs"/>
                <w:color w:val="000000"/>
                <w:rtl/>
                <w:lang w:bidi="fa-IR"/>
              </w:rPr>
              <w:t>لینولنیک</w:t>
            </w:r>
          </w:p>
        </w:tc>
        <w:tc>
          <w:tcPr>
            <w:tcW w:w="1290" w:type="dxa"/>
            <w:tcBorders>
              <w:top w:val="nil"/>
              <w:left w:val="nil"/>
              <w:bottom w:val="single" w:sz="4" w:space="0" w:color="auto"/>
              <w:right w:val="nil"/>
            </w:tcBorders>
            <w:shd w:val="clear" w:color="auto" w:fill="auto"/>
          </w:tcPr>
          <w:p w14:paraId="74479C04" w14:textId="77777777" w:rsidR="00EB0526" w:rsidRPr="00CC0598" w:rsidRDefault="005A19FB" w:rsidP="00CC0598">
            <w:pPr>
              <w:bidi/>
              <w:spacing w:after="0" w:line="360" w:lineRule="auto"/>
              <w:jc w:val="center"/>
              <w:rPr>
                <w:rFonts w:ascii="Times New Roman" w:hAnsi="Times New Roman" w:cs="B Lotus"/>
                <w:color w:val="000000"/>
                <w:sz w:val="28"/>
                <w:szCs w:val="28"/>
                <w:rtl/>
                <w:lang w:bidi="fa-IR"/>
              </w:rPr>
            </w:pPr>
            <w:r>
              <w:rPr>
                <w:rFonts w:ascii="Times New Roman" w:hAnsi="Times New Roman" w:cs="B Lotus" w:hint="cs"/>
                <w:color w:val="000000"/>
                <w:rtl/>
                <w:lang w:bidi="fa-IR"/>
              </w:rPr>
              <w:t xml:space="preserve"> اسید </w:t>
            </w:r>
            <w:r w:rsidR="00EB0526" w:rsidRPr="00CC0598">
              <w:rPr>
                <w:rFonts w:ascii="Times New Roman" w:hAnsi="Times New Roman" w:cs="B Lotus" w:hint="cs"/>
                <w:color w:val="000000"/>
                <w:rtl/>
                <w:lang w:bidi="fa-IR"/>
              </w:rPr>
              <w:t>پالمتیک</w:t>
            </w:r>
          </w:p>
        </w:tc>
        <w:tc>
          <w:tcPr>
            <w:tcW w:w="1551" w:type="dxa"/>
            <w:tcBorders>
              <w:top w:val="nil"/>
              <w:left w:val="nil"/>
              <w:bottom w:val="single" w:sz="4" w:space="0" w:color="auto"/>
            </w:tcBorders>
            <w:shd w:val="clear" w:color="auto" w:fill="auto"/>
          </w:tcPr>
          <w:p w14:paraId="7A3937B7" w14:textId="77777777" w:rsidR="00EB0526" w:rsidRPr="00CC0598" w:rsidRDefault="005A19FB" w:rsidP="00CC0598">
            <w:pPr>
              <w:bidi/>
              <w:spacing w:after="0" w:line="360" w:lineRule="auto"/>
              <w:jc w:val="center"/>
              <w:rPr>
                <w:rFonts w:ascii="Times New Roman" w:hAnsi="Times New Roman" w:cs="B Lotus"/>
                <w:color w:val="000000"/>
                <w:sz w:val="28"/>
                <w:szCs w:val="28"/>
                <w:rtl/>
                <w:lang w:bidi="fa-IR"/>
              </w:rPr>
            </w:pPr>
            <w:r>
              <w:rPr>
                <w:rFonts w:ascii="Times New Roman" w:hAnsi="Times New Roman" w:cs="B Lotus" w:hint="cs"/>
                <w:color w:val="000000"/>
                <w:rtl/>
                <w:lang w:bidi="fa-IR"/>
              </w:rPr>
              <w:t xml:space="preserve"> اسید </w:t>
            </w:r>
            <w:r w:rsidR="00EB0526" w:rsidRPr="00CC0598">
              <w:rPr>
                <w:rFonts w:ascii="Times New Roman" w:hAnsi="Times New Roman" w:cs="B Lotus" w:hint="cs"/>
                <w:color w:val="000000"/>
                <w:rtl/>
                <w:lang w:bidi="fa-IR"/>
              </w:rPr>
              <w:t>استئاریک</w:t>
            </w:r>
          </w:p>
        </w:tc>
      </w:tr>
      <w:tr w:rsidR="00FB484E" w:rsidRPr="00CC0598" w14:paraId="2415481D" w14:textId="77777777" w:rsidTr="00C478FC">
        <w:trPr>
          <w:trHeight w:val="1025"/>
          <w:jc w:val="center"/>
        </w:trPr>
        <w:tc>
          <w:tcPr>
            <w:tcW w:w="1620" w:type="dxa"/>
            <w:tcBorders>
              <w:left w:val="nil"/>
              <w:bottom w:val="nil"/>
              <w:right w:val="nil"/>
            </w:tcBorders>
            <w:shd w:val="clear" w:color="auto" w:fill="auto"/>
          </w:tcPr>
          <w:p w14:paraId="366B3610" w14:textId="77777777" w:rsidR="00EB0526" w:rsidRPr="005A19FB" w:rsidRDefault="00EB0526" w:rsidP="00CC0598">
            <w:pPr>
              <w:spacing w:after="0" w:line="240" w:lineRule="auto"/>
              <w:jc w:val="center"/>
              <w:rPr>
                <w:rFonts w:ascii="Times New Roman" w:hAnsi="Times New Roman" w:cs="Times New Roman"/>
                <w:sz w:val="20"/>
                <w:szCs w:val="20"/>
              </w:rPr>
            </w:pPr>
            <w:r w:rsidRPr="005A19FB">
              <w:rPr>
                <w:rFonts w:ascii="Times New Roman" w:hAnsi="Times New Roman" w:cs="Times New Roman"/>
                <w:sz w:val="20"/>
                <w:szCs w:val="20"/>
              </w:rPr>
              <w:t>Control</w:t>
            </w:r>
          </w:p>
          <w:p w14:paraId="4A05DBEE" w14:textId="77777777" w:rsidR="00EB0526" w:rsidRPr="00CC0598" w:rsidRDefault="00EB0526" w:rsidP="00CC0598">
            <w:pPr>
              <w:bidi/>
              <w:spacing w:after="0" w:line="360" w:lineRule="auto"/>
              <w:jc w:val="center"/>
              <w:rPr>
                <w:rFonts w:ascii="Times New Roman" w:hAnsi="Times New Roman" w:cs="B Lotus"/>
                <w:color w:val="000000"/>
                <w:sz w:val="28"/>
                <w:szCs w:val="28"/>
                <w:rtl/>
                <w:lang w:bidi="fa-IR"/>
              </w:rPr>
            </w:pPr>
          </w:p>
        </w:tc>
        <w:tc>
          <w:tcPr>
            <w:tcW w:w="1440" w:type="dxa"/>
            <w:tcBorders>
              <w:left w:val="nil"/>
              <w:bottom w:val="nil"/>
              <w:right w:val="nil"/>
            </w:tcBorders>
            <w:shd w:val="clear" w:color="auto" w:fill="auto"/>
          </w:tcPr>
          <w:p w14:paraId="5DD312B3" w14:textId="77777777" w:rsidR="00EB0526" w:rsidRPr="00CC0598" w:rsidRDefault="004C1CC7"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b</w:t>
            </w:r>
            <w:r w:rsidRPr="00CC0598">
              <w:rPr>
                <w:rFonts w:cs="B Lotus" w:hint="cs"/>
                <w:color w:val="000000"/>
                <w:sz w:val="28"/>
                <w:szCs w:val="28"/>
                <w:rtl/>
              </w:rPr>
              <w:t>3</w:t>
            </w:r>
            <w:r w:rsidR="00EB0526" w:rsidRPr="00CC0598">
              <w:rPr>
                <w:rFonts w:cs="B Lotus" w:hint="cs"/>
                <w:color w:val="000000"/>
                <w:sz w:val="28"/>
                <w:szCs w:val="28"/>
                <w:rtl/>
              </w:rPr>
              <w:t>/11</w:t>
            </w:r>
          </w:p>
        </w:tc>
        <w:tc>
          <w:tcPr>
            <w:tcW w:w="1440" w:type="dxa"/>
            <w:tcBorders>
              <w:left w:val="nil"/>
              <w:bottom w:val="nil"/>
              <w:right w:val="nil"/>
            </w:tcBorders>
            <w:shd w:val="clear" w:color="auto" w:fill="auto"/>
          </w:tcPr>
          <w:p w14:paraId="058143AF" w14:textId="77777777" w:rsidR="00EB0526" w:rsidRPr="00CC0598" w:rsidRDefault="00EB0526"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b</w:t>
            </w:r>
            <w:r w:rsidRPr="00CC0598">
              <w:rPr>
                <w:rFonts w:cs="B Lotus" w:hint="cs"/>
                <w:color w:val="000000"/>
                <w:sz w:val="28"/>
                <w:szCs w:val="28"/>
                <w:rtl/>
              </w:rPr>
              <w:t>2/51</w:t>
            </w:r>
          </w:p>
        </w:tc>
        <w:tc>
          <w:tcPr>
            <w:tcW w:w="1500" w:type="dxa"/>
            <w:tcBorders>
              <w:left w:val="nil"/>
              <w:bottom w:val="nil"/>
              <w:right w:val="nil"/>
            </w:tcBorders>
            <w:shd w:val="clear" w:color="auto" w:fill="auto"/>
          </w:tcPr>
          <w:p w14:paraId="4B0E3E35" w14:textId="77777777" w:rsidR="00EB0526" w:rsidRPr="00CC0598" w:rsidRDefault="004C1CC7"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1/12</w:t>
            </w:r>
          </w:p>
        </w:tc>
        <w:tc>
          <w:tcPr>
            <w:tcW w:w="1290" w:type="dxa"/>
            <w:tcBorders>
              <w:left w:val="nil"/>
              <w:bottom w:val="nil"/>
              <w:right w:val="nil"/>
            </w:tcBorders>
            <w:shd w:val="clear" w:color="auto" w:fill="auto"/>
          </w:tcPr>
          <w:p w14:paraId="7C75427B" w14:textId="77777777" w:rsidR="00EB0526" w:rsidRPr="00CC0598" w:rsidRDefault="00EB0526"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00C9073B" w:rsidRPr="00CC0598">
              <w:rPr>
                <w:rFonts w:cs="B Lotus" w:hint="cs"/>
                <w:color w:val="000000"/>
                <w:sz w:val="28"/>
                <w:szCs w:val="28"/>
                <w:rtl/>
                <w:lang w:bidi="fa-IR"/>
              </w:rPr>
              <w:t>07/4</w:t>
            </w:r>
          </w:p>
        </w:tc>
        <w:tc>
          <w:tcPr>
            <w:tcW w:w="1551" w:type="dxa"/>
            <w:tcBorders>
              <w:left w:val="nil"/>
              <w:bottom w:val="nil"/>
            </w:tcBorders>
            <w:shd w:val="clear" w:color="auto" w:fill="auto"/>
          </w:tcPr>
          <w:p w14:paraId="3984509C" w14:textId="77777777" w:rsidR="00EB0526" w:rsidRPr="00CC0598" w:rsidRDefault="00C9073B"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6/2</w:t>
            </w:r>
          </w:p>
        </w:tc>
      </w:tr>
      <w:tr w:rsidR="00FB484E" w:rsidRPr="00CC0598" w14:paraId="4F3B6F48" w14:textId="77777777" w:rsidTr="00C478FC">
        <w:trPr>
          <w:jc w:val="center"/>
        </w:trPr>
        <w:tc>
          <w:tcPr>
            <w:tcW w:w="1620" w:type="dxa"/>
            <w:tcBorders>
              <w:top w:val="nil"/>
              <w:left w:val="nil"/>
              <w:bottom w:val="nil"/>
              <w:right w:val="nil"/>
            </w:tcBorders>
            <w:shd w:val="clear" w:color="auto" w:fill="auto"/>
          </w:tcPr>
          <w:p w14:paraId="5F7C5966" w14:textId="77777777" w:rsidR="00EB0526" w:rsidRPr="005A19FB" w:rsidRDefault="00EB0526" w:rsidP="00CC0598">
            <w:pPr>
              <w:spacing w:after="0" w:line="240" w:lineRule="auto"/>
              <w:jc w:val="center"/>
              <w:rPr>
                <w:rFonts w:ascii="Times New Roman" w:hAnsi="Times New Roman" w:cs="Times New Roman"/>
                <w:sz w:val="20"/>
                <w:szCs w:val="20"/>
              </w:rPr>
            </w:pPr>
            <w:proofErr w:type="spellStart"/>
            <w:r w:rsidRPr="005A19FB">
              <w:rPr>
                <w:rFonts w:ascii="Times New Roman" w:hAnsi="Times New Roman" w:cs="Times New Roman"/>
                <w:sz w:val="20"/>
                <w:szCs w:val="20"/>
              </w:rPr>
              <w:t>CaTs</w:t>
            </w:r>
            <w:proofErr w:type="spellEnd"/>
          </w:p>
          <w:p w14:paraId="407E883A" w14:textId="77777777" w:rsidR="00EB0526" w:rsidRPr="00CC0598" w:rsidRDefault="00EB0526" w:rsidP="00CC0598">
            <w:pPr>
              <w:bidi/>
              <w:spacing w:after="0" w:line="360" w:lineRule="auto"/>
              <w:jc w:val="center"/>
              <w:rPr>
                <w:rFonts w:ascii="Times New Roman" w:hAnsi="Times New Roman" w:cs="B Lotus"/>
                <w:color w:val="000000"/>
                <w:sz w:val="28"/>
                <w:szCs w:val="28"/>
                <w:rtl/>
                <w:lang w:bidi="fa-IR"/>
              </w:rPr>
            </w:pPr>
          </w:p>
        </w:tc>
        <w:tc>
          <w:tcPr>
            <w:tcW w:w="1440" w:type="dxa"/>
            <w:tcBorders>
              <w:top w:val="nil"/>
              <w:left w:val="nil"/>
              <w:bottom w:val="nil"/>
              <w:right w:val="nil"/>
            </w:tcBorders>
            <w:shd w:val="clear" w:color="auto" w:fill="auto"/>
          </w:tcPr>
          <w:p w14:paraId="513D01AB" w14:textId="77777777" w:rsidR="00EB0526" w:rsidRPr="00CC0598" w:rsidRDefault="00EB0526"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b</w:t>
            </w:r>
            <w:r w:rsidRPr="00CC0598">
              <w:rPr>
                <w:rFonts w:cs="B Lotus" w:hint="cs"/>
                <w:color w:val="000000"/>
                <w:sz w:val="28"/>
                <w:szCs w:val="28"/>
                <w:rtl/>
              </w:rPr>
              <w:t>6/11</w:t>
            </w:r>
          </w:p>
        </w:tc>
        <w:tc>
          <w:tcPr>
            <w:tcW w:w="1440" w:type="dxa"/>
            <w:tcBorders>
              <w:top w:val="nil"/>
              <w:left w:val="nil"/>
              <w:bottom w:val="nil"/>
              <w:right w:val="nil"/>
            </w:tcBorders>
            <w:shd w:val="clear" w:color="auto" w:fill="auto"/>
          </w:tcPr>
          <w:p w14:paraId="2C75ECD7" w14:textId="77777777" w:rsidR="00EB0526" w:rsidRPr="00CC0598" w:rsidRDefault="00EB0526"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ab</w:t>
            </w:r>
            <w:r w:rsidRPr="00CC0598">
              <w:rPr>
                <w:rFonts w:cs="B Lotus" w:hint="cs"/>
                <w:color w:val="000000"/>
                <w:sz w:val="28"/>
                <w:szCs w:val="28"/>
                <w:rtl/>
              </w:rPr>
              <w:t>6/63</w:t>
            </w:r>
          </w:p>
        </w:tc>
        <w:tc>
          <w:tcPr>
            <w:tcW w:w="1500" w:type="dxa"/>
            <w:tcBorders>
              <w:top w:val="nil"/>
              <w:left w:val="nil"/>
              <w:bottom w:val="nil"/>
              <w:right w:val="nil"/>
            </w:tcBorders>
            <w:shd w:val="clear" w:color="auto" w:fill="auto"/>
          </w:tcPr>
          <w:p w14:paraId="430BC747" w14:textId="77777777" w:rsidR="00EB0526" w:rsidRPr="00CC0598" w:rsidRDefault="004C1CC7"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4/13</w:t>
            </w:r>
          </w:p>
        </w:tc>
        <w:tc>
          <w:tcPr>
            <w:tcW w:w="1290" w:type="dxa"/>
            <w:tcBorders>
              <w:top w:val="nil"/>
              <w:left w:val="nil"/>
              <w:bottom w:val="nil"/>
              <w:right w:val="nil"/>
            </w:tcBorders>
            <w:shd w:val="clear" w:color="auto" w:fill="auto"/>
          </w:tcPr>
          <w:p w14:paraId="35E8BA19" w14:textId="77777777" w:rsidR="00EB0526" w:rsidRPr="00CC0598" w:rsidRDefault="00EB0526" w:rsidP="00CC0598">
            <w:pPr>
              <w:bidi/>
              <w:spacing w:after="0" w:line="360" w:lineRule="auto"/>
              <w:jc w:val="center"/>
              <w:rPr>
                <w:rFonts w:ascii="Times New Roman" w:hAnsi="Times New Roman" w:cs="B Lotus"/>
                <w:color w:val="000000"/>
                <w:sz w:val="28"/>
                <w:szCs w:val="28"/>
                <w:rtl/>
                <w:lang w:bidi="fa-IR"/>
              </w:rPr>
            </w:pPr>
            <w:r w:rsidRPr="005A19FB">
              <w:rPr>
                <w:rFonts w:ascii="Times New Roman" w:hAnsi="Times New Roman" w:cs="Times New Roman"/>
                <w:color w:val="000000"/>
                <w:sz w:val="28"/>
                <w:szCs w:val="28"/>
                <w:vertAlign w:val="superscript"/>
              </w:rPr>
              <w:t>a</w:t>
            </w:r>
            <w:r w:rsidR="00C9073B" w:rsidRPr="00CC0598">
              <w:rPr>
                <w:rFonts w:cs="B Lotus" w:hint="cs"/>
                <w:color w:val="000000"/>
                <w:sz w:val="28"/>
                <w:szCs w:val="28"/>
                <w:rtl/>
              </w:rPr>
              <w:t>01/4</w:t>
            </w:r>
          </w:p>
        </w:tc>
        <w:tc>
          <w:tcPr>
            <w:tcW w:w="1551" w:type="dxa"/>
            <w:tcBorders>
              <w:top w:val="nil"/>
              <w:left w:val="nil"/>
              <w:bottom w:val="nil"/>
            </w:tcBorders>
            <w:shd w:val="clear" w:color="auto" w:fill="auto"/>
          </w:tcPr>
          <w:p w14:paraId="3C38199D" w14:textId="77777777" w:rsidR="00EB0526" w:rsidRPr="00CC0598" w:rsidRDefault="00C9073B"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2</w:t>
            </w:r>
            <w:r w:rsidR="00EB0526" w:rsidRPr="00CC0598">
              <w:rPr>
                <w:rFonts w:cs="B Lotus" w:hint="cs"/>
                <w:color w:val="000000"/>
                <w:sz w:val="28"/>
                <w:szCs w:val="28"/>
                <w:rtl/>
              </w:rPr>
              <w:t>/</w:t>
            </w:r>
            <w:r w:rsidRPr="00CC0598">
              <w:rPr>
                <w:rFonts w:cs="B Lotus" w:hint="cs"/>
                <w:color w:val="000000"/>
                <w:sz w:val="28"/>
                <w:szCs w:val="28"/>
                <w:rtl/>
              </w:rPr>
              <w:t>3</w:t>
            </w:r>
          </w:p>
        </w:tc>
      </w:tr>
      <w:tr w:rsidR="00FB484E" w:rsidRPr="00CC0598" w14:paraId="28D8C7F6" w14:textId="77777777" w:rsidTr="00C478FC">
        <w:trPr>
          <w:jc w:val="center"/>
        </w:trPr>
        <w:tc>
          <w:tcPr>
            <w:tcW w:w="1620" w:type="dxa"/>
            <w:tcBorders>
              <w:top w:val="nil"/>
              <w:left w:val="nil"/>
              <w:bottom w:val="nil"/>
              <w:right w:val="nil"/>
            </w:tcBorders>
            <w:shd w:val="clear" w:color="auto" w:fill="auto"/>
          </w:tcPr>
          <w:p w14:paraId="3628EF6E" w14:textId="77777777" w:rsidR="00EB0526" w:rsidRPr="005A19FB" w:rsidRDefault="00EB0526" w:rsidP="00CC0598">
            <w:pPr>
              <w:spacing w:after="0" w:line="240" w:lineRule="auto"/>
              <w:jc w:val="center"/>
              <w:rPr>
                <w:rFonts w:ascii="Times New Roman" w:hAnsi="Times New Roman" w:cs="Times New Roman"/>
                <w:sz w:val="20"/>
                <w:szCs w:val="20"/>
              </w:rPr>
            </w:pPr>
            <w:r w:rsidRPr="005A19FB">
              <w:rPr>
                <w:rFonts w:ascii="Times New Roman" w:hAnsi="Times New Roman" w:cs="Times New Roman"/>
                <w:sz w:val="20"/>
                <w:szCs w:val="20"/>
              </w:rPr>
              <w:t>KTS</w:t>
            </w:r>
          </w:p>
          <w:p w14:paraId="5B76135E" w14:textId="77777777" w:rsidR="00EB0526" w:rsidRPr="00CC0598" w:rsidRDefault="00EB0526" w:rsidP="00CC0598">
            <w:pPr>
              <w:bidi/>
              <w:spacing w:after="0" w:line="360" w:lineRule="auto"/>
              <w:jc w:val="center"/>
              <w:rPr>
                <w:rFonts w:ascii="Times New Roman" w:hAnsi="Times New Roman" w:cs="B Lotus"/>
                <w:color w:val="000000"/>
                <w:sz w:val="28"/>
                <w:szCs w:val="28"/>
                <w:rtl/>
                <w:lang w:bidi="fa-IR"/>
              </w:rPr>
            </w:pPr>
          </w:p>
        </w:tc>
        <w:tc>
          <w:tcPr>
            <w:tcW w:w="1440" w:type="dxa"/>
            <w:tcBorders>
              <w:top w:val="nil"/>
              <w:left w:val="nil"/>
              <w:bottom w:val="nil"/>
              <w:right w:val="nil"/>
            </w:tcBorders>
            <w:shd w:val="clear" w:color="auto" w:fill="auto"/>
          </w:tcPr>
          <w:p w14:paraId="5BD1F721" w14:textId="77777777" w:rsidR="00EB0526" w:rsidRPr="00CC0598" w:rsidRDefault="00EB0526"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ab</w:t>
            </w:r>
            <w:r w:rsidRPr="00CC0598">
              <w:rPr>
                <w:rFonts w:cs="B Lotus" w:hint="cs"/>
                <w:color w:val="000000"/>
                <w:sz w:val="28"/>
                <w:szCs w:val="28"/>
                <w:rtl/>
              </w:rPr>
              <w:t>5/12</w:t>
            </w:r>
          </w:p>
        </w:tc>
        <w:tc>
          <w:tcPr>
            <w:tcW w:w="1440" w:type="dxa"/>
            <w:tcBorders>
              <w:top w:val="nil"/>
              <w:left w:val="nil"/>
              <w:bottom w:val="nil"/>
              <w:right w:val="nil"/>
            </w:tcBorders>
            <w:shd w:val="clear" w:color="auto" w:fill="auto"/>
          </w:tcPr>
          <w:p w14:paraId="2102A21A" w14:textId="77777777" w:rsidR="00EB0526" w:rsidRPr="00CC0598" w:rsidRDefault="00EB0526"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6/65</w:t>
            </w:r>
          </w:p>
        </w:tc>
        <w:tc>
          <w:tcPr>
            <w:tcW w:w="1500" w:type="dxa"/>
            <w:tcBorders>
              <w:top w:val="nil"/>
              <w:left w:val="nil"/>
              <w:bottom w:val="nil"/>
              <w:right w:val="nil"/>
            </w:tcBorders>
            <w:shd w:val="clear" w:color="auto" w:fill="auto"/>
          </w:tcPr>
          <w:p w14:paraId="7D11959C" w14:textId="77777777" w:rsidR="00EB0526" w:rsidRPr="00CC0598" w:rsidRDefault="00EB0526"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004C1CC7" w:rsidRPr="00CC0598">
              <w:rPr>
                <w:rFonts w:cs="B Lotus" w:hint="cs"/>
                <w:color w:val="000000"/>
                <w:sz w:val="28"/>
                <w:szCs w:val="28"/>
                <w:rtl/>
              </w:rPr>
              <w:t>6/13</w:t>
            </w:r>
          </w:p>
        </w:tc>
        <w:tc>
          <w:tcPr>
            <w:tcW w:w="1290" w:type="dxa"/>
            <w:tcBorders>
              <w:top w:val="nil"/>
              <w:left w:val="nil"/>
              <w:bottom w:val="nil"/>
              <w:right w:val="nil"/>
            </w:tcBorders>
            <w:shd w:val="clear" w:color="auto" w:fill="auto"/>
          </w:tcPr>
          <w:p w14:paraId="26A57D88" w14:textId="77777777" w:rsidR="00EB0526" w:rsidRPr="00CC0598" w:rsidRDefault="00EB0526"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00C9073B" w:rsidRPr="00CC0598">
              <w:rPr>
                <w:rFonts w:cs="B Lotus" w:hint="cs"/>
                <w:color w:val="000000"/>
                <w:sz w:val="28"/>
                <w:szCs w:val="28"/>
                <w:rtl/>
              </w:rPr>
              <w:t>4/4</w:t>
            </w:r>
          </w:p>
        </w:tc>
        <w:tc>
          <w:tcPr>
            <w:tcW w:w="1551" w:type="dxa"/>
            <w:tcBorders>
              <w:top w:val="nil"/>
              <w:left w:val="nil"/>
              <w:bottom w:val="nil"/>
            </w:tcBorders>
            <w:shd w:val="clear" w:color="auto" w:fill="auto"/>
          </w:tcPr>
          <w:p w14:paraId="35CD87A0" w14:textId="77777777" w:rsidR="00EB0526" w:rsidRPr="00CC0598" w:rsidRDefault="00C9073B"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7</w:t>
            </w:r>
            <w:r w:rsidR="00EB0526" w:rsidRPr="00CC0598">
              <w:rPr>
                <w:rFonts w:cs="B Lotus" w:hint="cs"/>
                <w:color w:val="000000"/>
                <w:sz w:val="28"/>
                <w:szCs w:val="28"/>
                <w:rtl/>
              </w:rPr>
              <w:t>/</w:t>
            </w:r>
            <w:r w:rsidRPr="00CC0598">
              <w:rPr>
                <w:rFonts w:cs="B Lotus" w:hint="cs"/>
                <w:color w:val="000000"/>
                <w:sz w:val="28"/>
                <w:szCs w:val="28"/>
                <w:rtl/>
              </w:rPr>
              <w:t>3</w:t>
            </w:r>
          </w:p>
        </w:tc>
      </w:tr>
      <w:tr w:rsidR="00FB484E" w:rsidRPr="00CC0598" w14:paraId="59F3F967" w14:textId="77777777" w:rsidTr="00C478FC">
        <w:trPr>
          <w:jc w:val="center"/>
        </w:trPr>
        <w:tc>
          <w:tcPr>
            <w:tcW w:w="1620" w:type="dxa"/>
            <w:tcBorders>
              <w:top w:val="nil"/>
              <w:left w:val="nil"/>
              <w:right w:val="nil"/>
            </w:tcBorders>
            <w:shd w:val="clear" w:color="auto" w:fill="auto"/>
          </w:tcPr>
          <w:p w14:paraId="1F7C031C" w14:textId="77777777" w:rsidR="00EB0526" w:rsidRPr="005A19FB" w:rsidRDefault="00EB0526" w:rsidP="00CC0598">
            <w:pPr>
              <w:spacing w:after="0" w:line="240" w:lineRule="auto"/>
              <w:jc w:val="center"/>
              <w:rPr>
                <w:rFonts w:ascii="Times New Roman" w:hAnsi="Times New Roman" w:cs="Times New Roman"/>
                <w:sz w:val="20"/>
                <w:szCs w:val="20"/>
              </w:rPr>
            </w:pPr>
            <w:proofErr w:type="spellStart"/>
            <w:r w:rsidRPr="005A19FB">
              <w:rPr>
                <w:rFonts w:ascii="Times New Roman" w:hAnsi="Times New Roman" w:cs="Times New Roman"/>
                <w:sz w:val="20"/>
                <w:szCs w:val="20"/>
              </w:rPr>
              <w:t>CaTs+KTS</w:t>
            </w:r>
            <w:proofErr w:type="spellEnd"/>
          </w:p>
          <w:p w14:paraId="738FFB5F" w14:textId="77777777" w:rsidR="00EB0526" w:rsidRPr="00CC0598" w:rsidRDefault="00EB0526" w:rsidP="00CC0598">
            <w:pPr>
              <w:bidi/>
              <w:spacing w:after="0" w:line="360" w:lineRule="auto"/>
              <w:jc w:val="center"/>
              <w:rPr>
                <w:rFonts w:ascii="Times New Roman" w:hAnsi="Times New Roman" w:cs="B Lotus"/>
                <w:color w:val="000000"/>
                <w:sz w:val="28"/>
                <w:szCs w:val="28"/>
                <w:rtl/>
                <w:lang w:bidi="fa-IR"/>
              </w:rPr>
            </w:pPr>
          </w:p>
        </w:tc>
        <w:tc>
          <w:tcPr>
            <w:tcW w:w="1440" w:type="dxa"/>
            <w:tcBorders>
              <w:top w:val="nil"/>
              <w:left w:val="nil"/>
              <w:right w:val="nil"/>
            </w:tcBorders>
            <w:shd w:val="clear" w:color="auto" w:fill="auto"/>
          </w:tcPr>
          <w:p w14:paraId="75AB602C" w14:textId="77777777" w:rsidR="00EB0526" w:rsidRPr="00CC0598" w:rsidRDefault="00EB0526"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5/13</w:t>
            </w:r>
          </w:p>
        </w:tc>
        <w:tc>
          <w:tcPr>
            <w:tcW w:w="1440" w:type="dxa"/>
            <w:tcBorders>
              <w:top w:val="nil"/>
              <w:left w:val="nil"/>
              <w:right w:val="nil"/>
            </w:tcBorders>
            <w:shd w:val="clear" w:color="auto" w:fill="auto"/>
          </w:tcPr>
          <w:p w14:paraId="4A957125" w14:textId="77777777" w:rsidR="00EB0526" w:rsidRPr="00CC0598" w:rsidRDefault="00EB0526"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2/68</w:t>
            </w:r>
          </w:p>
        </w:tc>
        <w:tc>
          <w:tcPr>
            <w:tcW w:w="1500" w:type="dxa"/>
            <w:tcBorders>
              <w:top w:val="nil"/>
              <w:left w:val="nil"/>
              <w:right w:val="nil"/>
            </w:tcBorders>
            <w:shd w:val="clear" w:color="auto" w:fill="auto"/>
          </w:tcPr>
          <w:p w14:paraId="62226757" w14:textId="77777777" w:rsidR="00EB0526" w:rsidRPr="00CC0598" w:rsidRDefault="00EB0526"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004C1CC7" w:rsidRPr="00CC0598">
              <w:rPr>
                <w:rFonts w:cs="B Lotus" w:hint="cs"/>
                <w:color w:val="000000"/>
                <w:sz w:val="28"/>
                <w:szCs w:val="28"/>
                <w:rtl/>
              </w:rPr>
              <w:t>9/13</w:t>
            </w:r>
          </w:p>
        </w:tc>
        <w:tc>
          <w:tcPr>
            <w:tcW w:w="1290" w:type="dxa"/>
            <w:tcBorders>
              <w:top w:val="nil"/>
              <w:left w:val="nil"/>
              <w:right w:val="nil"/>
            </w:tcBorders>
            <w:shd w:val="clear" w:color="auto" w:fill="auto"/>
          </w:tcPr>
          <w:p w14:paraId="5CE358B5" w14:textId="77777777" w:rsidR="00EB0526" w:rsidRPr="00CC0598" w:rsidRDefault="00EB0526"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00C9073B" w:rsidRPr="00CC0598">
              <w:rPr>
                <w:rFonts w:cs="B Lotus" w:hint="cs"/>
                <w:color w:val="000000"/>
                <w:sz w:val="28"/>
                <w:szCs w:val="28"/>
                <w:rtl/>
              </w:rPr>
              <w:t>1/6</w:t>
            </w:r>
          </w:p>
        </w:tc>
        <w:tc>
          <w:tcPr>
            <w:tcW w:w="1551" w:type="dxa"/>
            <w:tcBorders>
              <w:top w:val="nil"/>
              <w:left w:val="nil"/>
            </w:tcBorders>
            <w:shd w:val="clear" w:color="auto" w:fill="auto"/>
          </w:tcPr>
          <w:p w14:paraId="18CF0B5F" w14:textId="77777777" w:rsidR="00EB0526" w:rsidRPr="00CC0598" w:rsidRDefault="00C9073B" w:rsidP="00CC0598">
            <w:pPr>
              <w:bidi/>
              <w:spacing w:after="0" w:line="360" w:lineRule="auto"/>
              <w:jc w:val="center"/>
              <w:rPr>
                <w:rFonts w:ascii="Times New Roman" w:hAnsi="Times New Roman" w:cs="B Lotus"/>
                <w:color w:val="000000"/>
                <w:sz w:val="28"/>
                <w:szCs w:val="28"/>
                <w:rtl/>
                <w:lang w:bidi="fa-IR"/>
              </w:rPr>
            </w:pPr>
            <w:r w:rsidRPr="00CC0598">
              <w:rPr>
                <w:rFonts w:cs="B Lotus"/>
                <w:color w:val="000000"/>
                <w:sz w:val="28"/>
                <w:szCs w:val="28"/>
                <w:vertAlign w:val="superscript"/>
              </w:rPr>
              <w:t>a</w:t>
            </w:r>
            <w:r w:rsidRPr="00CC0598">
              <w:rPr>
                <w:rFonts w:cs="B Lotus" w:hint="cs"/>
                <w:color w:val="000000"/>
                <w:sz w:val="28"/>
                <w:szCs w:val="28"/>
                <w:rtl/>
              </w:rPr>
              <w:t>01</w:t>
            </w:r>
            <w:r w:rsidR="00EB0526" w:rsidRPr="00CC0598">
              <w:rPr>
                <w:rFonts w:cs="B Lotus" w:hint="cs"/>
                <w:color w:val="000000"/>
                <w:sz w:val="28"/>
                <w:szCs w:val="28"/>
                <w:rtl/>
              </w:rPr>
              <w:t>/</w:t>
            </w:r>
            <w:r w:rsidRPr="00CC0598">
              <w:rPr>
                <w:rFonts w:cs="B Lotus" w:hint="cs"/>
                <w:color w:val="000000"/>
                <w:sz w:val="28"/>
                <w:szCs w:val="28"/>
                <w:rtl/>
              </w:rPr>
              <w:t>4</w:t>
            </w:r>
          </w:p>
        </w:tc>
      </w:tr>
    </w:tbl>
    <w:p w14:paraId="7FB3BF9A" w14:textId="77777777" w:rsidR="00665638" w:rsidRDefault="00665638" w:rsidP="00B3094E">
      <w:pPr>
        <w:tabs>
          <w:tab w:val="left" w:pos="7704"/>
        </w:tabs>
        <w:bidi/>
        <w:spacing w:line="360" w:lineRule="auto"/>
        <w:ind w:firstLine="284"/>
        <w:jc w:val="both"/>
        <w:rPr>
          <w:rFonts w:ascii="Times New Roman" w:hAnsi="Times New Roman" w:cs="B Lotus"/>
          <w:color w:val="000000"/>
          <w:sz w:val="24"/>
          <w:szCs w:val="28"/>
          <w:rtl/>
          <w:lang w:bidi="fa-IR"/>
        </w:rPr>
      </w:pPr>
    </w:p>
    <w:p w14:paraId="2DCA7952" w14:textId="77777777" w:rsidR="007B10FA" w:rsidRDefault="007B10FA" w:rsidP="00665638">
      <w:pPr>
        <w:tabs>
          <w:tab w:val="left" w:pos="7704"/>
        </w:tabs>
        <w:bidi/>
        <w:spacing w:line="360" w:lineRule="auto"/>
        <w:ind w:firstLine="284"/>
        <w:jc w:val="both"/>
        <w:rPr>
          <w:rFonts w:ascii="Times New Roman" w:hAnsi="Times New Roman" w:cs="B Lotus"/>
          <w:color w:val="000000"/>
          <w:sz w:val="24"/>
          <w:szCs w:val="28"/>
          <w:rtl/>
          <w:lang w:bidi="fa-IR"/>
        </w:rPr>
      </w:pPr>
      <w:r w:rsidRPr="007B10FA">
        <w:rPr>
          <w:rFonts w:ascii="Times New Roman" w:hAnsi="Times New Roman" w:cs="B Lotus" w:hint="cs"/>
          <w:color w:val="000000"/>
          <w:sz w:val="24"/>
          <w:szCs w:val="28"/>
          <w:rtl/>
          <w:lang w:bidi="fa-IR"/>
        </w:rPr>
        <w:lastRenderedPageBreak/>
        <w:t>نتایج مختلف نشان داده است که لینولئیک اسید اسیدچرب غالب در میوه گردو است</w:t>
      </w:r>
      <w:r>
        <w:rPr>
          <w:rFonts w:ascii="Times New Roman" w:hAnsi="Times New Roman" w:cs="B Lotus" w:hint="cs"/>
          <w:color w:val="000000"/>
          <w:sz w:val="24"/>
          <w:szCs w:val="28"/>
          <w:rtl/>
          <w:lang w:bidi="fa-IR"/>
        </w:rPr>
        <w:t>. پس از لینولئیک اسید، اسیدهای چرب لینولنیک اسید، اولئیک اسید، پالمتیک و استئاریک اسید در رده های بعدی قرار دارند</w:t>
      </w:r>
      <w:r w:rsidRPr="007B10FA">
        <w:rPr>
          <w:rFonts w:ascii="Times New Roman" w:hAnsi="Times New Roman" w:cs="B Lotus" w:hint="cs"/>
          <w:color w:val="000000"/>
          <w:sz w:val="24"/>
          <w:szCs w:val="28"/>
          <w:rtl/>
          <w:lang w:bidi="fa-IR"/>
        </w:rPr>
        <w:t xml:space="preserve"> </w:t>
      </w:r>
      <w:r w:rsidR="00B3094E">
        <w:rPr>
          <w:rFonts w:ascii="Times New Roman" w:hAnsi="Times New Roman" w:cs="B Lotus"/>
          <w:color w:val="000000"/>
          <w:sz w:val="24"/>
          <w:szCs w:val="28"/>
          <w:lang w:bidi="fa-IR"/>
        </w:rPr>
        <w:t>(</w:t>
      </w:r>
      <w:r w:rsidR="00B3094E" w:rsidRPr="00B3094E">
        <w:rPr>
          <w:rFonts w:ascii="Times New Roman" w:hAnsi="Times New Roman" w:cs="B Lotus"/>
          <w:color w:val="000000"/>
          <w:sz w:val="24"/>
          <w:szCs w:val="28"/>
          <w:lang w:bidi="fa-IR"/>
        </w:rPr>
        <w:t>Ozkan and Koyuncu, 2005</w:t>
      </w:r>
      <w:r w:rsidR="00B3094E">
        <w:rPr>
          <w:rFonts w:ascii="Times New Roman" w:hAnsi="Times New Roman" w:cs="B Lotus"/>
          <w:color w:val="000000"/>
          <w:sz w:val="24"/>
          <w:szCs w:val="28"/>
          <w:lang w:bidi="fa-IR"/>
        </w:rPr>
        <w:t>)</w:t>
      </w:r>
      <w:r w:rsidR="00896DEE">
        <w:rPr>
          <w:rFonts w:ascii="Times New Roman" w:hAnsi="Times New Roman" w:cs="B Lotus" w:hint="cs"/>
          <w:color w:val="000000"/>
          <w:sz w:val="24"/>
          <w:szCs w:val="28"/>
          <w:rtl/>
          <w:lang w:bidi="fa-IR"/>
        </w:rPr>
        <w:t>. در این پژوهش کارب</w:t>
      </w:r>
      <w:r w:rsidR="00665638">
        <w:rPr>
          <w:rFonts w:ascii="Times New Roman" w:hAnsi="Times New Roman" w:cs="B Lotus" w:hint="cs"/>
          <w:color w:val="000000"/>
          <w:sz w:val="24"/>
          <w:szCs w:val="28"/>
          <w:rtl/>
          <w:lang w:bidi="fa-IR"/>
        </w:rPr>
        <w:t>ر</w:t>
      </w:r>
      <w:r w:rsidR="00896DEE">
        <w:rPr>
          <w:rFonts w:ascii="Times New Roman" w:hAnsi="Times New Roman" w:cs="B Lotus" w:hint="cs"/>
          <w:color w:val="000000"/>
          <w:sz w:val="24"/>
          <w:szCs w:val="28"/>
          <w:rtl/>
          <w:lang w:bidi="fa-IR"/>
        </w:rPr>
        <w:t xml:space="preserve">د تیوسولفات پتاسیم و تیوسولفات کلسیم با افزایش میزان عناصر غذایی مانند پتاسیم و کلسیم موجب افزایش کیفیت روغن و افزایش اسیدهای چرب غالب موجود در گردو مانند لینولئیک اسید شده است. </w:t>
      </w:r>
    </w:p>
    <w:p w14:paraId="4B9D1ABA" w14:textId="77777777" w:rsidR="00632D3A" w:rsidRDefault="00632D3A" w:rsidP="00BA34DB">
      <w:pPr>
        <w:tabs>
          <w:tab w:val="left" w:pos="7704"/>
        </w:tabs>
        <w:bidi/>
        <w:spacing w:line="360" w:lineRule="auto"/>
        <w:ind w:firstLine="284"/>
        <w:jc w:val="both"/>
        <w:rPr>
          <w:rFonts w:ascii="Times New Roman" w:hAnsi="Times New Roman" w:cs="B Lotus"/>
          <w:color w:val="000000"/>
          <w:sz w:val="24"/>
          <w:szCs w:val="28"/>
          <w:rtl/>
          <w:lang w:bidi="fa-IR"/>
        </w:rPr>
      </w:pPr>
      <w:r>
        <w:rPr>
          <w:rFonts w:ascii="Times New Roman" w:hAnsi="Times New Roman" w:cs="B Lotus" w:hint="cs"/>
          <w:color w:val="000000"/>
          <w:sz w:val="24"/>
          <w:szCs w:val="28"/>
          <w:rtl/>
          <w:lang w:bidi="fa-IR"/>
        </w:rPr>
        <w:t>عناصر غذایی مختلف موجب افزایش اسیدهای چرب متفاوت در گیاهان می</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 xml:space="preserve">شود، در گزارشی استفاده از سولفات کلسیم موجب افزایش اولئیک اسید در زیتون شده است </w:t>
      </w:r>
      <w:proofErr w:type="spellStart"/>
      <w:r w:rsidRPr="00632D3A">
        <w:rPr>
          <w:rFonts w:ascii="Times New Roman" w:hAnsi="Times New Roman" w:cs="B Lotus"/>
          <w:color w:val="000000"/>
          <w:sz w:val="24"/>
          <w:szCs w:val="28"/>
          <w:lang w:bidi="fa-IR"/>
        </w:rPr>
        <w:t>Desouky</w:t>
      </w:r>
      <w:proofErr w:type="spellEnd"/>
      <w:r w:rsidRPr="00632D3A">
        <w:rPr>
          <w:rFonts w:ascii="Times New Roman" w:hAnsi="Times New Roman" w:cs="B Lotus"/>
          <w:color w:val="000000"/>
          <w:sz w:val="24"/>
          <w:szCs w:val="28"/>
          <w:lang w:bidi="fa-IR"/>
        </w:rPr>
        <w:t xml:space="preserve"> </w:t>
      </w:r>
      <w:r w:rsidR="001426CA"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2009)</w:t>
      </w:r>
      <w:r>
        <w:rPr>
          <w:rFonts w:ascii="Times New Roman" w:hAnsi="Times New Roman" w:cs="B Lotus" w:hint="cs"/>
          <w:color w:val="000000"/>
          <w:sz w:val="24"/>
          <w:szCs w:val="28"/>
          <w:rtl/>
          <w:lang w:bidi="fa-IR"/>
        </w:rPr>
        <w:t xml:space="preserve">). در گزارشی دیگر استفاده از سولفات پتاسیم موجب افزایش اسید چرب اولئیک اسید و لینولئیک اسید شده است </w:t>
      </w:r>
      <w:r w:rsidRPr="00632D3A">
        <w:rPr>
          <w:rFonts w:ascii="Times New Roman" w:hAnsi="Times New Roman" w:cs="B Lotus"/>
          <w:color w:val="000000"/>
          <w:sz w:val="24"/>
          <w:szCs w:val="28"/>
          <w:lang w:bidi="fa-IR"/>
        </w:rPr>
        <w:t>Thana</w:t>
      </w:r>
      <w:r>
        <w:rPr>
          <w:rFonts w:ascii="Times New Roman" w:hAnsi="Times New Roman" w:cs="B Lotus"/>
          <w:color w:val="000000"/>
          <w:sz w:val="24"/>
          <w:szCs w:val="28"/>
          <w:lang w:bidi="fa-IR"/>
        </w:rPr>
        <w:t xml:space="preserve">a </w:t>
      </w:r>
      <w:r w:rsidR="001426CA" w:rsidRPr="001426CA">
        <w:rPr>
          <w:rFonts w:ascii="Times New Roman" w:hAnsi="Times New Roman" w:cs="B Lotus"/>
          <w:i/>
          <w:color w:val="000000"/>
          <w:sz w:val="24"/>
          <w:szCs w:val="28"/>
          <w:lang w:bidi="fa-IR"/>
        </w:rPr>
        <w:t>et al</w:t>
      </w:r>
      <w:r>
        <w:rPr>
          <w:rFonts w:ascii="Times New Roman" w:hAnsi="Times New Roman" w:cs="B Lotus"/>
          <w:color w:val="000000"/>
          <w:sz w:val="24"/>
          <w:szCs w:val="28"/>
          <w:lang w:bidi="fa-IR"/>
        </w:rPr>
        <w:t>., 2017)</w:t>
      </w:r>
      <w:r>
        <w:rPr>
          <w:rFonts w:ascii="Times New Roman" w:hAnsi="Times New Roman" w:cs="B Lotus" w:hint="cs"/>
          <w:color w:val="000000"/>
          <w:sz w:val="24"/>
          <w:szCs w:val="28"/>
          <w:rtl/>
          <w:lang w:bidi="fa-IR"/>
        </w:rPr>
        <w:t xml:space="preserve">) که نتایج ما با نتایج این پژوهش مطابقت دارد. </w:t>
      </w:r>
      <w:r w:rsidR="00FD24DE">
        <w:rPr>
          <w:rFonts w:ascii="Times New Roman" w:hAnsi="Times New Roman" w:cs="B Lotus" w:hint="cs"/>
          <w:color w:val="000000"/>
          <w:sz w:val="24"/>
          <w:szCs w:val="28"/>
          <w:rtl/>
          <w:lang w:bidi="fa-IR"/>
        </w:rPr>
        <w:t xml:space="preserve">عناصر غذایی مانند پتاسیم و کلسیم نقش مهمی در فرآیندهای فیزیولوژیکی </w:t>
      </w:r>
      <w:r w:rsidR="00E06251">
        <w:rPr>
          <w:rFonts w:ascii="Times New Roman" w:hAnsi="Times New Roman" w:cs="B Lotus" w:hint="cs"/>
          <w:color w:val="000000"/>
          <w:sz w:val="24"/>
          <w:szCs w:val="28"/>
          <w:rtl/>
          <w:lang w:bidi="fa-IR"/>
        </w:rPr>
        <w:t>و فعالیت</w:t>
      </w:r>
      <w:r w:rsidR="00E06251">
        <w:rPr>
          <w:rFonts w:ascii="Times New Roman" w:hAnsi="Times New Roman" w:cs="B Lotus"/>
          <w:color w:val="000000"/>
          <w:sz w:val="24"/>
          <w:szCs w:val="28"/>
          <w:rtl/>
          <w:lang w:bidi="fa-IR"/>
        </w:rPr>
        <w:softHyphen/>
      </w:r>
      <w:r w:rsidR="00FD24DE">
        <w:rPr>
          <w:rFonts w:ascii="Times New Roman" w:hAnsi="Times New Roman" w:cs="B Lotus" w:hint="cs"/>
          <w:color w:val="000000"/>
          <w:sz w:val="24"/>
          <w:szCs w:val="28"/>
          <w:rtl/>
          <w:lang w:bidi="fa-IR"/>
        </w:rPr>
        <w:t>های آنزیمی، متابولیسم نوکلئیک اسید و کربوهیدرات</w:t>
      </w:r>
      <w:r w:rsidR="00FD24DE">
        <w:rPr>
          <w:rFonts w:ascii="Times New Roman" w:hAnsi="Times New Roman" w:cs="B Lotus"/>
          <w:color w:val="000000"/>
          <w:sz w:val="24"/>
          <w:szCs w:val="28"/>
          <w:rtl/>
          <w:lang w:bidi="fa-IR"/>
        </w:rPr>
        <w:softHyphen/>
      </w:r>
      <w:r w:rsidR="00FD24DE">
        <w:rPr>
          <w:rFonts w:ascii="Times New Roman" w:hAnsi="Times New Roman" w:cs="B Lotus" w:hint="cs"/>
          <w:color w:val="000000"/>
          <w:sz w:val="24"/>
          <w:szCs w:val="28"/>
          <w:rtl/>
          <w:lang w:bidi="fa-IR"/>
        </w:rPr>
        <w:t>ها، افزایش نقل و انتقال کربوهیدرات</w:t>
      </w:r>
      <w:r w:rsidR="00FD24DE">
        <w:rPr>
          <w:rFonts w:ascii="Times New Roman" w:hAnsi="Times New Roman" w:cs="B Lotus"/>
          <w:color w:val="000000"/>
          <w:sz w:val="24"/>
          <w:szCs w:val="28"/>
          <w:rtl/>
          <w:lang w:bidi="fa-IR"/>
        </w:rPr>
        <w:softHyphen/>
      </w:r>
      <w:r w:rsidR="00FD24DE">
        <w:rPr>
          <w:rFonts w:ascii="Times New Roman" w:hAnsi="Times New Roman" w:cs="B Lotus" w:hint="cs"/>
          <w:color w:val="000000"/>
          <w:sz w:val="24"/>
          <w:szCs w:val="28"/>
          <w:rtl/>
          <w:lang w:bidi="fa-IR"/>
        </w:rPr>
        <w:t xml:space="preserve">ها و مواد فتوسنتزی </w:t>
      </w:r>
      <w:r w:rsidR="00E06251">
        <w:rPr>
          <w:rFonts w:ascii="Times New Roman" w:hAnsi="Times New Roman" w:cs="B Lotus" w:hint="cs"/>
          <w:color w:val="000000"/>
          <w:sz w:val="24"/>
          <w:szCs w:val="28"/>
          <w:rtl/>
          <w:lang w:bidi="fa-IR"/>
        </w:rPr>
        <w:t>موجب افزایش تولید اسیدهای چرب می</w:t>
      </w:r>
      <w:r w:rsidR="00E06251">
        <w:rPr>
          <w:rFonts w:ascii="Times New Roman" w:hAnsi="Times New Roman" w:cs="B Lotus"/>
          <w:color w:val="000000"/>
          <w:sz w:val="24"/>
          <w:szCs w:val="28"/>
          <w:rtl/>
          <w:lang w:bidi="fa-IR"/>
        </w:rPr>
        <w:softHyphen/>
      </w:r>
      <w:r w:rsidR="00E06251">
        <w:rPr>
          <w:rFonts w:ascii="Times New Roman" w:hAnsi="Times New Roman" w:cs="B Lotus" w:hint="cs"/>
          <w:color w:val="000000"/>
          <w:sz w:val="24"/>
          <w:szCs w:val="28"/>
          <w:rtl/>
          <w:lang w:bidi="fa-IR"/>
        </w:rPr>
        <w:t>شو</w:t>
      </w:r>
      <w:r w:rsidR="00BA34DB">
        <w:rPr>
          <w:rFonts w:ascii="Times New Roman" w:hAnsi="Times New Roman" w:cs="B Lotus" w:hint="cs"/>
          <w:color w:val="000000"/>
          <w:sz w:val="24"/>
          <w:szCs w:val="28"/>
          <w:rtl/>
          <w:lang w:bidi="fa-IR"/>
        </w:rPr>
        <w:t xml:space="preserve">د </w:t>
      </w:r>
      <w:r w:rsidR="009F3D7D" w:rsidRPr="009F3D7D">
        <w:rPr>
          <w:rFonts w:ascii="Times New Roman" w:hAnsi="Times New Roman" w:cs="B Lotus"/>
          <w:color w:val="000000"/>
          <w:sz w:val="24"/>
          <w:szCs w:val="28"/>
          <w:lang w:bidi="fa-IR"/>
        </w:rPr>
        <w:t xml:space="preserve">Saadati </w:t>
      </w:r>
      <w:r w:rsidR="001426CA" w:rsidRPr="001426CA">
        <w:rPr>
          <w:rFonts w:ascii="Times New Roman" w:hAnsi="Times New Roman" w:cs="B Lotus"/>
          <w:i/>
          <w:color w:val="000000"/>
          <w:sz w:val="24"/>
          <w:szCs w:val="28"/>
          <w:lang w:bidi="fa-IR"/>
        </w:rPr>
        <w:t>et al</w:t>
      </w:r>
      <w:r w:rsidR="009F3D7D" w:rsidRPr="009F3D7D">
        <w:rPr>
          <w:rFonts w:ascii="Times New Roman" w:hAnsi="Times New Roman" w:cs="B Lotus"/>
          <w:color w:val="000000"/>
          <w:sz w:val="24"/>
          <w:szCs w:val="28"/>
          <w:lang w:bidi="fa-IR"/>
        </w:rPr>
        <w:t>., 2013</w:t>
      </w:r>
      <w:r w:rsidR="00E06251">
        <w:rPr>
          <w:rFonts w:ascii="Times New Roman" w:hAnsi="Times New Roman" w:cs="B Lotus"/>
          <w:color w:val="000000"/>
          <w:sz w:val="24"/>
          <w:szCs w:val="28"/>
          <w:lang w:bidi="fa-IR"/>
        </w:rPr>
        <w:t>)</w:t>
      </w:r>
      <w:r w:rsidR="009F3D7D" w:rsidRPr="009F3D7D">
        <w:rPr>
          <w:rFonts w:ascii="Times New Roman" w:hAnsi="Times New Roman" w:cs="B Lotus"/>
          <w:color w:val="000000"/>
          <w:sz w:val="24"/>
          <w:szCs w:val="28"/>
          <w:rtl/>
          <w:lang w:bidi="fa-IR"/>
        </w:rPr>
        <w:t>).</w:t>
      </w:r>
      <w:r w:rsidR="009F3D7D">
        <w:rPr>
          <w:rFonts w:ascii="Times New Roman" w:hAnsi="Times New Roman" w:cs="B Lotus" w:hint="cs"/>
          <w:color w:val="000000"/>
          <w:sz w:val="24"/>
          <w:szCs w:val="28"/>
          <w:rtl/>
          <w:lang w:bidi="fa-IR"/>
        </w:rPr>
        <w:t xml:space="preserve"> </w:t>
      </w:r>
    </w:p>
    <w:p w14:paraId="65172689" w14:textId="77777777" w:rsidR="00E06251" w:rsidRDefault="00E06251" w:rsidP="00494448">
      <w:pPr>
        <w:tabs>
          <w:tab w:val="left" w:pos="7704"/>
        </w:tabs>
        <w:bidi/>
        <w:spacing w:line="360" w:lineRule="auto"/>
        <w:ind w:firstLine="284"/>
        <w:jc w:val="both"/>
        <w:rPr>
          <w:rFonts w:ascii="Times New Roman" w:hAnsi="Times New Roman" w:cs="B Lotus"/>
          <w:color w:val="000000"/>
          <w:sz w:val="24"/>
          <w:szCs w:val="28"/>
          <w:rtl/>
          <w:lang w:bidi="fa-IR"/>
        </w:rPr>
      </w:pPr>
      <w:r w:rsidRPr="00E06251">
        <w:rPr>
          <w:rFonts w:ascii="Times New Roman" w:hAnsi="Times New Roman" w:cs="B Lotus" w:hint="cs"/>
          <w:color w:val="000000"/>
          <w:sz w:val="24"/>
          <w:szCs w:val="28"/>
          <w:rtl/>
          <w:lang w:bidi="fa-IR"/>
        </w:rPr>
        <w:t>دو</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منبع</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مهم</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برای</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آسمی</w:t>
      </w:r>
      <w:r>
        <w:rPr>
          <w:rFonts w:ascii="Times New Roman" w:hAnsi="Times New Roman" w:cs="B Lotus" w:hint="cs"/>
          <w:color w:val="000000"/>
          <w:sz w:val="24"/>
          <w:szCs w:val="28"/>
          <w:rtl/>
          <w:lang w:bidi="fa-IR"/>
        </w:rPr>
        <w:t>لا</w:t>
      </w:r>
      <w:r w:rsidRPr="00E06251">
        <w:rPr>
          <w:rFonts w:ascii="Times New Roman" w:hAnsi="Times New Roman" w:cs="B Lotus" w:hint="cs"/>
          <w:color w:val="000000"/>
          <w:sz w:val="24"/>
          <w:szCs w:val="28"/>
          <w:rtl/>
          <w:lang w:bidi="fa-IR"/>
        </w:rPr>
        <w:t>سیون</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و</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تشکیل</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روغن</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وجود</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دارد</w:t>
      </w:r>
      <w:r w:rsidRPr="00E06251">
        <w:rPr>
          <w:rFonts w:ascii="Times New Roman" w:hAnsi="Times New Roman" w:cs="B Lotus"/>
          <w:color w:val="000000"/>
          <w:sz w:val="24"/>
          <w:szCs w:val="28"/>
          <w:rtl/>
          <w:lang w:bidi="fa-IR"/>
        </w:rPr>
        <w:t>.</w:t>
      </w:r>
      <w:r>
        <w:rPr>
          <w:rFonts w:ascii="Times New Roman" w:hAnsi="Times New Roman" w:cs="B Lotus" w:hint="cs"/>
          <w:color w:val="000000"/>
          <w:sz w:val="24"/>
          <w:szCs w:val="28"/>
          <w:rtl/>
          <w:lang w:bidi="fa-IR"/>
        </w:rPr>
        <w:t xml:space="preserve"> </w:t>
      </w:r>
      <w:r w:rsidRPr="00E06251">
        <w:rPr>
          <w:rFonts w:ascii="Times New Roman" w:hAnsi="Times New Roman" w:cs="B Lotus" w:hint="cs"/>
          <w:color w:val="000000"/>
          <w:sz w:val="24"/>
          <w:szCs w:val="28"/>
          <w:rtl/>
          <w:lang w:bidi="fa-IR"/>
        </w:rPr>
        <w:t>اولین</w:t>
      </w:r>
      <w:r>
        <w:rPr>
          <w:rFonts w:ascii="Times New Roman" w:hAnsi="Times New Roman" w:cs="B Lotus" w:hint="cs"/>
          <w:color w:val="000000"/>
          <w:sz w:val="24"/>
          <w:szCs w:val="28"/>
          <w:rtl/>
          <w:lang w:bidi="fa-IR"/>
        </w:rPr>
        <w:t xml:space="preserve"> </w:t>
      </w:r>
      <w:r w:rsidRPr="00E06251">
        <w:rPr>
          <w:rFonts w:ascii="Times New Roman" w:hAnsi="Times New Roman" w:cs="B Lotus" w:hint="cs"/>
          <w:color w:val="000000"/>
          <w:sz w:val="24"/>
          <w:szCs w:val="28"/>
          <w:rtl/>
          <w:lang w:bidi="fa-IR"/>
        </w:rPr>
        <w:t>مسیر</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کربوهیدراتی</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است</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که</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پس</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از</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انجام</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فرایند</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فتوسنتز</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در</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برگ</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تولید</w:t>
      </w:r>
      <w:r>
        <w:rPr>
          <w:rFonts w:ascii="Times New Roman" w:hAnsi="Times New Roman" w:cs="B Lotus" w:hint="cs"/>
          <w:color w:val="000000"/>
          <w:sz w:val="24"/>
          <w:szCs w:val="28"/>
          <w:rtl/>
          <w:lang w:bidi="fa-IR"/>
        </w:rPr>
        <w:t xml:space="preserve"> می</w:t>
      </w:r>
      <w:r w:rsidR="00544DEB">
        <w:rPr>
          <w:rFonts w:ascii="Times New Roman" w:hAnsi="Times New Roman" w:cs="B Lotus" w:hint="cs"/>
          <w:color w:val="000000"/>
          <w:sz w:val="24"/>
          <w:szCs w:val="28"/>
          <w:rtl/>
          <w:lang w:bidi="fa-IR"/>
        </w:rPr>
        <w:t>‌</w:t>
      </w:r>
      <w:r>
        <w:rPr>
          <w:rFonts w:ascii="Times New Roman" w:hAnsi="Times New Roman" w:cs="B Lotus" w:hint="cs"/>
          <w:color w:val="000000"/>
          <w:sz w:val="24"/>
          <w:szCs w:val="28"/>
          <w:rtl/>
          <w:lang w:bidi="fa-IR"/>
        </w:rPr>
        <w:t xml:space="preserve">شود </w:t>
      </w:r>
      <w:r w:rsidRPr="00E06251">
        <w:rPr>
          <w:rFonts w:ascii="Times New Roman" w:hAnsi="Times New Roman" w:cs="B Lotus" w:hint="cs"/>
          <w:color w:val="000000"/>
          <w:sz w:val="24"/>
          <w:szCs w:val="28"/>
          <w:rtl/>
          <w:lang w:bidi="fa-IR"/>
        </w:rPr>
        <w:t>و</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به</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میوه</w:t>
      </w:r>
      <w:r w:rsidRPr="00E06251">
        <w:rPr>
          <w:rFonts w:ascii="Times New Roman" w:hAnsi="Times New Roman" w:cs="B Lotus"/>
          <w:color w:val="000000"/>
          <w:sz w:val="24"/>
          <w:szCs w:val="28"/>
          <w:rtl/>
          <w:lang w:bidi="fa-IR"/>
        </w:rPr>
        <w:t xml:space="preserve"> </w:t>
      </w:r>
      <w:r>
        <w:rPr>
          <w:rFonts w:ascii="Times New Roman" w:hAnsi="Times New Roman" w:cs="B Lotus" w:hint="cs"/>
          <w:color w:val="000000"/>
          <w:sz w:val="24"/>
          <w:szCs w:val="28"/>
          <w:rtl/>
          <w:lang w:bidi="fa-IR"/>
        </w:rPr>
        <w:t>منتقل می</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شود</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و</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مسیر</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دوم</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کربوهیدراتی</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است</w:t>
      </w:r>
      <w:r w:rsidRPr="00E06251">
        <w:rPr>
          <w:rFonts w:ascii="Times New Roman" w:hAnsi="Times New Roman" w:cs="B Lotus"/>
          <w:color w:val="000000"/>
          <w:sz w:val="24"/>
          <w:szCs w:val="28"/>
          <w:rtl/>
          <w:lang w:bidi="fa-IR"/>
        </w:rPr>
        <w:t xml:space="preserve"> </w:t>
      </w:r>
      <w:r w:rsidRPr="00E06251">
        <w:rPr>
          <w:rFonts w:ascii="Times New Roman" w:hAnsi="Times New Roman" w:cs="B Lotus" w:hint="cs"/>
          <w:color w:val="000000"/>
          <w:sz w:val="24"/>
          <w:szCs w:val="28"/>
          <w:rtl/>
          <w:lang w:bidi="fa-IR"/>
        </w:rPr>
        <w:t>که</w:t>
      </w:r>
      <w:r w:rsidRPr="00E06251">
        <w:rPr>
          <w:rFonts w:ascii="Times New Roman" w:hAnsi="Times New Roman" w:cs="B Lotus"/>
          <w:color w:val="000000"/>
          <w:sz w:val="24"/>
          <w:szCs w:val="28"/>
          <w:rtl/>
          <w:lang w:bidi="fa-IR"/>
        </w:rPr>
        <w:t xml:space="preserve"> </w:t>
      </w:r>
      <w:r>
        <w:rPr>
          <w:rFonts w:ascii="Times New Roman" w:hAnsi="Times New Roman" w:cs="B Lotus" w:hint="cs"/>
          <w:color w:val="000000"/>
          <w:sz w:val="24"/>
          <w:szCs w:val="28"/>
          <w:rtl/>
          <w:lang w:bidi="fa-IR"/>
        </w:rPr>
        <w:t>طی فرایند فتوسنتز در میوه گردو تشکیل می</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شود که بعد از انجام فرآیندهای آنزیمی به اسیدچرب تبدیل می</w:t>
      </w:r>
      <w:r>
        <w:rPr>
          <w:rFonts w:ascii="Times New Roman" w:hAnsi="Times New Roman" w:cs="B Lotus"/>
          <w:color w:val="000000"/>
          <w:sz w:val="24"/>
          <w:szCs w:val="28"/>
          <w:rtl/>
          <w:lang w:bidi="fa-IR"/>
        </w:rPr>
        <w:softHyphen/>
      </w:r>
      <w:r>
        <w:rPr>
          <w:rFonts w:ascii="Times New Roman" w:hAnsi="Times New Roman" w:cs="B Lotus" w:hint="cs"/>
          <w:color w:val="000000"/>
          <w:sz w:val="24"/>
          <w:szCs w:val="28"/>
          <w:rtl/>
          <w:lang w:bidi="fa-IR"/>
        </w:rPr>
        <w:t xml:space="preserve">شود </w:t>
      </w:r>
      <w:r w:rsidRPr="00E06251">
        <w:rPr>
          <w:rFonts w:ascii="Times New Roman" w:hAnsi="Times New Roman" w:cs="B Lotus"/>
          <w:color w:val="000000"/>
          <w:sz w:val="24"/>
          <w:szCs w:val="28"/>
          <w:lang w:bidi="fa-IR"/>
        </w:rPr>
        <w:t xml:space="preserve">Connor </w:t>
      </w:r>
      <w:r w:rsidR="00494448">
        <w:rPr>
          <w:rFonts w:ascii="Times New Roman" w:hAnsi="Times New Roman" w:cs="B Lotus"/>
          <w:color w:val="000000"/>
          <w:sz w:val="24"/>
          <w:szCs w:val="28"/>
          <w:lang w:bidi="fa-IR"/>
        </w:rPr>
        <w:t xml:space="preserve"> and </w:t>
      </w:r>
      <w:proofErr w:type="spellStart"/>
      <w:r w:rsidRPr="00E06251">
        <w:rPr>
          <w:rFonts w:ascii="Times New Roman" w:hAnsi="Times New Roman" w:cs="B Lotus"/>
          <w:color w:val="000000"/>
          <w:sz w:val="24"/>
          <w:szCs w:val="28"/>
          <w:lang w:bidi="fa-IR"/>
        </w:rPr>
        <w:t>Fereres</w:t>
      </w:r>
      <w:proofErr w:type="spellEnd"/>
      <w:r w:rsidRPr="00E06251">
        <w:rPr>
          <w:rFonts w:ascii="Times New Roman" w:hAnsi="Times New Roman" w:cs="B Lotus"/>
          <w:color w:val="000000"/>
          <w:sz w:val="24"/>
          <w:szCs w:val="28"/>
          <w:lang w:bidi="fa-IR"/>
        </w:rPr>
        <w:t>, 2005</w:t>
      </w:r>
      <w:r w:rsidRPr="00E06251">
        <w:rPr>
          <w:rFonts w:ascii="Times New Roman" w:hAnsi="Times New Roman" w:cs="B Lotus"/>
          <w:color w:val="000000"/>
          <w:sz w:val="24"/>
          <w:szCs w:val="28"/>
          <w:rtl/>
          <w:lang w:bidi="fa-IR"/>
        </w:rPr>
        <w:t>).</w:t>
      </w:r>
      <w:r w:rsidR="000B5EE5">
        <w:rPr>
          <w:rFonts w:ascii="Times New Roman" w:hAnsi="Times New Roman" w:cs="B Lotus" w:hint="cs"/>
          <w:color w:val="000000"/>
          <w:sz w:val="24"/>
          <w:szCs w:val="28"/>
          <w:rtl/>
          <w:lang w:bidi="fa-IR"/>
        </w:rPr>
        <w:t xml:space="preserve"> در این مطالعه افزایش پتاسیم و کلسیم و افزایش جذب عناصر غذایی کم مصرف در اثر مصرف تیوسولفات موجب افزایش فعالیت فتوسنتزی و افزایش تولید متابولیتهای گیاه تاثیر گذاشته و موجب افزایش اسیدهای چرب گردو شده است </w:t>
      </w:r>
      <w:r w:rsidR="000B5EE5" w:rsidRPr="000B5EE5">
        <w:rPr>
          <w:rFonts w:ascii="Times New Roman" w:hAnsi="Times New Roman" w:cs="B Lotus"/>
          <w:color w:val="000000"/>
          <w:sz w:val="24"/>
          <w:szCs w:val="28"/>
          <w:rtl/>
          <w:lang w:bidi="fa-IR"/>
        </w:rPr>
        <w:t xml:space="preserve">(; </w:t>
      </w:r>
      <w:r w:rsidR="000B5EE5" w:rsidRPr="000B5EE5">
        <w:rPr>
          <w:rFonts w:ascii="Times New Roman" w:hAnsi="Times New Roman" w:cs="B Lotus"/>
          <w:color w:val="000000"/>
          <w:sz w:val="24"/>
          <w:szCs w:val="28"/>
          <w:lang w:bidi="fa-IR"/>
        </w:rPr>
        <w:t xml:space="preserve">Hegazi </w:t>
      </w:r>
      <w:r w:rsidR="001426CA" w:rsidRPr="001426CA">
        <w:rPr>
          <w:rFonts w:ascii="Times New Roman" w:hAnsi="Times New Roman" w:cs="B Lotus"/>
          <w:i/>
          <w:color w:val="000000"/>
          <w:sz w:val="24"/>
          <w:szCs w:val="28"/>
          <w:lang w:bidi="fa-IR"/>
        </w:rPr>
        <w:t>et al</w:t>
      </w:r>
      <w:r w:rsidR="000B5EE5" w:rsidRPr="000B5EE5">
        <w:rPr>
          <w:rFonts w:ascii="Times New Roman" w:hAnsi="Times New Roman" w:cs="B Lotus"/>
          <w:color w:val="000000"/>
          <w:sz w:val="24"/>
          <w:szCs w:val="28"/>
          <w:lang w:bidi="fa-IR"/>
        </w:rPr>
        <w:t>., 2011</w:t>
      </w:r>
      <w:r w:rsidR="000B5EE5">
        <w:rPr>
          <w:rFonts w:ascii="Times New Roman" w:hAnsi="Times New Roman" w:cs="B Lotus"/>
          <w:color w:val="000000"/>
          <w:sz w:val="24"/>
          <w:szCs w:val="28"/>
          <w:lang w:bidi="fa-IR"/>
        </w:rPr>
        <w:t>)</w:t>
      </w:r>
      <w:r w:rsidR="000B5EE5">
        <w:rPr>
          <w:rFonts w:ascii="Times New Roman" w:hAnsi="Times New Roman" w:cs="B Lotus" w:hint="cs"/>
          <w:color w:val="000000"/>
          <w:sz w:val="24"/>
          <w:szCs w:val="28"/>
          <w:rtl/>
          <w:lang w:bidi="fa-IR"/>
        </w:rPr>
        <w:t>). سایر اسیدهای چرب نیز در اثر مصرف کودهای تیوسولفات پتاسیم و کلسیم در این آزمایش افزایش یافتند ولی میزان افزایش آنها نسبت به شاهد معنی</w:t>
      </w:r>
      <w:r w:rsidR="000B5EE5">
        <w:rPr>
          <w:rFonts w:ascii="Times New Roman" w:hAnsi="Times New Roman" w:cs="B Lotus"/>
          <w:color w:val="000000"/>
          <w:sz w:val="24"/>
          <w:szCs w:val="28"/>
          <w:rtl/>
          <w:lang w:bidi="fa-IR"/>
        </w:rPr>
        <w:softHyphen/>
      </w:r>
      <w:r w:rsidR="000B5EE5">
        <w:rPr>
          <w:rFonts w:ascii="Times New Roman" w:hAnsi="Times New Roman" w:cs="B Lotus" w:hint="cs"/>
          <w:color w:val="000000"/>
          <w:sz w:val="24"/>
          <w:szCs w:val="28"/>
          <w:rtl/>
          <w:lang w:bidi="fa-IR"/>
        </w:rPr>
        <w:t>دار نبود.</w:t>
      </w:r>
    </w:p>
    <w:p w14:paraId="442E5539" w14:textId="77777777" w:rsidR="00F53E07" w:rsidRPr="00E06251" w:rsidRDefault="00F53E07" w:rsidP="00F53E07">
      <w:pPr>
        <w:tabs>
          <w:tab w:val="left" w:pos="7704"/>
        </w:tabs>
        <w:bidi/>
        <w:spacing w:line="360" w:lineRule="auto"/>
        <w:ind w:firstLine="284"/>
        <w:jc w:val="both"/>
        <w:rPr>
          <w:rFonts w:ascii="Times New Roman" w:hAnsi="Times New Roman" w:cs="B Lotus"/>
          <w:color w:val="000000"/>
          <w:sz w:val="24"/>
          <w:szCs w:val="28"/>
          <w:rtl/>
          <w:lang w:bidi="fa-IR"/>
        </w:rPr>
      </w:pPr>
    </w:p>
    <w:p w14:paraId="4088446C" w14:textId="77777777" w:rsidR="008432D8" w:rsidRPr="006C6B95" w:rsidRDefault="00FB34FB" w:rsidP="00C9073B">
      <w:pPr>
        <w:bidi/>
        <w:spacing w:line="360" w:lineRule="auto"/>
        <w:jc w:val="both"/>
        <w:rPr>
          <w:rFonts w:ascii="Times New Roman" w:hAnsi="Times New Roman" w:cs="B Lotus"/>
          <w:b/>
          <w:bCs/>
          <w:color w:val="000000"/>
          <w:sz w:val="24"/>
          <w:szCs w:val="28"/>
          <w:rtl/>
          <w:lang w:bidi="fa-IR"/>
        </w:rPr>
      </w:pPr>
      <w:r>
        <w:rPr>
          <w:rFonts w:ascii="Times New Roman" w:hAnsi="Times New Roman" w:cs="B Lotus" w:hint="cs"/>
          <w:b/>
          <w:bCs/>
          <w:color w:val="000000"/>
          <w:sz w:val="24"/>
          <w:szCs w:val="28"/>
          <w:rtl/>
          <w:lang w:bidi="fa-IR"/>
        </w:rPr>
        <w:t>5</w:t>
      </w:r>
      <w:r w:rsidR="008432D8" w:rsidRPr="006C6B95">
        <w:rPr>
          <w:rFonts w:ascii="Times New Roman" w:hAnsi="Times New Roman" w:cs="B Lotus" w:hint="cs"/>
          <w:b/>
          <w:bCs/>
          <w:color w:val="000000"/>
          <w:sz w:val="24"/>
          <w:szCs w:val="28"/>
          <w:rtl/>
          <w:lang w:bidi="fa-IR"/>
        </w:rPr>
        <w:t>-</w:t>
      </w:r>
      <w:r>
        <w:rPr>
          <w:rFonts w:ascii="Times New Roman" w:hAnsi="Times New Roman" w:cs="B Lotus" w:hint="cs"/>
          <w:b/>
          <w:bCs/>
          <w:color w:val="000000"/>
          <w:sz w:val="24"/>
          <w:szCs w:val="28"/>
          <w:rtl/>
          <w:lang w:bidi="fa-IR"/>
        </w:rPr>
        <w:t>4</w:t>
      </w:r>
      <w:r w:rsidR="008432D8" w:rsidRPr="006C6B95">
        <w:rPr>
          <w:rFonts w:ascii="Times New Roman" w:hAnsi="Times New Roman" w:cs="B Lotus" w:hint="cs"/>
          <w:b/>
          <w:bCs/>
          <w:color w:val="000000"/>
          <w:sz w:val="24"/>
          <w:szCs w:val="28"/>
          <w:rtl/>
          <w:lang w:bidi="fa-IR"/>
        </w:rPr>
        <w:t xml:space="preserve">-نتیجه‌گیری کلی </w:t>
      </w:r>
    </w:p>
    <w:p w14:paraId="46B5BF79" w14:textId="77777777" w:rsidR="008432D8" w:rsidRPr="006C6B95" w:rsidRDefault="008432D8" w:rsidP="003F055D">
      <w:pPr>
        <w:bidi/>
        <w:spacing w:line="360" w:lineRule="auto"/>
        <w:ind w:firstLine="284"/>
        <w:jc w:val="both"/>
        <w:rPr>
          <w:rFonts w:ascii="Times New Roman" w:hAnsi="Times New Roman" w:cs="B Lotus"/>
          <w:color w:val="000000"/>
          <w:sz w:val="24"/>
          <w:szCs w:val="28"/>
          <w:lang w:bidi="fa-IR"/>
        </w:rPr>
      </w:pPr>
      <w:r w:rsidRPr="006C6B95">
        <w:rPr>
          <w:rFonts w:ascii="Times New Roman" w:hAnsi="Times New Roman" w:cs="B Lotus" w:hint="cs"/>
          <w:color w:val="000000"/>
          <w:sz w:val="24"/>
          <w:szCs w:val="28"/>
          <w:rtl/>
          <w:lang w:bidi="fa-IR"/>
        </w:rPr>
        <w:t>نتایج این پژوهش نشان داد</w:t>
      </w:r>
      <w:r w:rsidRPr="006C6B95">
        <w:rPr>
          <w:rFonts w:ascii="Times New Roman" w:hAnsi="Times New Roman" w:cs="B Lotus"/>
          <w:color w:val="000000"/>
          <w:sz w:val="24"/>
          <w:szCs w:val="28"/>
          <w:rtl/>
          <w:lang w:bidi="fa-IR"/>
        </w:rPr>
        <w:t xml:space="preserve"> </w:t>
      </w:r>
      <w:r w:rsidRPr="006C6B95">
        <w:rPr>
          <w:rFonts w:ascii="Times New Roman" w:hAnsi="Times New Roman" w:cs="B Lotus" w:hint="eastAsia"/>
          <w:color w:val="000000"/>
          <w:sz w:val="24"/>
          <w:szCs w:val="28"/>
          <w:rtl/>
          <w:lang w:bidi="fa-IR"/>
        </w:rPr>
        <w:t>اثر</w:t>
      </w:r>
      <w:r w:rsidRPr="006C6B95">
        <w:rPr>
          <w:rFonts w:ascii="Times New Roman" w:hAnsi="Times New Roman" w:cs="B Lotus"/>
          <w:color w:val="000000"/>
          <w:sz w:val="24"/>
          <w:szCs w:val="28"/>
          <w:rtl/>
          <w:lang w:bidi="fa-IR"/>
        </w:rPr>
        <w:t xml:space="preserve"> </w:t>
      </w:r>
      <w:r w:rsidRPr="006C6B95">
        <w:rPr>
          <w:rFonts w:ascii="Times New Roman" w:hAnsi="Times New Roman" w:cs="B Lotus" w:hint="cs"/>
          <w:color w:val="000000"/>
          <w:sz w:val="24"/>
          <w:szCs w:val="28"/>
          <w:rtl/>
          <w:lang w:bidi="fa-IR"/>
        </w:rPr>
        <w:t xml:space="preserve">تیمار </w:t>
      </w:r>
      <w:r>
        <w:rPr>
          <w:rFonts w:cs="B Lotus" w:hint="cs"/>
          <w:color w:val="000000"/>
          <w:szCs w:val="28"/>
          <w:rtl/>
        </w:rPr>
        <w:t>تیوسولفات کلسیم به همراه تیمار تیوسولفات پتاسیم</w:t>
      </w:r>
      <w:r w:rsidRPr="006C6B95">
        <w:rPr>
          <w:rFonts w:ascii="Times New Roman" w:hAnsi="Times New Roman" w:cs="B Lotus" w:hint="cs"/>
          <w:color w:val="000000"/>
          <w:sz w:val="24"/>
          <w:szCs w:val="28"/>
          <w:rtl/>
          <w:lang w:bidi="fa-IR"/>
        </w:rPr>
        <w:t xml:space="preserve"> </w:t>
      </w:r>
      <w:r w:rsidRPr="006C6B95">
        <w:rPr>
          <w:rFonts w:ascii="Times New Roman" w:hAnsi="Times New Roman" w:cs="B Lotus"/>
          <w:color w:val="000000"/>
          <w:sz w:val="24"/>
          <w:szCs w:val="28"/>
          <w:rtl/>
          <w:lang w:bidi="fa-IR"/>
        </w:rPr>
        <w:t>سبب افزا</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ش</w:t>
      </w:r>
      <w:r w:rsidRPr="006C6B95">
        <w:rPr>
          <w:rFonts w:ascii="Times New Roman" w:hAnsi="Times New Roman" w:cs="B Lotus"/>
          <w:color w:val="000000"/>
          <w:sz w:val="24"/>
          <w:szCs w:val="28"/>
          <w:rtl/>
          <w:lang w:bidi="fa-IR"/>
        </w:rPr>
        <w:t xml:space="preserve"> </w:t>
      </w:r>
      <w:r w:rsidRPr="006C6B95">
        <w:rPr>
          <w:rFonts w:ascii="Times New Roman" w:hAnsi="Times New Roman" w:cs="B Lotus" w:hint="eastAsia"/>
          <w:color w:val="000000"/>
          <w:sz w:val="24"/>
          <w:szCs w:val="28"/>
          <w:rtl/>
          <w:lang w:bidi="fa-IR"/>
        </w:rPr>
        <w:t>صفات</w:t>
      </w:r>
      <w:r w:rsidRPr="006C6B95">
        <w:rPr>
          <w:rFonts w:ascii="Times New Roman" w:hAnsi="Times New Roman" w:cs="B Lotus"/>
          <w:color w:val="000000"/>
          <w:sz w:val="24"/>
          <w:szCs w:val="28"/>
          <w:rtl/>
          <w:lang w:bidi="fa-IR"/>
        </w:rPr>
        <w:t xml:space="preserve"> </w:t>
      </w:r>
      <w:r>
        <w:rPr>
          <w:rFonts w:cs="B Lotus" w:hint="cs"/>
          <w:color w:val="000000"/>
          <w:szCs w:val="28"/>
          <w:rtl/>
        </w:rPr>
        <w:t>مختلف مرتبط با کیفیت و عملکرد گردو</w:t>
      </w:r>
      <w:r w:rsidRPr="006C6B95">
        <w:rPr>
          <w:rFonts w:ascii="Times New Roman" w:hAnsi="Times New Roman" w:cs="B Lotus"/>
          <w:color w:val="000000"/>
          <w:sz w:val="24"/>
          <w:szCs w:val="28"/>
          <w:rtl/>
          <w:lang w:bidi="fa-IR"/>
        </w:rPr>
        <w:t xml:space="preserve"> گرد</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د</w:t>
      </w:r>
      <w:r w:rsidRPr="006C6B95">
        <w:rPr>
          <w:rFonts w:ascii="Times New Roman" w:hAnsi="Times New Roman" w:cs="B Lotus" w:hint="cs"/>
          <w:color w:val="000000"/>
          <w:sz w:val="24"/>
          <w:szCs w:val="28"/>
          <w:rtl/>
          <w:lang w:bidi="fa-IR"/>
        </w:rPr>
        <w:t>. ن</w:t>
      </w:r>
      <w:r w:rsidRPr="006C6B95">
        <w:rPr>
          <w:rFonts w:ascii="Times New Roman" w:hAnsi="Times New Roman" w:cs="B Lotus"/>
          <w:color w:val="000000"/>
          <w:sz w:val="24"/>
          <w:szCs w:val="28"/>
          <w:rtl/>
          <w:lang w:bidi="fa-IR"/>
        </w:rPr>
        <w:t xml:space="preserve">تايج نشان داد كه كاربرد </w:t>
      </w:r>
      <w:r w:rsidRPr="006C6B95">
        <w:rPr>
          <w:rFonts w:ascii="Times New Roman" w:hAnsi="Times New Roman" w:cs="B Lotus" w:hint="cs"/>
          <w:color w:val="000000"/>
          <w:sz w:val="24"/>
          <w:szCs w:val="28"/>
          <w:rtl/>
          <w:lang w:bidi="fa-IR"/>
        </w:rPr>
        <w:t xml:space="preserve">تیمار </w:t>
      </w:r>
      <w:r>
        <w:rPr>
          <w:rFonts w:cs="B Lotus" w:hint="cs"/>
          <w:color w:val="000000"/>
          <w:szCs w:val="28"/>
          <w:rtl/>
        </w:rPr>
        <w:t>ترکیبی تیوسولفات کلسیم، پتاسیم</w:t>
      </w:r>
      <w:r w:rsidRPr="006C6B95">
        <w:rPr>
          <w:rFonts w:ascii="Times New Roman" w:hAnsi="Times New Roman" w:cs="B Lotus"/>
          <w:color w:val="000000"/>
          <w:sz w:val="24"/>
          <w:szCs w:val="28"/>
          <w:rtl/>
          <w:lang w:bidi="fa-IR"/>
        </w:rPr>
        <w:t xml:space="preserve"> </w:t>
      </w:r>
      <w:r w:rsidRPr="006C6B95">
        <w:rPr>
          <w:rFonts w:ascii="Times New Roman" w:hAnsi="Times New Roman" w:cs="B Lotus" w:hint="cs"/>
          <w:color w:val="000000"/>
          <w:sz w:val="24"/>
          <w:szCs w:val="28"/>
          <w:rtl/>
          <w:lang w:bidi="fa-IR"/>
        </w:rPr>
        <w:t xml:space="preserve">به طور مؤثری </w:t>
      </w:r>
      <w:r w:rsidRPr="006C6B95">
        <w:rPr>
          <w:rFonts w:ascii="Times New Roman" w:hAnsi="Times New Roman" w:cs="B Lotus"/>
          <w:color w:val="000000"/>
          <w:sz w:val="24"/>
          <w:szCs w:val="28"/>
          <w:rtl/>
          <w:lang w:bidi="fa-IR"/>
        </w:rPr>
        <w:t xml:space="preserve">باعث افزايش </w:t>
      </w:r>
      <w:r w:rsidRPr="006C6B95">
        <w:rPr>
          <w:rFonts w:ascii="Times New Roman" w:hAnsi="Times New Roman" w:cs="B Lotus" w:hint="cs"/>
          <w:color w:val="000000"/>
          <w:sz w:val="24"/>
          <w:szCs w:val="28"/>
          <w:rtl/>
          <w:lang w:bidi="fa-IR"/>
        </w:rPr>
        <w:t>فنول و فلاونوئید</w:t>
      </w:r>
      <w:r w:rsidRPr="006C6B95">
        <w:rPr>
          <w:rFonts w:ascii="Times New Roman" w:hAnsi="Times New Roman" w:cs="B Lotus"/>
          <w:color w:val="000000"/>
          <w:sz w:val="24"/>
          <w:szCs w:val="28"/>
          <w:lang w:bidi="fa-IR"/>
        </w:rPr>
        <w:t xml:space="preserve"> </w:t>
      </w:r>
      <w:r w:rsidRPr="006C6B95">
        <w:rPr>
          <w:rFonts w:ascii="Times New Roman" w:hAnsi="Times New Roman" w:cs="B Lotus" w:hint="cs"/>
          <w:color w:val="000000"/>
          <w:sz w:val="24"/>
          <w:szCs w:val="28"/>
          <w:rtl/>
          <w:lang w:bidi="fa-IR"/>
        </w:rPr>
        <w:t xml:space="preserve">کل، </w:t>
      </w:r>
      <w:r>
        <w:rPr>
          <w:rFonts w:cs="B Lotus" w:hint="cs"/>
          <w:color w:val="000000"/>
          <w:szCs w:val="28"/>
          <w:rtl/>
        </w:rPr>
        <w:t xml:space="preserve">آنتی اکسیدان کل، ماده خشک میوه، فیبر، پروتئین، چربی خام، وزن تر و خشک مغز میوه، طول میوه و آهن میوه گردو رقم چندلر شدند. تیمار ترکیبی تیوسولفات پتاسیم، کلسیم به میزان (20/33 و 4/19 درصد) موجب افزایش اسید چرب لینولئیک و اولئیک شدند. اختلاف قابل ملاحظه ای بین تیمار ترکیبی تیوسولفات کلسیم، پتاسیم و تیمار تیوسولفات پتاسیم به تنهابی از نظر میزان طول میوه، وزن تر و خشک مغز میوه، فنول و فلاونوئید و چربی مشاهده نشد. </w:t>
      </w:r>
      <w:r w:rsidRPr="006C6B95">
        <w:rPr>
          <w:rFonts w:ascii="Times New Roman" w:hAnsi="Times New Roman" w:cs="B Lotus"/>
          <w:color w:val="000000"/>
          <w:sz w:val="24"/>
          <w:szCs w:val="28"/>
          <w:rtl/>
          <w:lang w:bidi="fa-IR"/>
        </w:rPr>
        <w:t>نتا</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ج</w:t>
      </w:r>
      <w:r w:rsidRPr="006C6B95">
        <w:rPr>
          <w:rFonts w:ascii="Times New Roman" w:hAnsi="Times New Roman" w:cs="B Lotus"/>
          <w:color w:val="000000"/>
          <w:sz w:val="24"/>
          <w:szCs w:val="28"/>
          <w:rtl/>
          <w:lang w:bidi="fa-IR"/>
        </w:rPr>
        <w:t xml:space="preserve"> کل</w:t>
      </w:r>
      <w:r w:rsidRPr="006C6B95">
        <w:rPr>
          <w:rFonts w:ascii="Times New Roman" w:hAnsi="Times New Roman" w:cs="B Lotus" w:hint="cs"/>
          <w:color w:val="000000"/>
          <w:sz w:val="24"/>
          <w:szCs w:val="28"/>
          <w:rtl/>
          <w:lang w:bidi="fa-IR"/>
        </w:rPr>
        <w:t>ی</w:t>
      </w:r>
      <w:r w:rsidRPr="006C6B95">
        <w:rPr>
          <w:rFonts w:ascii="Times New Roman" w:hAnsi="Times New Roman" w:cs="B Lotus"/>
          <w:color w:val="000000"/>
          <w:sz w:val="24"/>
          <w:szCs w:val="28"/>
          <w:rtl/>
          <w:lang w:bidi="fa-IR"/>
        </w:rPr>
        <w:t xml:space="preserve"> نشان داد</w:t>
      </w:r>
      <w:r w:rsidRPr="006C6B95">
        <w:rPr>
          <w:rFonts w:ascii="Times New Roman" w:hAnsi="Times New Roman" w:cs="B Lotus" w:hint="cs"/>
          <w:color w:val="000000"/>
          <w:sz w:val="24"/>
          <w:szCs w:val="28"/>
          <w:rtl/>
          <w:lang w:bidi="fa-IR"/>
        </w:rPr>
        <w:t xml:space="preserve"> </w:t>
      </w:r>
      <w:r>
        <w:rPr>
          <w:rFonts w:cs="B Lotus" w:hint="cs"/>
          <w:color w:val="000000"/>
          <w:szCs w:val="28"/>
          <w:rtl/>
        </w:rPr>
        <w:t>استفاده از تیوسولفات پتاسیم و تیوسولفات کلسیم و پتاسیم به صورت ترکیبی</w:t>
      </w:r>
      <w:r w:rsidRPr="006C6B95">
        <w:rPr>
          <w:rFonts w:ascii="Times New Roman" w:hAnsi="Times New Roman" w:cs="B Lotus" w:hint="cs"/>
          <w:color w:val="000000"/>
          <w:sz w:val="24"/>
          <w:szCs w:val="28"/>
          <w:rtl/>
          <w:lang w:bidi="fa-IR"/>
        </w:rPr>
        <w:t xml:space="preserve"> </w:t>
      </w:r>
      <w:r w:rsidRPr="006C6B95">
        <w:rPr>
          <w:rFonts w:ascii="Times New Roman" w:hAnsi="Times New Roman" w:cs="B Lotus"/>
          <w:color w:val="000000"/>
          <w:sz w:val="24"/>
          <w:szCs w:val="28"/>
          <w:rtl/>
          <w:lang w:bidi="fa-IR"/>
        </w:rPr>
        <w:t xml:space="preserve">باعث بهبود </w:t>
      </w:r>
      <w:r w:rsidR="00192E07">
        <w:rPr>
          <w:rFonts w:ascii="Times New Roman" w:hAnsi="Times New Roman" w:cs="B Lotus" w:hint="cs"/>
          <w:color w:val="000000"/>
          <w:sz w:val="24"/>
          <w:szCs w:val="28"/>
          <w:rtl/>
          <w:lang w:bidi="fa-IR"/>
        </w:rPr>
        <w:t>بسیاری</w:t>
      </w:r>
      <w:r w:rsidRPr="006C6B95">
        <w:rPr>
          <w:rFonts w:ascii="Times New Roman" w:hAnsi="Times New Roman" w:cs="B Lotus"/>
          <w:color w:val="000000"/>
          <w:sz w:val="24"/>
          <w:szCs w:val="28"/>
          <w:rtl/>
          <w:lang w:bidi="fa-IR"/>
        </w:rPr>
        <w:t xml:space="preserve"> از شاخص</w:t>
      </w:r>
      <w:r w:rsidRPr="006C6B95">
        <w:rPr>
          <w:rFonts w:ascii="Times New Roman" w:hAnsi="Times New Roman" w:cs="B Lotus" w:hint="cs"/>
          <w:color w:val="000000"/>
          <w:sz w:val="24"/>
          <w:szCs w:val="28"/>
          <w:rtl/>
          <w:lang w:bidi="fa-IR"/>
        </w:rPr>
        <w:t>‌</w:t>
      </w:r>
      <w:r w:rsidRPr="006C6B95">
        <w:rPr>
          <w:rFonts w:ascii="Times New Roman" w:hAnsi="Times New Roman" w:cs="B Lotus"/>
          <w:color w:val="000000"/>
          <w:sz w:val="24"/>
          <w:szCs w:val="28"/>
          <w:rtl/>
          <w:lang w:bidi="fa-IR"/>
        </w:rPr>
        <w:t>ها</w:t>
      </w:r>
      <w:r w:rsidRPr="006C6B95">
        <w:rPr>
          <w:rFonts w:ascii="Times New Roman" w:hAnsi="Times New Roman" w:cs="B Lotus" w:hint="cs"/>
          <w:color w:val="000000"/>
          <w:sz w:val="24"/>
          <w:szCs w:val="28"/>
          <w:rtl/>
          <w:lang w:bidi="fa-IR"/>
        </w:rPr>
        <w:t>ی</w:t>
      </w:r>
      <w:r w:rsidRPr="006C6B95">
        <w:rPr>
          <w:rFonts w:ascii="Times New Roman" w:hAnsi="Times New Roman" w:cs="B Lotus"/>
          <w:color w:val="000000"/>
          <w:sz w:val="24"/>
          <w:szCs w:val="28"/>
          <w:rtl/>
          <w:lang w:bidi="fa-IR"/>
        </w:rPr>
        <w:t xml:space="preserve"> </w:t>
      </w:r>
      <w:r w:rsidRPr="006C6B95">
        <w:rPr>
          <w:rFonts w:ascii="Times New Roman" w:hAnsi="Times New Roman" w:cs="B Lotus" w:hint="cs"/>
          <w:color w:val="000000"/>
          <w:sz w:val="24"/>
          <w:szCs w:val="28"/>
          <w:rtl/>
          <w:lang w:bidi="fa-IR"/>
        </w:rPr>
        <w:t>فیزیکوشیمیایی</w:t>
      </w:r>
      <w:r w:rsidRPr="006C6B95">
        <w:rPr>
          <w:rFonts w:ascii="Times New Roman" w:hAnsi="Times New Roman" w:cs="B Lotus"/>
          <w:color w:val="000000"/>
          <w:sz w:val="24"/>
          <w:szCs w:val="28"/>
          <w:rtl/>
          <w:lang w:bidi="fa-IR"/>
        </w:rPr>
        <w:t xml:space="preserve"> م</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وه</w:t>
      </w:r>
      <w:r w:rsidRPr="006C6B95">
        <w:rPr>
          <w:rFonts w:ascii="Times New Roman" w:hAnsi="Times New Roman" w:cs="B Lotus" w:hint="cs"/>
          <w:color w:val="000000"/>
          <w:sz w:val="24"/>
          <w:szCs w:val="28"/>
          <w:rtl/>
          <w:lang w:bidi="fa-IR"/>
        </w:rPr>
        <w:t xml:space="preserve"> ‌</w:t>
      </w:r>
      <w:r>
        <w:rPr>
          <w:rFonts w:cs="B Lotus" w:hint="cs"/>
          <w:color w:val="000000"/>
          <w:szCs w:val="28"/>
          <w:rtl/>
        </w:rPr>
        <w:t xml:space="preserve">گردو </w:t>
      </w:r>
      <w:r w:rsidRPr="006C6B95">
        <w:rPr>
          <w:rFonts w:ascii="Times New Roman" w:hAnsi="Times New Roman" w:cs="B Lotus" w:hint="eastAsia"/>
          <w:color w:val="000000"/>
          <w:sz w:val="24"/>
          <w:szCs w:val="28"/>
          <w:rtl/>
          <w:lang w:bidi="fa-IR"/>
        </w:rPr>
        <w:t>گرد</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د</w:t>
      </w:r>
      <w:r w:rsidRPr="006C6B95">
        <w:rPr>
          <w:rFonts w:ascii="Times New Roman" w:hAnsi="Times New Roman" w:cs="B Lotus"/>
          <w:color w:val="000000"/>
          <w:sz w:val="24"/>
          <w:szCs w:val="28"/>
          <w:rtl/>
          <w:lang w:bidi="fa-IR"/>
        </w:rPr>
        <w:t xml:space="preserve"> که </w:t>
      </w:r>
      <w:r>
        <w:rPr>
          <w:rFonts w:cs="B Lotus" w:hint="cs"/>
          <w:color w:val="000000"/>
          <w:szCs w:val="28"/>
          <w:rtl/>
        </w:rPr>
        <w:t>موجب</w:t>
      </w:r>
      <w:r w:rsidRPr="006C6B95">
        <w:rPr>
          <w:rFonts w:ascii="Times New Roman" w:hAnsi="Times New Roman" w:cs="B Lotus"/>
          <w:color w:val="000000"/>
          <w:sz w:val="24"/>
          <w:szCs w:val="28"/>
          <w:rtl/>
          <w:lang w:bidi="fa-IR"/>
        </w:rPr>
        <w:t xml:space="preserve"> افزا</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ش</w:t>
      </w:r>
      <w:r w:rsidRPr="006C6B95">
        <w:rPr>
          <w:rFonts w:ascii="Times New Roman" w:hAnsi="Times New Roman" w:cs="B Lotus"/>
          <w:color w:val="000000"/>
          <w:sz w:val="24"/>
          <w:szCs w:val="28"/>
          <w:rtl/>
          <w:lang w:bidi="fa-IR"/>
        </w:rPr>
        <w:t xml:space="preserve"> </w:t>
      </w:r>
      <w:r>
        <w:rPr>
          <w:rFonts w:cs="B Lotus" w:hint="cs"/>
          <w:color w:val="000000"/>
          <w:szCs w:val="28"/>
          <w:rtl/>
        </w:rPr>
        <w:t xml:space="preserve">عملکرد و </w:t>
      </w:r>
      <w:r w:rsidRPr="006C6B95">
        <w:rPr>
          <w:rFonts w:ascii="Times New Roman" w:hAnsi="Times New Roman" w:cs="B Lotus"/>
          <w:color w:val="000000"/>
          <w:sz w:val="24"/>
          <w:szCs w:val="28"/>
          <w:rtl/>
          <w:lang w:bidi="fa-IR"/>
        </w:rPr>
        <w:t>و</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ژگ</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ها</w:t>
      </w:r>
      <w:r w:rsidRPr="006C6B95">
        <w:rPr>
          <w:rFonts w:ascii="Times New Roman" w:hAnsi="Times New Roman" w:cs="B Lotus" w:hint="cs"/>
          <w:color w:val="000000"/>
          <w:sz w:val="24"/>
          <w:szCs w:val="28"/>
          <w:rtl/>
          <w:lang w:bidi="fa-IR"/>
        </w:rPr>
        <w:t>ی</w:t>
      </w:r>
      <w:r w:rsidRPr="006C6B95">
        <w:rPr>
          <w:rFonts w:ascii="Times New Roman" w:hAnsi="Times New Roman" w:cs="B Lotus"/>
          <w:color w:val="000000"/>
          <w:sz w:val="24"/>
          <w:szCs w:val="28"/>
          <w:rtl/>
          <w:lang w:bidi="fa-IR"/>
        </w:rPr>
        <w:t xml:space="preserve"> کم</w:t>
      </w:r>
      <w:r w:rsidRPr="006C6B95">
        <w:rPr>
          <w:rFonts w:ascii="Times New Roman" w:hAnsi="Times New Roman" w:cs="B Lotus" w:hint="cs"/>
          <w:color w:val="000000"/>
          <w:sz w:val="24"/>
          <w:szCs w:val="28"/>
          <w:rtl/>
          <w:lang w:bidi="fa-IR"/>
        </w:rPr>
        <w:t xml:space="preserve">ی </w:t>
      </w:r>
      <w:r w:rsidRPr="006C6B95">
        <w:rPr>
          <w:rFonts w:ascii="Times New Roman" w:hAnsi="Times New Roman" w:cs="B Lotus" w:hint="eastAsia"/>
          <w:color w:val="000000"/>
          <w:sz w:val="24"/>
          <w:szCs w:val="28"/>
          <w:rtl/>
          <w:lang w:bidi="fa-IR"/>
        </w:rPr>
        <w:t>و</w:t>
      </w:r>
      <w:r w:rsidRPr="006C6B95">
        <w:rPr>
          <w:rFonts w:ascii="Times New Roman" w:hAnsi="Times New Roman" w:cs="B Lotus"/>
          <w:color w:val="000000"/>
          <w:sz w:val="24"/>
          <w:szCs w:val="28"/>
          <w:rtl/>
          <w:lang w:bidi="fa-IR"/>
        </w:rPr>
        <w:t xml:space="preserve"> ک</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ف</w:t>
      </w:r>
      <w:r w:rsidRPr="006C6B95">
        <w:rPr>
          <w:rFonts w:ascii="Times New Roman" w:hAnsi="Times New Roman" w:cs="B Lotus" w:hint="cs"/>
          <w:color w:val="000000"/>
          <w:sz w:val="24"/>
          <w:szCs w:val="28"/>
          <w:rtl/>
          <w:lang w:bidi="fa-IR"/>
        </w:rPr>
        <w:t>ی</w:t>
      </w:r>
      <w:r w:rsidRPr="006C6B95">
        <w:rPr>
          <w:rFonts w:ascii="Times New Roman" w:hAnsi="Times New Roman" w:cs="B Lotus"/>
          <w:color w:val="000000"/>
          <w:sz w:val="24"/>
          <w:szCs w:val="28"/>
          <w:rtl/>
          <w:lang w:bidi="fa-IR"/>
        </w:rPr>
        <w:t xml:space="preserve"> م</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وه</w:t>
      </w:r>
      <w:r w:rsidRPr="006C6B95">
        <w:rPr>
          <w:rFonts w:ascii="Times New Roman" w:hAnsi="Times New Roman" w:cs="B Lotus"/>
          <w:color w:val="000000"/>
          <w:sz w:val="24"/>
          <w:szCs w:val="28"/>
          <w:rtl/>
          <w:lang w:bidi="fa-IR"/>
        </w:rPr>
        <w:t xml:space="preserve"> </w:t>
      </w:r>
      <w:r>
        <w:rPr>
          <w:rFonts w:cs="B Lotus" w:hint="cs"/>
          <w:color w:val="000000"/>
          <w:szCs w:val="28"/>
          <w:rtl/>
        </w:rPr>
        <w:t>گردو</w:t>
      </w:r>
      <w:r w:rsidRPr="006C6B95">
        <w:rPr>
          <w:rFonts w:ascii="Times New Roman" w:hAnsi="Times New Roman" w:cs="B Lotus" w:hint="cs"/>
          <w:color w:val="000000"/>
          <w:sz w:val="24"/>
          <w:szCs w:val="28"/>
          <w:rtl/>
          <w:lang w:bidi="fa-IR"/>
        </w:rPr>
        <w:t xml:space="preserve"> </w:t>
      </w:r>
      <w:r w:rsidRPr="006C6B95">
        <w:rPr>
          <w:rFonts w:ascii="Times New Roman" w:hAnsi="Times New Roman" w:cs="B Lotus"/>
          <w:color w:val="000000"/>
          <w:sz w:val="24"/>
          <w:szCs w:val="28"/>
          <w:rtl/>
          <w:lang w:bidi="fa-IR"/>
        </w:rPr>
        <w:t>مؤثر</w:t>
      </w:r>
      <w:r w:rsidRPr="006C6B95">
        <w:rPr>
          <w:rFonts w:ascii="Times New Roman" w:hAnsi="Times New Roman" w:cs="B Lotus" w:hint="cs"/>
          <w:color w:val="000000"/>
          <w:sz w:val="24"/>
          <w:szCs w:val="28"/>
          <w:rtl/>
          <w:lang w:bidi="fa-IR"/>
        </w:rPr>
        <w:t xml:space="preserve">تر </w:t>
      </w:r>
      <w:r w:rsidRPr="006C6B95">
        <w:rPr>
          <w:rFonts w:ascii="Times New Roman" w:hAnsi="Times New Roman" w:cs="B Lotus"/>
          <w:color w:val="000000"/>
          <w:sz w:val="24"/>
          <w:szCs w:val="28"/>
          <w:rtl/>
          <w:lang w:bidi="fa-IR"/>
        </w:rPr>
        <w:t>هستند</w:t>
      </w:r>
      <w:r w:rsidRPr="006C6B95">
        <w:rPr>
          <w:rFonts w:ascii="Times New Roman" w:hAnsi="Times New Roman" w:cs="B Lotus" w:hint="cs"/>
          <w:color w:val="000000"/>
          <w:sz w:val="24"/>
          <w:szCs w:val="28"/>
          <w:rtl/>
          <w:lang w:bidi="fa-IR"/>
        </w:rPr>
        <w:t xml:space="preserve">. </w:t>
      </w:r>
      <w:r w:rsidR="00AC19A4" w:rsidRPr="00AC19A4">
        <w:rPr>
          <w:rFonts w:ascii="Times New Roman" w:hAnsi="Times New Roman" w:cs="B Lotus"/>
          <w:color w:val="000000"/>
          <w:sz w:val="24"/>
          <w:szCs w:val="28"/>
          <w:rtl/>
          <w:lang w:bidi="fa-IR"/>
        </w:rPr>
        <w:t>نقش پررنگ هز</w:t>
      </w:r>
      <w:r w:rsidR="00AC19A4" w:rsidRPr="00AC19A4">
        <w:rPr>
          <w:rFonts w:ascii="Times New Roman" w:hAnsi="Times New Roman" w:cs="B Lotus" w:hint="cs"/>
          <w:color w:val="000000"/>
          <w:sz w:val="24"/>
          <w:szCs w:val="28"/>
          <w:rtl/>
          <w:lang w:bidi="fa-IR"/>
        </w:rPr>
        <w:t>ی</w:t>
      </w:r>
      <w:r w:rsidR="00AC19A4" w:rsidRPr="00AC19A4">
        <w:rPr>
          <w:rFonts w:ascii="Times New Roman" w:hAnsi="Times New Roman" w:cs="B Lotus" w:hint="eastAsia"/>
          <w:color w:val="000000"/>
          <w:sz w:val="24"/>
          <w:szCs w:val="28"/>
          <w:rtl/>
          <w:lang w:bidi="fa-IR"/>
        </w:rPr>
        <w:t>نه‌ها</w:t>
      </w:r>
      <w:r w:rsidR="00AC19A4" w:rsidRPr="00AC19A4">
        <w:rPr>
          <w:rFonts w:ascii="Times New Roman" w:hAnsi="Times New Roman" w:cs="B Lotus" w:hint="cs"/>
          <w:color w:val="000000"/>
          <w:sz w:val="24"/>
          <w:szCs w:val="28"/>
          <w:rtl/>
          <w:lang w:bidi="fa-IR"/>
        </w:rPr>
        <w:t>ی</w:t>
      </w:r>
      <w:r w:rsidR="00AC19A4" w:rsidRPr="00AC19A4">
        <w:rPr>
          <w:rFonts w:ascii="Times New Roman" w:hAnsi="Times New Roman" w:cs="B Lotus"/>
          <w:color w:val="000000"/>
          <w:sz w:val="24"/>
          <w:szCs w:val="28"/>
          <w:rtl/>
          <w:lang w:bidi="fa-IR"/>
        </w:rPr>
        <w:t xml:space="preserve"> نهاده در کنار سا</w:t>
      </w:r>
      <w:r w:rsidR="00AC19A4" w:rsidRPr="00AC19A4">
        <w:rPr>
          <w:rFonts w:ascii="Times New Roman" w:hAnsi="Times New Roman" w:cs="B Lotus" w:hint="cs"/>
          <w:color w:val="000000"/>
          <w:sz w:val="24"/>
          <w:szCs w:val="28"/>
          <w:rtl/>
          <w:lang w:bidi="fa-IR"/>
        </w:rPr>
        <w:t>ی</w:t>
      </w:r>
      <w:r w:rsidR="00AC19A4" w:rsidRPr="00AC19A4">
        <w:rPr>
          <w:rFonts w:ascii="Times New Roman" w:hAnsi="Times New Roman" w:cs="B Lotus" w:hint="eastAsia"/>
          <w:color w:val="000000"/>
          <w:sz w:val="24"/>
          <w:szCs w:val="28"/>
          <w:rtl/>
          <w:lang w:bidi="fa-IR"/>
        </w:rPr>
        <w:t>ر</w:t>
      </w:r>
      <w:r w:rsidR="00AC19A4" w:rsidRPr="00AC19A4">
        <w:rPr>
          <w:rFonts w:ascii="Times New Roman" w:hAnsi="Times New Roman" w:cs="B Lotus"/>
          <w:color w:val="000000"/>
          <w:sz w:val="24"/>
          <w:szCs w:val="28"/>
          <w:rtl/>
          <w:lang w:bidi="fa-IR"/>
        </w:rPr>
        <w:t xml:space="preserve"> هز</w:t>
      </w:r>
      <w:r w:rsidR="00AC19A4" w:rsidRPr="00AC19A4">
        <w:rPr>
          <w:rFonts w:ascii="Times New Roman" w:hAnsi="Times New Roman" w:cs="B Lotus" w:hint="cs"/>
          <w:color w:val="000000"/>
          <w:sz w:val="24"/>
          <w:szCs w:val="28"/>
          <w:rtl/>
          <w:lang w:bidi="fa-IR"/>
        </w:rPr>
        <w:t>ی</w:t>
      </w:r>
      <w:r w:rsidR="00AC19A4" w:rsidRPr="00AC19A4">
        <w:rPr>
          <w:rFonts w:ascii="Times New Roman" w:hAnsi="Times New Roman" w:cs="B Lotus" w:hint="eastAsia"/>
          <w:color w:val="000000"/>
          <w:sz w:val="24"/>
          <w:szCs w:val="28"/>
          <w:rtl/>
          <w:lang w:bidi="fa-IR"/>
        </w:rPr>
        <w:t>نه‌ها</w:t>
      </w:r>
      <w:r w:rsidR="00AC19A4" w:rsidRPr="00AC19A4">
        <w:rPr>
          <w:rFonts w:ascii="Times New Roman" w:hAnsi="Times New Roman" w:cs="B Lotus" w:hint="cs"/>
          <w:color w:val="000000"/>
          <w:sz w:val="24"/>
          <w:szCs w:val="28"/>
          <w:rtl/>
          <w:lang w:bidi="fa-IR"/>
        </w:rPr>
        <w:t>ی</w:t>
      </w:r>
      <w:r w:rsidR="00AC19A4" w:rsidRPr="00AC19A4">
        <w:rPr>
          <w:rFonts w:ascii="Times New Roman" w:hAnsi="Times New Roman" w:cs="B Lotus"/>
          <w:color w:val="000000"/>
          <w:sz w:val="24"/>
          <w:szCs w:val="28"/>
          <w:rtl/>
          <w:lang w:bidi="fa-IR"/>
        </w:rPr>
        <w:t xml:space="preserve"> اصل</w:t>
      </w:r>
      <w:r w:rsidR="00AC19A4" w:rsidRPr="00AC19A4">
        <w:rPr>
          <w:rFonts w:ascii="Times New Roman" w:hAnsi="Times New Roman" w:cs="B Lotus" w:hint="cs"/>
          <w:color w:val="000000"/>
          <w:sz w:val="24"/>
          <w:szCs w:val="28"/>
          <w:rtl/>
          <w:lang w:bidi="fa-IR"/>
        </w:rPr>
        <w:t>ی</w:t>
      </w:r>
      <w:r w:rsidR="00AC19A4" w:rsidRPr="00AC19A4">
        <w:rPr>
          <w:rFonts w:ascii="Times New Roman" w:hAnsi="Times New Roman" w:cs="B Lotus"/>
          <w:color w:val="000000"/>
          <w:sz w:val="24"/>
          <w:szCs w:val="28"/>
          <w:rtl/>
          <w:lang w:bidi="fa-IR"/>
        </w:rPr>
        <w:t xml:space="preserve"> و جانب</w:t>
      </w:r>
      <w:r w:rsidR="00AC19A4" w:rsidRPr="00AC19A4">
        <w:rPr>
          <w:rFonts w:ascii="Times New Roman" w:hAnsi="Times New Roman" w:cs="B Lotus" w:hint="cs"/>
          <w:color w:val="000000"/>
          <w:sz w:val="24"/>
          <w:szCs w:val="28"/>
          <w:rtl/>
          <w:lang w:bidi="fa-IR"/>
        </w:rPr>
        <w:t>ی</w:t>
      </w:r>
      <w:r w:rsidR="00AC19A4" w:rsidRPr="00AC19A4">
        <w:rPr>
          <w:rFonts w:ascii="Times New Roman" w:hAnsi="Times New Roman" w:cs="B Lotus"/>
          <w:color w:val="000000"/>
          <w:sz w:val="24"/>
          <w:szCs w:val="28"/>
          <w:rtl/>
          <w:lang w:bidi="fa-IR"/>
        </w:rPr>
        <w:t xml:space="preserve"> کشاورز</w:t>
      </w:r>
      <w:r w:rsidR="00AC19A4" w:rsidRPr="00AC19A4">
        <w:rPr>
          <w:rFonts w:ascii="Times New Roman" w:hAnsi="Times New Roman" w:cs="B Lotus" w:hint="cs"/>
          <w:color w:val="000000"/>
          <w:sz w:val="24"/>
          <w:szCs w:val="28"/>
          <w:rtl/>
          <w:lang w:bidi="fa-IR"/>
        </w:rPr>
        <w:t>ی</w:t>
      </w:r>
      <w:r w:rsidR="00AC19A4" w:rsidRPr="00AC19A4">
        <w:rPr>
          <w:rFonts w:ascii="Times New Roman" w:hAnsi="Times New Roman" w:cs="B Lotus" w:hint="eastAsia"/>
          <w:color w:val="000000"/>
          <w:sz w:val="24"/>
          <w:szCs w:val="28"/>
          <w:rtl/>
          <w:lang w:bidi="fa-IR"/>
        </w:rPr>
        <w:t>،</w:t>
      </w:r>
      <w:r w:rsidR="00AC19A4" w:rsidRPr="00AC19A4">
        <w:rPr>
          <w:rFonts w:ascii="Times New Roman" w:hAnsi="Times New Roman" w:cs="B Lotus"/>
          <w:color w:val="000000"/>
          <w:sz w:val="24"/>
          <w:szCs w:val="28"/>
          <w:rtl/>
          <w:lang w:bidi="fa-IR"/>
        </w:rPr>
        <w:t xml:space="preserve"> لزوم بکارگ</w:t>
      </w:r>
      <w:r w:rsidR="00AC19A4" w:rsidRPr="00AC19A4">
        <w:rPr>
          <w:rFonts w:ascii="Times New Roman" w:hAnsi="Times New Roman" w:cs="B Lotus" w:hint="cs"/>
          <w:color w:val="000000"/>
          <w:sz w:val="24"/>
          <w:szCs w:val="28"/>
          <w:rtl/>
          <w:lang w:bidi="fa-IR"/>
        </w:rPr>
        <w:t>ی</w:t>
      </w:r>
      <w:r w:rsidR="00AC19A4" w:rsidRPr="00AC19A4">
        <w:rPr>
          <w:rFonts w:ascii="Times New Roman" w:hAnsi="Times New Roman" w:cs="B Lotus" w:hint="eastAsia"/>
          <w:color w:val="000000"/>
          <w:sz w:val="24"/>
          <w:szCs w:val="28"/>
          <w:rtl/>
          <w:lang w:bidi="fa-IR"/>
        </w:rPr>
        <w:t>ر</w:t>
      </w:r>
      <w:r w:rsidR="00AC19A4" w:rsidRPr="00AC19A4">
        <w:rPr>
          <w:rFonts w:ascii="Times New Roman" w:hAnsi="Times New Roman" w:cs="B Lotus" w:hint="cs"/>
          <w:color w:val="000000"/>
          <w:sz w:val="24"/>
          <w:szCs w:val="28"/>
          <w:rtl/>
          <w:lang w:bidi="fa-IR"/>
        </w:rPr>
        <w:t>ی</w:t>
      </w:r>
      <w:r w:rsidR="00AC19A4" w:rsidRPr="00AC19A4">
        <w:rPr>
          <w:rFonts w:ascii="Times New Roman" w:hAnsi="Times New Roman" w:cs="B Lotus"/>
          <w:color w:val="000000"/>
          <w:sz w:val="24"/>
          <w:szCs w:val="28"/>
          <w:rtl/>
          <w:lang w:bidi="fa-IR"/>
        </w:rPr>
        <w:t xml:space="preserve"> روش‌ها و ابزار نو</w:t>
      </w:r>
      <w:r w:rsidR="00AC19A4" w:rsidRPr="00AC19A4">
        <w:rPr>
          <w:rFonts w:ascii="Times New Roman" w:hAnsi="Times New Roman" w:cs="B Lotus" w:hint="cs"/>
          <w:color w:val="000000"/>
          <w:sz w:val="24"/>
          <w:szCs w:val="28"/>
          <w:rtl/>
          <w:lang w:bidi="fa-IR"/>
        </w:rPr>
        <w:t>ی</w:t>
      </w:r>
      <w:r w:rsidR="00AC19A4" w:rsidRPr="00AC19A4">
        <w:rPr>
          <w:rFonts w:ascii="Times New Roman" w:hAnsi="Times New Roman" w:cs="B Lotus" w:hint="eastAsia"/>
          <w:color w:val="000000"/>
          <w:sz w:val="24"/>
          <w:szCs w:val="28"/>
          <w:rtl/>
          <w:lang w:bidi="fa-IR"/>
        </w:rPr>
        <w:t>ن</w:t>
      </w:r>
      <w:r w:rsidR="00AC19A4" w:rsidRPr="00AC19A4">
        <w:rPr>
          <w:rFonts w:ascii="Times New Roman" w:hAnsi="Times New Roman" w:cs="B Lotus" w:hint="cs"/>
          <w:color w:val="000000"/>
          <w:sz w:val="24"/>
          <w:szCs w:val="28"/>
          <w:rtl/>
          <w:lang w:bidi="fa-IR"/>
        </w:rPr>
        <w:t>ی</w:t>
      </w:r>
      <w:r w:rsidR="00AC19A4" w:rsidRPr="00AC19A4">
        <w:rPr>
          <w:rFonts w:ascii="Times New Roman" w:hAnsi="Times New Roman" w:cs="B Lotus"/>
          <w:color w:val="000000"/>
          <w:sz w:val="24"/>
          <w:szCs w:val="28"/>
          <w:rtl/>
          <w:lang w:bidi="fa-IR"/>
        </w:rPr>
        <w:t xml:space="preserve"> را مشخص م</w:t>
      </w:r>
      <w:r w:rsidR="00AC19A4" w:rsidRPr="00AC19A4">
        <w:rPr>
          <w:rFonts w:ascii="Times New Roman" w:hAnsi="Times New Roman" w:cs="B Lotus" w:hint="cs"/>
          <w:color w:val="000000"/>
          <w:sz w:val="24"/>
          <w:szCs w:val="28"/>
          <w:rtl/>
          <w:lang w:bidi="fa-IR"/>
        </w:rPr>
        <w:t>ی‌</w:t>
      </w:r>
      <w:r w:rsidR="00AC19A4" w:rsidRPr="00AC19A4">
        <w:rPr>
          <w:rFonts w:ascii="Times New Roman" w:hAnsi="Times New Roman" w:cs="B Lotus" w:hint="eastAsia"/>
          <w:color w:val="000000"/>
          <w:sz w:val="24"/>
          <w:szCs w:val="28"/>
          <w:rtl/>
          <w:lang w:bidi="fa-IR"/>
        </w:rPr>
        <w:t>کند</w:t>
      </w:r>
      <w:r w:rsidR="00AC19A4" w:rsidRPr="00AC19A4">
        <w:rPr>
          <w:rFonts w:ascii="Times New Roman" w:hAnsi="Times New Roman" w:cs="B Lotus"/>
          <w:color w:val="000000"/>
          <w:sz w:val="24"/>
          <w:szCs w:val="28"/>
          <w:rtl/>
          <w:lang w:bidi="fa-IR"/>
        </w:rPr>
        <w:t xml:space="preserve"> که بتواند دقت را در کشاورز</w:t>
      </w:r>
      <w:r w:rsidR="00AC19A4" w:rsidRPr="00AC19A4">
        <w:rPr>
          <w:rFonts w:ascii="Times New Roman" w:hAnsi="Times New Roman" w:cs="B Lotus" w:hint="cs"/>
          <w:color w:val="000000"/>
          <w:sz w:val="24"/>
          <w:szCs w:val="28"/>
          <w:rtl/>
          <w:lang w:bidi="fa-IR"/>
        </w:rPr>
        <w:t>ی</w:t>
      </w:r>
      <w:r w:rsidR="00AC19A4" w:rsidRPr="00AC19A4">
        <w:rPr>
          <w:rFonts w:ascii="Times New Roman" w:hAnsi="Times New Roman" w:cs="B Lotus"/>
          <w:color w:val="000000"/>
          <w:sz w:val="24"/>
          <w:szCs w:val="28"/>
          <w:rtl/>
          <w:lang w:bidi="fa-IR"/>
        </w:rPr>
        <w:t xml:space="preserve"> بالا ببرد و </w:t>
      </w:r>
      <w:r w:rsidR="003F055D">
        <w:rPr>
          <w:rFonts w:ascii="Times New Roman" w:hAnsi="Times New Roman" w:cs="B Lotus" w:hint="cs"/>
          <w:color w:val="000000"/>
          <w:sz w:val="24"/>
          <w:szCs w:val="28"/>
          <w:rtl/>
          <w:lang w:bidi="fa-IR"/>
        </w:rPr>
        <w:t>موجب افزایش کیفیت و کمیت محصول شود.</w:t>
      </w:r>
      <w:r w:rsidR="003F055D" w:rsidRPr="003F055D">
        <w:rPr>
          <w:rFonts w:hint="cs"/>
          <w:rtl/>
        </w:rPr>
        <w:t xml:space="preserve"> </w:t>
      </w:r>
      <w:r w:rsidR="003F055D" w:rsidRPr="003F055D">
        <w:rPr>
          <w:rFonts w:ascii="Times New Roman" w:hAnsi="Times New Roman" w:cs="B Lotus" w:hint="cs"/>
          <w:color w:val="000000"/>
          <w:sz w:val="24"/>
          <w:szCs w:val="28"/>
          <w:rtl/>
        </w:rPr>
        <w:t xml:space="preserve">هزینه این کودها مقداری بیشتر از کودهای معمولی است با این حال </w:t>
      </w:r>
      <w:r w:rsidR="003F055D">
        <w:rPr>
          <w:rFonts w:ascii="Times New Roman" w:hAnsi="Times New Roman" w:cs="B Lotus" w:hint="cs"/>
          <w:color w:val="000000"/>
          <w:sz w:val="24"/>
          <w:szCs w:val="28"/>
          <w:rtl/>
        </w:rPr>
        <w:t>با توجه به اینکه موجب</w:t>
      </w:r>
      <w:r w:rsidR="003F055D" w:rsidRPr="003F055D">
        <w:rPr>
          <w:rFonts w:ascii="Times New Roman" w:hAnsi="Times New Roman" w:cs="B Lotus" w:hint="cs"/>
          <w:color w:val="000000"/>
          <w:sz w:val="24"/>
          <w:szCs w:val="28"/>
          <w:rtl/>
        </w:rPr>
        <w:t xml:space="preserve"> افزایش کمیت و کیفیت </w:t>
      </w:r>
      <w:r w:rsidR="003F055D">
        <w:rPr>
          <w:rFonts w:ascii="Times New Roman" w:hAnsi="Times New Roman" w:cs="B Lotus" w:hint="cs"/>
          <w:color w:val="000000"/>
          <w:sz w:val="24"/>
          <w:szCs w:val="28"/>
          <w:rtl/>
        </w:rPr>
        <w:t xml:space="preserve">محصول میشود، با افزایش عملکرد موجب سود بیشتر کشاورز خواهد شد و هزینه تولید کاهش خواهد یافت. </w:t>
      </w:r>
      <w:r w:rsidR="003F055D">
        <w:rPr>
          <w:rFonts w:ascii="Times New Roman" w:hAnsi="Times New Roman" w:cs="B Lotus" w:hint="cs"/>
          <w:color w:val="000000"/>
          <w:sz w:val="24"/>
          <w:szCs w:val="28"/>
          <w:rtl/>
          <w:lang w:bidi="fa-IR"/>
        </w:rPr>
        <w:t xml:space="preserve"> </w:t>
      </w:r>
      <w:r w:rsidRPr="006C6B95">
        <w:rPr>
          <w:rFonts w:ascii="Times New Roman" w:hAnsi="Times New Roman" w:cs="B Lotus"/>
          <w:color w:val="000000"/>
          <w:sz w:val="24"/>
          <w:szCs w:val="28"/>
          <w:rtl/>
          <w:lang w:bidi="fa-IR"/>
        </w:rPr>
        <w:t xml:space="preserve">لذا </w:t>
      </w:r>
      <w:r>
        <w:rPr>
          <w:rFonts w:cs="B Lotus" w:hint="cs"/>
          <w:color w:val="000000"/>
          <w:szCs w:val="28"/>
          <w:rtl/>
        </w:rPr>
        <w:t>استفاده از تیمار ترکیبی کود تیوسولفات کلسیم و پتاسیم</w:t>
      </w:r>
      <w:r w:rsidRPr="006C6B95">
        <w:rPr>
          <w:rFonts w:ascii="Times New Roman" w:hAnsi="Times New Roman" w:cs="B Lotus" w:hint="cs"/>
          <w:color w:val="000000"/>
          <w:sz w:val="24"/>
          <w:szCs w:val="28"/>
          <w:rtl/>
          <w:lang w:bidi="fa-IR"/>
        </w:rPr>
        <w:t xml:space="preserve"> </w:t>
      </w:r>
      <w:r>
        <w:rPr>
          <w:rFonts w:cs="B Lotus" w:hint="cs"/>
          <w:color w:val="000000"/>
          <w:szCs w:val="28"/>
          <w:rtl/>
        </w:rPr>
        <w:t xml:space="preserve">به صورت آب آبیاری </w:t>
      </w:r>
      <w:r w:rsidR="00AC19A4">
        <w:rPr>
          <w:rFonts w:cs="B Lotus" w:hint="cs"/>
          <w:color w:val="000000"/>
          <w:szCs w:val="28"/>
          <w:rtl/>
        </w:rPr>
        <w:t>موجب</w:t>
      </w:r>
      <w:r w:rsidR="00AC19A4" w:rsidRPr="006C6B95">
        <w:rPr>
          <w:rFonts w:ascii="Times New Roman" w:hAnsi="Times New Roman" w:cs="B Lotus" w:hint="cs"/>
          <w:color w:val="000000"/>
          <w:sz w:val="24"/>
          <w:szCs w:val="28"/>
          <w:rtl/>
          <w:lang w:bidi="fa-IR"/>
        </w:rPr>
        <w:t xml:space="preserve"> </w:t>
      </w:r>
      <w:r w:rsidRPr="006C6B95">
        <w:rPr>
          <w:rFonts w:ascii="Times New Roman" w:hAnsi="Times New Roman" w:cs="B Lotus" w:hint="cs"/>
          <w:color w:val="000000"/>
          <w:sz w:val="24"/>
          <w:szCs w:val="28"/>
          <w:rtl/>
          <w:lang w:bidi="fa-IR"/>
        </w:rPr>
        <w:t>افزایش خواص کیفی</w:t>
      </w:r>
      <w:r w:rsidRPr="006C6B95">
        <w:rPr>
          <w:rFonts w:ascii="Times New Roman" w:hAnsi="Times New Roman" w:cs="B Lotus"/>
          <w:color w:val="000000"/>
          <w:sz w:val="24"/>
          <w:szCs w:val="28"/>
          <w:rtl/>
          <w:lang w:bidi="fa-IR"/>
        </w:rPr>
        <w:t xml:space="preserve"> </w:t>
      </w:r>
      <w:r>
        <w:rPr>
          <w:rFonts w:cs="B Lotus" w:hint="cs"/>
          <w:color w:val="000000"/>
          <w:szCs w:val="28"/>
          <w:rtl/>
        </w:rPr>
        <w:t>و عملکرد گردو رقم چندلر در</w:t>
      </w:r>
      <w:r w:rsidRPr="006C6B95">
        <w:rPr>
          <w:rFonts w:ascii="Times New Roman" w:hAnsi="Times New Roman" w:cs="B Lotus" w:hint="cs"/>
          <w:color w:val="000000"/>
          <w:sz w:val="24"/>
          <w:szCs w:val="28"/>
          <w:rtl/>
          <w:lang w:bidi="fa-IR"/>
        </w:rPr>
        <w:t xml:space="preserve"> شرایط و آب و هوایی </w:t>
      </w:r>
      <w:r>
        <w:rPr>
          <w:rFonts w:cs="B Lotus" w:hint="cs"/>
          <w:color w:val="000000"/>
          <w:szCs w:val="28"/>
          <w:rtl/>
        </w:rPr>
        <w:t xml:space="preserve">خرمدره زنجان </w:t>
      </w:r>
      <w:r w:rsidRPr="006C6B95">
        <w:rPr>
          <w:rFonts w:ascii="Times New Roman" w:hAnsi="Times New Roman" w:cs="B Lotus"/>
          <w:color w:val="000000"/>
          <w:sz w:val="24"/>
          <w:szCs w:val="28"/>
          <w:rtl/>
          <w:lang w:bidi="fa-IR"/>
        </w:rPr>
        <w:t>قابل توصيه مي</w:t>
      </w:r>
      <w:r w:rsidRPr="006C6B95">
        <w:rPr>
          <w:rFonts w:ascii="Times New Roman" w:hAnsi="Times New Roman" w:cs="B Lotus" w:hint="cs"/>
          <w:color w:val="000000"/>
          <w:sz w:val="24"/>
          <w:szCs w:val="28"/>
          <w:rtl/>
          <w:lang w:bidi="fa-IR"/>
        </w:rPr>
        <w:t>‌</w:t>
      </w:r>
      <w:r w:rsidRPr="006C6B95">
        <w:rPr>
          <w:rFonts w:ascii="Times New Roman" w:hAnsi="Times New Roman" w:cs="B Lotus"/>
          <w:color w:val="000000"/>
          <w:sz w:val="24"/>
          <w:szCs w:val="28"/>
          <w:rtl/>
          <w:lang w:bidi="fa-IR"/>
        </w:rPr>
        <w:t>باشد</w:t>
      </w:r>
      <w:r w:rsidRPr="006C6B95">
        <w:rPr>
          <w:rFonts w:ascii="Times New Roman" w:hAnsi="Times New Roman" w:cs="B Lotus" w:hint="cs"/>
          <w:color w:val="000000"/>
          <w:sz w:val="24"/>
          <w:szCs w:val="28"/>
          <w:rtl/>
          <w:lang w:bidi="fa-IR"/>
        </w:rPr>
        <w:t>.</w:t>
      </w:r>
    </w:p>
    <w:p w14:paraId="457F4F70" w14:textId="77777777" w:rsidR="008432D8" w:rsidRPr="006C6B95" w:rsidRDefault="00FB34FB" w:rsidP="000D337E">
      <w:pPr>
        <w:bidi/>
        <w:spacing w:line="360" w:lineRule="auto"/>
        <w:ind w:firstLine="284"/>
        <w:jc w:val="both"/>
        <w:rPr>
          <w:rFonts w:ascii="Times New Roman" w:hAnsi="Times New Roman" w:cs="B Lotus"/>
          <w:b/>
          <w:bCs/>
          <w:color w:val="000000"/>
          <w:sz w:val="24"/>
          <w:szCs w:val="28"/>
          <w:rtl/>
          <w:lang w:bidi="fa-IR"/>
        </w:rPr>
      </w:pPr>
      <w:r>
        <w:rPr>
          <w:rFonts w:ascii="Times New Roman" w:hAnsi="Times New Roman" w:cs="B Lotus" w:hint="cs"/>
          <w:b/>
          <w:bCs/>
          <w:color w:val="000000"/>
          <w:sz w:val="24"/>
          <w:szCs w:val="28"/>
          <w:rtl/>
          <w:lang w:bidi="fa-IR"/>
        </w:rPr>
        <w:lastRenderedPageBreak/>
        <w:t>6</w:t>
      </w:r>
      <w:r w:rsidR="008432D8" w:rsidRPr="006C6B95">
        <w:rPr>
          <w:rFonts w:ascii="Times New Roman" w:hAnsi="Times New Roman" w:cs="B Lotus" w:hint="cs"/>
          <w:b/>
          <w:bCs/>
          <w:color w:val="000000"/>
          <w:sz w:val="24"/>
          <w:szCs w:val="28"/>
          <w:rtl/>
          <w:lang w:bidi="fa-IR"/>
        </w:rPr>
        <w:t>-</w:t>
      </w:r>
      <w:r>
        <w:rPr>
          <w:rFonts w:ascii="Times New Roman" w:hAnsi="Times New Roman" w:cs="B Lotus" w:hint="cs"/>
          <w:b/>
          <w:bCs/>
          <w:color w:val="000000"/>
          <w:sz w:val="24"/>
          <w:szCs w:val="28"/>
          <w:rtl/>
          <w:lang w:bidi="fa-IR"/>
        </w:rPr>
        <w:t>4</w:t>
      </w:r>
      <w:r w:rsidR="008432D8" w:rsidRPr="006C6B95">
        <w:rPr>
          <w:rFonts w:ascii="Times New Roman" w:hAnsi="Times New Roman" w:cs="B Lotus" w:hint="cs"/>
          <w:b/>
          <w:bCs/>
          <w:color w:val="000000"/>
          <w:sz w:val="24"/>
          <w:szCs w:val="28"/>
          <w:rtl/>
          <w:lang w:bidi="fa-IR"/>
        </w:rPr>
        <w:t>-پیشنهاد</w:t>
      </w:r>
      <w:r w:rsidR="00D77B60">
        <w:rPr>
          <w:rFonts w:ascii="Times New Roman" w:hAnsi="Times New Roman" w:cs="B Lotus"/>
          <w:b/>
          <w:bCs/>
          <w:color w:val="000000"/>
          <w:sz w:val="24"/>
          <w:szCs w:val="28"/>
          <w:rtl/>
          <w:lang w:bidi="fa-IR"/>
        </w:rPr>
        <w:softHyphen/>
      </w:r>
      <w:r w:rsidR="008432D8" w:rsidRPr="006C6B95">
        <w:rPr>
          <w:rFonts w:ascii="Times New Roman" w:hAnsi="Times New Roman" w:cs="B Lotus" w:hint="cs"/>
          <w:b/>
          <w:bCs/>
          <w:color w:val="000000"/>
          <w:sz w:val="24"/>
          <w:szCs w:val="28"/>
          <w:rtl/>
          <w:lang w:bidi="fa-IR"/>
        </w:rPr>
        <w:t>ها</w:t>
      </w:r>
    </w:p>
    <w:p w14:paraId="4017444B" w14:textId="77777777" w:rsidR="008432D8" w:rsidRPr="006C6B95" w:rsidRDefault="008432D8" w:rsidP="008432D8">
      <w:pPr>
        <w:numPr>
          <w:ilvl w:val="0"/>
          <w:numId w:val="44"/>
        </w:numPr>
        <w:bidi/>
        <w:spacing w:after="0" w:line="360" w:lineRule="auto"/>
        <w:jc w:val="both"/>
        <w:rPr>
          <w:rFonts w:ascii="Times New Roman" w:hAnsi="Times New Roman" w:cs="B Lotus"/>
          <w:color w:val="000000"/>
          <w:sz w:val="24"/>
          <w:szCs w:val="28"/>
          <w:lang w:bidi="fa-IR"/>
        </w:rPr>
      </w:pPr>
      <w:r w:rsidRPr="006C6B95">
        <w:rPr>
          <w:rFonts w:ascii="Times New Roman" w:hAnsi="Times New Roman" w:cs="B Lotus"/>
          <w:color w:val="000000"/>
          <w:sz w:val="24"/>
          <w:szCs w:val="28"/>
          <w:rtl/>
          <w:lang w:bidi="fa-IR"/>
        </w:rPr>
        <w:t>ا</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ن</w:t>
      </w:r>
      <w:r w:rsidRPr="006C6B95">
        <w:rPr>
          <w:rFonts w:ascii="Times New Roman" w:hAnsi="Times New Roman" w:cs="B Lotus"/>
          <w:color w:val="000000"/>
          <w:sz w:val="24"/>
          <w:szCs w:val="28"/>
          <w:rtl/>
          <w:lang w:bidi="fa-IR"/>
        </w:rPr>
        <w:t xml:space="preserve"> پژوهش رو</w:t>
      </w:r>
      <w:r w:rsidRPr="006C6B95">
        <w:rPr>
          <w:rFonts w:ascii="Times New Roman" w:hAnsi="Times New Roman" w:cs="B Lotus" w:hint="cs"/>
          <w:color w:val="000000"/>
          <w:sz w:val="24"/>
          <w:szCs w:val="28"/>
          <w:rtl/>
          <w:lang w:bidi="fa-IR"/>
        </w:rPr>
        <w:t>ی</w:t>
      </w:r>
      <w:r w:rsidRPr="006C6B95">
        <w:rPr>
          <w:rFonts w:ascii="Times New Roman" w:hAnsi="Times New Roman" w:cs="B Lotus"/>
          <w:color w:val="000000"/>
          <w:sz w:val="24"/>
          <w:szCs w:val="28"/>
          <w:rtl/>
          <w:lang w:bidi="fa-IR"/>
        </w:rPr>
        <w:t xml:space="preserve"> ارقام د</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گر</w:t>
      </w:r>
      <w:r w:rsidRPr="006C6B95">
        <w:rPr>
          <w:rFonts w:ascii="Times New Roman" w:hAnsi="Times New Roman" w:cs="B Lotus" w:hint="cs"/>
          <w:color w:val="000000"/>
          <w:sz w:val="24"/>
          <w:szCs w:val="28"/>
          <w:rtl/>
          <w:lang w:bidi="fa-IR"/>
        </w:rPr>
        <w:t xml:space="preserve"> </w:t>
      </w:r>
      <w:r>
        <w:rPr>
          <w:rFonts w:cs="B Lotus" w:hint="cs"/>
          <w:color w:val="000000"/>
          <w:szCs w:val="28"/>
          <w:rtl/>
        </w:rPr>
        <w:t>گردو</w:t>
      </w:r>
      <w:r w:rsidRPr="006C6B95">
        <w:rPr>
          <w:rFonts w:ascii="Times New Roman" w:hAnsi="Times New Roman" w:cs="B Lotus"/>
          <w:color w:val="000000"/>
          <w:sz w:val="24"/>
          <w:szCs w:val="28"/>
          <w:rtl/>
          <w:lang w:bidi="fa-IR"/>
        </w:rPr>
        <w:t xml:space="preserve"> مورد بررس</w:t>
      </w:r>
      <w:r w:rsidRPr="006C6B95">
        <w:rPr>
          <w:rFonts w:ascii="Times New Roman" w:hAnsi="Times New Roman" w:cs="B Lotus" w:hint="cs"/>
          <w:color w:val="000000"/>
          <w:sz w:val="24"/>
          <w:szCs w:val="28"/>
          <w:rtl/>
          <w:lang w:bidi="fa-IR"/>
        </w:rPr>
        <w:t>ی</w:t>
      </w:r>
      <w:r w:rsidRPr="006C6B95">
        <w:rPr>
          <w:rFonts w:ascii="Times New Roman" w:hAnsi="Times New Roman" w:cs="B Lotus"/>
          <w:color w:val="000000"/>
          <w:sz w:val="24"/>
          <w:szCs w:val="28"/>
          <w:rtl/>
          <w:lang w:bidi="fa-IR"/>
        </w:rPr>
        <w:t xml:space="preserve"> قرار گ</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رد</w:t>
      </w:r>
      <w:r w:rsidRPr="006C6B95">
        <w:rPr>
          <w:rFonts w:ascii="Times New Roman" w:hAnsi="Times New Roman" w:cs="B Lotus"/>
          <w:color w:val="000000"/>
          <w:sz w:val="24"/>
          <w:szCs w:val="28"/>
          <w:rtl/>
          <w:lang w:bidi="fa-IR"/>
        </w:rPr>
        <w:t>.</w:t>
      </w:r>
    </w:p>
    <w:p w14:paraId="57A3CB75" w14:textId="77777777" w:rsidR="008432D8" w:rsidRPr="006C6B95" w:rsidRDefault="008432D8" w:rsidP="008432D8">
      <w:pPr>
        <w:numPr>
          <w:ilvl w:val="0"/>
          <w:numId w:val="44"/>
        </w:numPr>
        <w:bidi/>
        <w:spacing w:after="0" w:line="360" w:lineRule="auto"/>
        <w:jc w:val="both"/>
        <w:rPr>
          <w:rFonts w:ascii="Times New Roman" w:hAnsi="Times New Roman" w:cs="B Lotus"/>
          <w:color w:val="000000"/>
          <w:sz w:val="24"/>
          <w:szCs w:val="28"/>
          <w:lang w:bidi="fa-IR"/>
        </w:rPr>
      </w:pPr>
      <w:r w:rsidRPr="006C6B95">
        <w:rPr>
          <w:rFonts w:ascii="Times New Roman" w:hAnsi="Times New Roman" w:cs="B Lotus" w:hint="eastAsia"/>
          <w:color w:val="000000"/>
          <w:sz w:val="24"/>
          <w:szCs w:val="28"/>
          <w:rtl/>
          <w:lang w:bidi="fa-IR"/>
        </w:rPr>
        <w:t>تاث</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ر</w:t>
      </w:r>
      <w:r w:rsidRPr="006C6B95">
        <w:rPr>
          <w:rFonts w:ascii="Times New Roman" w:hAnsi="Times New Roman" w:cs="B Lotus"/>
          <w:color w:val="000000"/>
          <w:sz w:val="24"/>
          <w:szCs w:val="28"/>
          <w:rtl/>
          <w:lang w:bidi="fa-IR"/>
        </w:rPr>
        <w:t xml:space="preserve"> ت</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مار</w:t>
      </w:r>
      <w:r w:rsidRPr="006C6B95">
        <w:rPr>
          <w:rFonts w:ascii="Times New Roman" w:hAnsi="Times New Roman" w:cs="B Lotus"/>
          <w:color w:val="000000"/>
          <w:sz w:val="24"/>
          <w:szCs w:val="28"/>
          <w:rtl/>
          <w:lang w:bidi="fa-IR"/>
        </w:rPr>
        <w:t xml:space="preserve"> </w:t>
      </w:r>
      <w:r>
        <w:rPr>
          <w:rFonts w:cs="B Lotus" w:hint="cs"/>
          <w:color w:val="000000"/>
          <w:szCs w:val="28"/>
          <w:rtl/>
        </w:rPr>
        <w:t>تیوسولفات پتاسیم و کلسیم</w:t>
      </w:r>
      <w:r w:rsidRPr="006C6B95">
        <w:rPr>
          <w:rFonts w:ascii="Times New Roman" w:hAnsi="Times New Roman" w:cs="B Lotus"/>
          <w:color w:val="000000"/>
          <w:sz w:val="24"/>
          <w:szCs w:val="28"/>
          <w:rtl/>
          <w:lang w:bidi="fa-IR"/>
        </w:rPr>
        <w:t xml:space="preserve"> </w:t>
      </w:r>
      <w:r w:rsidRPr="006C6B95">
        <w:rPr>
          <w:rFonts w:ascii="Times New Roman" w:hAnsi="Times New Roman" w:cs="B Lotus" w:hint="cs"/>
          <w:color w:val="000000"/>
          <w:sz w:val="24"/>
          <w:szCs w:val="28"/>
          <w:rtl/>
          <w:lang w:bidi="fa-IR"/>
        </w:rPr>
        <w:t>در غلظت‌های</w:t>
      </w:r>
      <w:r w:rsidRPr="006C6B95">
        <w:rPr>
          <w:rFonts w:ascii="Times New Roman" w:hAnsi="Times New Roman" w:cs="B Lotus"/>
          <w:color w:val="000000"/>
          <w:sz w:val="24"/>
          <w:szCs w:val="28"/>
          <w:rtl/>
          <w:lang w:bidi="fa-IR"/>
        </w:rPr>
        <w:t xml:space="preserve"> د</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گر</w:t>
      </w:r>
      <w:r w:rsidRPr="006C6B95">
        <w:rPr>
          <w:rFonts w:ascii="Times New Roman" w:hAnsi="Times New Roman" w:cs="B Lotus"/>
          <w:color w:val="000000"/>
          <w:sz w:val="24"/>
          <w:szCs w:val="28"/>
          <w:rtl/>
          <w:lang w:bidi="fa-IR"/>
        </w:rPr>
        <w:t xml:space="preserve"> بر کم</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ت</w:t>
      </w:r>
      <w:r w:rsidRPr="006C6B95">
        <w:rPr>
          <w:rFonts w:ascii="Times New Roman" w:hAnsi="Times New Roman" w:cs="B Lotus"/>
          <w:color w:val="000000"/>
          <w:sz w:val="24"/>
          <w:szCs w:val="28"/>
          <w:rtl/>
          <w:lang w:bidi="fa-IR"/>
        </w:rPr>
        <w:t xml:space="preserve"> و ک</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ف</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ت</w:t>
      </w:r>
      <w:r w:rsidRPr="006C6B95">
        <w:rPr>
          <w:rFonts w:ascii="Times New Roman" w:hAnsi="Times New Roman" w:cs="B Lotus" w:hint="cs"/>
          <w:color w:val="000000"/>
          <w:sz w:val="24"/>
          <w:szCs w:val="28"/>
          <w:rtl/>
          <w:lang w:bidi="fa-IR"/>
        </w:rPr>
        <w:t xml:space="preserve"> </w:t>
      </w:r>
      <w:r>
        <w:rPr>
          <w:rFonts w:cs="B Lotus" w:hint="cs"/>
          <w:color w:val="000000"/>
          <w:szCs w:val="28"/>
          <w:rtl/>
        </w:rPr>
        <w:t>گردو</w:t>
      </w:r>
      <w:r w:rsidRPr="006C6B95">
        <w:rPr>
          <w:rFonts w:ascii="Times New Roman" w:hAnsi="Times New Roman" w:cs="B Lotus"/>
          <w:color w:val="000000"/>
          <w:sz w:val="24"/>
          <w:szCs w:val="28"/>
          <w:rtl/>
          <w:lang w:bidi="fa-IR"/>
        </w:rPr>
        <w:t xml:space="preserve"> مورد مطالعه قرارگ</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رد</w:t>
      </w:r>
      <w:r w:rsidRPr="006C6B95">
        <w:rPr>
          <w:rFonts w:ascii="Times New Roman" w:hAnsi="Times New Roman" w:cs="B Lotus"/>
          <w:color w:val="000000"/>
          <w:sz w:val="24"/>
          <w:szCs w:val="28"/>
          <w:rtl/>
          <w:lang w:bidi="fa-IR"/>
        </w:rPr>
        <w:t>.</w:t>
      </w:r>
    </w:p>
    <w:p w14:paraId="41C13C05" w14:textId="77777777" w:rsidR="008432D8" w:rsidRPr="006C6B95" w:rsidRDefault="008432D8" w:rsidP="008432D8">
      <w:pPr>
        <w:numPr>
          <w:ilvl w:val="0"/>
          <w:numId w:val="44"/>
        </w:numPr>
        <w:bidi/>
        <w:spacing w:after="0" w:line="360" w:lineRule="auto"/>
        <w:jc w:val="both"/>
        <w:rPr>
          <w:rFonts w:ascii="Times New Roman" w:hAnsi="Times New Roman" w:cs="B Lotus"/>
          <w:color w:val="000000"/>
          <w:sz w:val="24"/>
          <w:szCs w:val="28"/>
          <w:rtl/>
          <w:lang w:bidi="fa-IR"/>
        </w:rPr>
      </w:pPr>
      <w:r w:rsidRPr="006C6B95">
        <w:rPr>
          <w:rFonts w:ascii="Times New Roman" w:hAnsi="Times New Roman" w:cs="B Lotus" w:hint="eastAsia"/>
          <w:color w:val="000000"/>
          <w:sz w:val="24"/>
          <w:szCs w:val="28"/>
          <w:rtl/>
          <w:lang w:bidi="fa-IR"/>
        </w:rPr>
        <w:t>تاث</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ر</w:t>
      </w:r>
      <w:r w:rsidRPr="006C6B95">
        <w:rPr>
          <w:rFonts w:ascii="Times New Roman" w:hAnsi="Times New Roman" w:cs="B Lotus"/>
          <w:color w:val="000000"/>
          <w:sz w:val="24"/>
          <w:szCs w:val="28"/>
          <w:rtl/>
          <w:lang w:bidi="fa-IR"/>
        </w:rPr>
        <w:t xml:space="preserve"> ت</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مار</w:t>
      </w:r>
      <w:r w:rsidRPr="006C6B95">
        <w:rPr>
          <w:rFonts w:ascii="Times New Roman" w:hAnsi="Times New Roman" w:cs="B Lotus"/>
          <w:color w:val="000000"/>
          <w:sz w:val="24"/>
          <w:szCs w:val="28"/>
          <w:rtl/>
          <w:lang w:bidi="fa-IR"/>
        </w:rPr>
        <w:t xml:space="preserve"> </w:t>
      </w:r>
      <w:r>
        <w:rPr>
          <w:rFonts w:cs="B Lotus" w:hint="cs"/>
          <w:color w:val="000000"/>
          <w:szCs w:val="28"/>
          <w:rtl/>
        </w:rPr>
        <w:t>تیوسولفات کلسیم و پتاسیم به همراه تیمارهای کودی مختلف بر روی میوه گردو رقم چندلر</w:t>
      </w:r>
      <w:r w:rsidRPr="006C6B95">
        <w:rPr>
          <w:rFonts w:ascii="Times New Roman" w:hAnsi="Times New Roman" w:cs="B Lotus"/>
          <w:color w:val="000000"/>
          <w:sz w:val="24"/>
          <w:szCs w:val="28"/>
          <w:rtl/>
          <w:lang w:bidi="fa-IR"/>
        </w:rPr>
        <w:t xml:space="preserve"> مورد مطالعه قرارگ</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رد</w:t>
      </w:r>
      <w:r w:rsidRPr="006C6B95">
        <w:rPr>
          <w:rFonts w:ascii="Times New Roman" w:hAnsi="Times New Roman" w:cs="B Lotus"/>
          <w:color w:val="000000"/>
          <w:sz w:val="24"/>
          <w:szCs w:val="28"/>
          <w:rtl/>
          <w:lang w:bidi="fa-IR"/>
        </w:rPr>
        <w:t>.</w:t>
      </w:r>
    </w:p>
    <w:p w14:paraId="2D28509A" w14:textId="77777777" w:rsidR="008432D8" w:rsidRDefault="008432D8" w:rsidP="008432D8">
      <w:pPr>
        <w:numPr>
          <w:ilvl w:val="0"/>
          <w:numId w:val="44"/>
        </w:numPr>
        <w:bidi/>
        <w:spacing w:after="0" w:line="360" w:lineRule="auto"/>
        <w:jc w:val="both"/>
        <w:rPr>
          <w:rFonts w:ascii="Times New Roman" w:hAnsi="Times New Roman" w:cs="B Lotus"/>
          <w:color w:val="000000"/>
          <w:sz w:val="24"/>
          <w:szCs w:val="28"/>
          <w:lang w:bidi="fa-IR"/>
        </w:rPr>
      </w:pPr>
      <w:r w:rsidRPr="006C6B95">
        <w:rPr>
          <w:rFonts w:ascii="Times New Roman" w:hAnsi="Times New Roman" w:cs="B Lotus" w:hint="eastAsia"/>
          <w:color w:val="000000"/>
          <w:sz w:val="24"/>
          <w:szCs w:val="28"/>
          <w:rtl/>
          <w:lang w:bidi="fa-IR"/>
        </w:rPr>
        <w:t>تاث</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ر</w:t>
      </w:r>
      <w:r w:rsidRPr="006C6B95">
        <w:rPr>
          <w:rFonts w:ascii="Times New Roman" w:hAnsi="Times New Roman" w:cs="B Lotus"/>
          <w:color w:val="000000"/>
          <w:sz w:val="24"/>
          <w:szCs w:val="28"/>
          <w:rtl/>
          <w:lang w:bidi="fa-IR"/>
        </w:rPr>
        <w:t xml:space="preserve"> ت</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مارها</w:t>
      </w:r>
      <w:r w:rsidRPr="006C6B95">
        <w:rPr>
          <w:rFonts w:ascii="Times New Roman" w:hAnsi="Times New Roman" w:cs="B Lotus" w:hint="cs"/>
          <w:color w:val="000000"/>
          <w:sz w:val="24"/>
          <w:szCs w:val="28"/>
          <w:rtl/>
          <w:lang w:bidi="fa-IR"/>
        </w:rPr>
        <w:t>ی</w:t>
      </w:r>
      <w:r w:rsidRPr="006C6B95">
        <w:rPr>
          <w:rFonts w:ascii="Times New Roman" w:hAnsi="Times New Roman" w:cs="B Lotus"/>
          <w:color w:val="000000"/>
          <w:sz w:val="24"/>
          <w:szCs w:val="28"/>
          <w:rtl/>
          <w:lang w:bidi="fa-IR"/>
        </w:rPr>
        <w:t xml:space="preserve"> د</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گر</w:t>
      </w:r>
      <w:r w:rsidRPr="006C6B95">
        <w:rPr>
          <w:rFonts w:ascii="Times New Roman" w:hAnsi="Times New Roman" w:cs="B Lotus"/>
          <w:color w:val="000000"/>
          <w:sz w:val="24"/>
          <w:szCs w:val="28"/>
          <w:rtl/>
          <w:lang w:bidi="fa-IR"/>
        </w:rPr>
        <w:t xml:space="preserve"> بر </w:t>
      </w:r>
      <w:r w:rsidRPr="006C6B95">
        <w:rPr>
          <w:rFonts w:ascii="Times New Roman" w:hAnsi="Times New Roman" w:cs="B Lotus" w:hint="cs"/>
          <w:color w:val="000000"/>
          <w:sz w:val="24"/>
          <w:szCs w:val="28"/>
          <w:rtl/>
          <w:lang w:bidi="fa-IR"/>
        </w:rPr>
        <w:t xml:space="preserve">افزایش </w:t>
      </w:r>
      <w:r w:rsidRPr="006C6B95">
        <w:rPr>
          <w:rFonts w:ascii="Times New Roman" w:hAnsi="Times New Roman" w:cs="B Lotus"/>
          <w:color w:val="000000"/>
          <w:sz w:val="24"/>
          <w:szCs w:val="28"/>
          <w:rtl/>
          <w:lang w:bidi="fa-IR"/>
        </w:rPr>
        <w:t>کم</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ت</w:t>
      </w:r>
      <w:r w:rsidRPr="006C6B95">
        <w:rPr>
          <w:rFonts w:ascii="Times New Roman" w:hAnsi="Times New Roman" w:cs="B Lotus"/>
          <w:color w:val="000000"/>
          <w:sz w:val="24"/>
          <w:szCs w:val="28"/>
          <w:rtl/>
          <w:lang w:bidi="fa-IR"/>
        </w:rPr>
        <w:t xml:space="preserve"> و ک</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ف</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ت</w:t>
      </w:r>
      <w:r w:rsidRPr="006C6B95">
        <w:rPr>
          <w:rFonts w:ascii="Times New Roman" w:hAnsi="Times New Roman" w:cs="B Lotus"/>
          <w:color w:val="000000"/>
          <w:sz w:val="24"/>
          <w:szCs w:val="28"/>
          <w:rtl/>
          <w:lang w:bidi="fa-IR"/>
        </w:rPr>
        <w:t xml:space="preserve"> </w:t>
      </w:r>
      <w:r>
        <w:rPr>
          <w:rFonts w:cs="B Lotus" w:hint="cs"/>
          <w:color w:val="000000"/>
          <w:szCs w:val="28"/>
          <w:rtl/>
        </w:rPr>
        <w:t>ارقام مختلف گردو</w:t>
      </w:r>
      <w:r w:rsidRPr="006C6B95">
        <w:rPr>
          <w:rFonts w:ascii="Times New Roman" w:hAnsi="Times New Roman" w:cs="B Lotus"/>
          <w:color w:val="000000"/>
          <w:sz w:val="24"/>
          <w:szCs w:val="28"/>
          <w:rtl/>
          <w:lang w:bidi="fa-IR"/>
        </w:rPr>
        <w:t xml:space="preserve"> مورد مطالعه قرارگ</w:t>
      </w:r>
      <w:r w:rsidRPr="006C6B95">
        <w:rPr>
          <w:rFonts w:ascii="Times New Roman" w:hAnsi="Times New Roman" w:cs="B Lotus" w:hint="cs"/>
          <w:color w:val="000000"/>
          <w:sz w:val="24"/>
          <w:szCs w:val="28"/>
          <w:rtl/>
          <w:lang w:bidi="fa-IR"/>
        </w:rPr>
        <w:t>ی</w:t>
      </w:r>
      <w:r w:rsidRPr="006C6B95">
        <w:rPr>
          <w:rFonts w:ascii="Times New Roman" w:hAnsi="Times New Roman" w:cs="B Lotus" w:hint="eastAsia"/>
          <w:color w:val="000000"/>
          <w:sz w:val="24"/>
          <w:szCs w:val="28"/>
          <w:rtl/>
          <w:lang w:bidi="fa-IR"/>
        </w:rPr>
        <w:t>رد</w:t>
      </w:r>
      <w:r w:rsidRPr="006C6B95">
        <w:rPr>
          <w:rFonts w:ascii="Times New Roman" w:hAnsi="Times New Roman" w:cs="B Lotus"/>
          <w:color w:val="000000"/>
          <w:sz w:val="24"/>
          <w:szCs w:val="28"/>
          <w:rtl/>
          <w:lang w:bidi="fa-IR"/>
        </w:rPr>
        <w:t>.</w:t>
      </w:r>
    </w:p>
    <w:p w14:paraId="7EA8F40A" w14:textId="77777777" w:rsidR="00F53E07" w:rsidRPr="006C6B95" w:rsidRDefault="00F53E07" w:rsidP="00F53E07">
      <w:pPr>
        <w:numPr>
          <w:ilvl w:val="0"/>
          <w:numId w:val="44"/>
        </w:numPr>
        <w:bidi/>
        <w:spacing w:after="0" w:line="360" w:lineRule="auto"/>
        <w:jc w:val="both"/>
        <w:rPr>
          <w:rFonts w:ascii="Times New Roman" w:hAnsi="Times New Roman" w:cs="B Lotus"/>
          <w:color w:val="000000"/>
          <w:sz w:val="24"/>
          <w:szCs w:val="28"/>
          <w:rtl/>
          <w:lang w:bidi="fa-IR"/>
        </w:rPr>
      </w:pPr>
      <w:r>
        <w:rPr>
          <w:rFonts w:ascii="Times New Roman" w:hAnsi="Times New Roman" w:cs="B Lotus" w:hint="cs"/>
          <w:color w:val="000000"/>
          <w:sz w:val="24"/>
          <w:szCs w:val="28"/>
          <w:rtl/>
          <w:lang w:bidi="fa-IR"/>
        </w:rPr>
        <w:t xml:space="preserve">تاثیر این قبیل کودها در خاک های با میزان بالای آهک هم تست شود. </w:t>
      </w:r>
    </w:p>
    <w:p w14:paraId="32A72A81" w14:textId="77777777" w:rsidR="008432D8" w:rsidRPr="006C6B95" w:rsidRDefault="008432D8" w:rsidP="008432D8">
      <w:pPr>
        <w:bidi/>
        <w:spacing w:line="360" w:lineRule="auto"/>
        <w:ind w:firstLine="284"/>
        <w:jc w:val="center"/>
        <w:rPr>
          <w:rFonts w:ascii="Times New Roman" w:hAnsi="Times New Roman" w:cs="B Lotus"/>
          <w:sz w:val="28"/>
          <w:szCs w:val="28"/>
          <w:rtl/>
          <w:lang w:bidi="fa-IR"/>
        </w:rPr>
      </w:pPr>
    </w:p>
    <w:p w14:paraId="52166EE7" w14:textId="77777777" w:rsidR="0037360C" w:rsidRPr="00CC0598" w:rsidRDefault="0037360C" w:rsidP="008432D8">
      <w:pPr>
        <w:bidi/>
        <w:spacing w:line="360" w:lineRule="auto"/>
        <w:rPr>
          <w:rFonts w:ascii="Times New Roman" w:hAnsi="Times New Roman" w:cs="B Lotus"/>
          <w:color w:val="000000"/>
          <w:sz w:val="24"/>
          <w:szCs w:val="28"/>
          <w:rtl/>
          <w:lang w:bidi="fa-IR"/>
        </w:rPr>
        <w:sectPr w:rsidR="0037360C" w:rsidRPr="00CC0598" w:rsidSect="00E90887">
          <w:headerReference w:type="default" r:id="rId60"/>
          <w:footnotePr>
            <w:numRestart w:val="eachPage"/>
          </w:footnotePr>
          <w:pgSz w:w="12240" w:h="15840"/>
          <w:pgMar w:top="1440" w:right="1152" w:bottom="1440" w:left="1152" w:header="720" w:footer="720" w:gutter="0"/>
          <w:pgNumType w:start="49"/>
          <w:cols w:space="720"/>
          <w:docGrid w:linePitch="360"/>
        </w:sectPr>
      </w:pPr>
    </w:p>
    <w:p w14:paraId="41A97E2B" w14:textId="77777777" w:rsidR="008126E9" w:rsidRPr="00CC0598" w:rsidRDefault="008126E9" w:rsidP="00F752DA">
      <w:pPr>
        <w:bidi/>
        <w:rPr>
          <w:rFonts w:ascii="Times New Roman" w:hAnsi="Times New Roman" w:cs="B Lotus"/>
          <w:color w:val="000000"/>
          <w:sz w:val="24"/>
          <w:szCs w:val="28"/>
          <w:rtl/>
          <w:lang w:bidi="fa-IR"/>
        </w:rPr>
      </w:pPr>
    </w:p>
    <w:p w14:paraId="1E5A00D4" w14:textId="77777777" w:rsidR="008126E9" w:rsidRPr="00CC0598" w:rsidRDefault="008126E9" w:rsidP="008126E9">
      <w:pPr>
        <w:bidi/>
        <w:jc w:val="center"/>
        <w:rPr>
          <w:rFonts w:ascii="Times New Roman" w:hAnsi="Times New Roman" w:cs="B Lotus"/>
          <w:color w:val="000000"/>
          <w:sz w:val="24"/>
          <w:szCs w:val="28"/>
          <w:rtl/>
          <w:lang w:bidi="fa-IR"/>
        </w:rPr>
      </w:pPr>
    </w:p>
    <w:p w14:paraId="7DDE8A3F" w14:textId="77777777" w:rsidR="008126E9" w:rsidRPr="00CC0598" w:rsidRDefault="008126E9" w:rsidP="008126E9">
      <w:pPr>
        <w:bidi/>
        <w:jc w:val="center"/>
        <w:rPr>
          <w:rFonts w:ascii="Times New Roman" w:hAnsi="Times New Roman" w:cs="B Lotus"/>
          <w:color w:val="000000"/>
          <w:sz w:val="24"/>
          <w:szCs w:val="28"/>
          <w:rtl/>
          <w:lang w:bidi="fa-IR"/>
        </w:rPr>
      </w:pPr>
    </w:p>
    <w:p w14:paraId="5D6A8CCB" w14:textId="62944E45" w:rsidR="008126E9" w:rsidRPr="00CC0598" w:rsidRDefault="00560359" w:rsidP="008126E9">
      <w:pPr>
        <w:bidi/>
        <w:jc w:val="center"/>
        <w:rPr>
          <w:rFonts w:ascii="Times New Roman" w:hAnsi="Times New Roman" w:cs="B Lotus"/>
          <w:color w:val="000000"/>
          <w:sz w:val="24"/>
          <w:szCs w:val="28"/>
          <w:rtl/>
          <w:lang w:bidi="fa-IR"/>
        </w:rPr>
      </w:pPr>
      <w:r>
        <w:rPr>
          <w:noProof/>
        </w:rPr>
        <mc:AlternateContent>
          <mc:Choice Requires="wps">
            <w:drawing>
              <wp:anchor distT="0" distB="0" distL="114300" distR="114300" simplePos="0" relativeHeight="251656704" behindDoc="0" locked="0" layoutInCell="1" allowOverlap="1" wp14:anchorId="27329FF4" wp14:editId="5E7C534B">
                <wp:simplePos x="0" y="0"/>
                <wp:positionH relativeFrom="column">
                  <wp:posOffset>685800</wp:posOffset>
                </wp:positionH>
                <wp:positionV relativeFrom="paragraph">
                  <wp:posOffset>422910</wp:posOffset>
                </wp:positionV>
                <wp:extent cx="4564380" cy="4572000"/>
                <wp:effectExtent l="0" t="0" r="7620" b="0"/>
                <wp:wrapNone/>
                <wp:docPr id="513470253" name="Vertical Scroll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64380" cy="4572000"/>
                        </a:xfrm>
                        <a:prstGeom prst="verticalScroll">
                          <a:avLst/>
                        </a:prstGeom>
                        <a:solidFill>
                          <a:sysClr val="window" lastClr="FFFFFF"/>
                        </a:solidFill>
                        <a:ln w="12700" cap="flat" cmpd="sng" algn="ctr">
                          <a:solidFill>
                            <a:sysClr val="windowText" lastClr="000000"/>
                          </a:solidFill>
                          <a:prstDash val="solid"/>
                          <a:miter lim="800000"/>
                        </a:ln>
                        <a:effectLst/>
                      </wps:spPr>
                      <wps:txbx>
                        <w:txbxContent>
                          <w:p w14:paraId="24D02A4B" w14:textId="77777777" w:rsidR="00FB484E" w:rsidRPr="00CC0598" w:rsidRDefault="00FB484E" w:rsidP="008126E9">
                            <w:pPr>
                              <w:jc w:val="center"/>
                              <w:rPr>
                                <w:rFonts w:cs="B Lotus"/>
                                <w:b/>
                                <w:bCs/>
                                <w:color w:val="000000"/>
                                <w:sz w:val="160"/>
                                <w:szCs w:val="96"/>
                                <w:lang w:bidi="fa-IR"/>
                              </w:rPr>
                            </w:pPr>
                            <w:r w:rsidRPr="00CC0598">
                              <w:rPr>
                                <w:rFonts w:cs="B Lotus" w:hint="cs"/>
                                <w:b/>
                                <w:bCs/>
                                <w:color w:val="000000"/>
                                <w:sz w:val="160"/>
                                <w:szCs w:val="96"/>
                                <w:rtl/>
                                <w:lang w:bidi="fa-IR"/>
                              </w:rPr>
                              <w:t>فهرست منابع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329FF4" id="Vertical Scroll 40" o:spid="_x0000_s1030" type="#_x0000_t97" style="position:absolute;left:0;text-align:left;margin-left:54pt;margin-top:33.3pt;width:359.4pt;height:5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" fillcolor="window" strokecolor="windowText" strokeweight="1pt">
                <v:stroke joinstyle="miter"/>
                <v:path arrowok="t"/>
                <v:textbox>
                  <w:txbxContent>
                    <w:p w14:paraId="24D02A4B" w14:textId="77777777" w:rsidR="00FB484E" w:rsidRPr="00CC0598" w:rsidRDefault="00FB484E" w:rsidP="008126E9">
                      <w:pPr>
                        <w:jc w:val="center"/>
                        <w:rPr>
                          <w:rFonts w:cs="B Lotus"/>
                          <w:b/>
                          <w:bCs/>
                          <w:color w:val="000000"/>
                          <w:sz w:val="160"/>
                          <w:szCs w:val="96"/>
                          <w:lang w:bidi="fa-IR"/>
                        </w:rPr>
                      </w:pPr>
                      <w:r w:rsidRPr="00CC0598">
                        <w:rPr>
                          <w:rFonts w:cs="B Lotus" w:hint="cs"/>
                          <w:b/>
                          <w:bCs/>
                          <w:color w:val="000000"/>
                          <w:sz w:val="160"/>
                          <w:szCs w:val="96"/>
                          <w:rtl/>
                          <w:lang w:bidi="fa-IR"/>
                        </w:rPr>
                        <w:t>فهرست منابع</w:t>
                      </w:r>
                    </w:p>
                  </w:txbxContent>
                </v:textbox>
              </v:shape>
            </w:pict>
          </mc:Fallback>
        </mc:AlternateContent>
      </w:r>
    </w:p>
    <w:p w14:paraId="5BA835F7" w14:textId="77777777" w:rsidR="008126E9" w:rsidRPr="00CC0598" w:rsidRDefault="008126E9" w:rsidP="008126E9">
      <w:pPr>
        <w:bidi/>
        <w:jc w:val="center"/>
        <w:rPr>
          <w:rFonts w:ascii="Times New Roman" w:hAnsi="Times New Roman" w:cs="B Lotus"/>
          <w:color w:val="000000"/>
          <w:sz w:val="24"/>
          <w:szCs w:val="28"/>
          <w:rtl/>
          <w:lang w:bidi="fa-IR"/>
        </w:rPr>
      </w:pPr>
    </w:p>
    <w:p w14:paraId="5F2B25FC" w14:textId="77777777" w:rsidR="008126E9" w:rsidRPr="00CC0598" w:rsidRDefault="008126E9" w:rsidP="008126E9">
      <w:pPr>
        <w:bidi/>
        <w:jc w:val="center"/>
        <w:rPr>
          <w:rFonts w:ascii="Times New Roman" w:hAnsi="Times New Roman" w:cs="B Lotus"/>
          <w:color w:val="000000"/>
          <w:sz w:val="24"/>
          <w:szCs w:val="28"/>
          <w:rtl/>
          <w:lang w:bidi="fa-IR"/>
        </w:rPr>
      </w:pPr>
    </w:p>
    <w:p w14:paraId="155D2BE9" w14:textId="77777777" w:rsidR="001843F8" w:rsidRPr="00CC0598" w:rsidRDefault="001843F8" w:rsidP="008126E9">
      <w:pPr>
        <w:bidi/>
        <w:jc w:val="center"/>
        <w:rPr>
          <w:rFonts w:ascii="Times New Roman" w:hAnsi="Times New Roman" w:cs="B Lotus"/>
          <w:color w:val="000000"/>
          <w:sz w:val="24"/>
          <w:szCs w:val="28"/>
          <w:lang w:bidi="fa-IR"/>
        </w:rPr>
      </w:pPr>
    </w:p>
    <w:p w14:paraId="326A4AAF" w14:textId="77777777" w:rsidR="001843F8" w:rsidRPr="00CC0598" w:rsidRDefault="001843F8" w:rsidP="001843F8">
      <w:pPr>
        <w:bidi/>
        <w:rPr>
          <w:rFonts w:ascii="Times New Roman" w:hAnsi="Times New Roman" w:cs="B Lotus"/>
          <w:color w:val="000000"/>
          <w:sz w:val="24"/>
          <w:szCs w:val="28"/>
          <w:lang w:bidi="fa-IR"/>
        </w:rPr>
      </w:pPr>
    </w:p>
    <w:p w14:paraId="32BFE887" w14:textId="77777777" w:rsidR="001843F8" w:rsidRPr="00CC0598" w:rsidRDefault="001843F8" w:rsidP="001843F8">
      <w:pPr>
        <w:bidi/>
        <w:rPr>
          <w:rFonts w:ascii="Times New Roman" w:hAnsi="Times New Roman" w:cs="B Lotus"/>
          <w:color w:val="000000"/>
          <w:sz w:val="24"/>
          <w:szCs w:val="28"/>
          <w:lang w:bidi="fa-IR"/>
        </w:rPr>
      </w:pPr>
    </w:p>
    <w:p w14:paraId="07484B6D" w14:textId="77777777" w:rsidR="001843F8" w:rsidRPr="00CC0598" w:rsidRDefault="001843F8" w:rsidP="001843F8">
      <w:pPr>
        <w:bidi/>
        <w:rPr>
          <w:rFonts w:ascii="Times New Roman" w:hAnsi="Times New Roman" w:cs="B Lotus"/>
          <w:color w:val="000000"/>
          <w:sz w:val="24"/>
          <w:szCs w:val="28"/>
          <w:lang w:bidi="fa-IR"/>
        </w:rPr>
      </w:pPr>
    </w:p>
    <w:p w14:paraId="7B8259E7" w14:textId="77777777" w:rsidR="001843F8" w:rsidRPr="00CC0598" w:rsidRDefault="001843F8" w:rsidP="001843F8">
      <w:pPr>
        <w:bidi/>
        <w:rPr>
          <w:rFonts w:ascii="Times New Roman" w:hAnsi="Times New Roman" w:cs="B Lotus"/>
          <w:color w:val="000000"/>
          <w:sz w:val="24"/>
          <w:szCs w:val="28"/>
          <w:lang w:bidi="fa-IR"/>
        </w:rPr>
      </w:pPr>
    </w:p>
    <w:p w14:paraId="52BFF3CB" w14:textId="77777777" w:rsidR="001843F8" w:rsidRPr="00CC0598" w:rsidRDefault="001843F8" w:rsidP="001843F8">
      <w:pPr>
        <w:bidi/>
        <w:rPr>
          <w:rFonts w:ascii="Times New Roman" w:hAnsi="Times New Roman" w:cs="B Lotus"/>
          <w:color w:val="000000"/>
          <w:sz w:val="24"/>
          <w:szCs w:val="28"/>
          <w:lang w:bidi="fa-IR"/>
        </w:rPr>
      </w:pPr>
    </w:p>
    <w:p w14:paraId="28F89CC5" w14:textId="77777777" w:rsidR="001843F8" w:rsidRPr="00CC0598" w:rsidRDefault="001843F8" w:rsidP="001843F8">
      <w:pPr>
        <w:bidi/>
        <w:rPr>
          <w:rFonts w:ascii="Times New Roman" w:hAnsi="Times New Roman" w:cs="B Lotus"/>
          <w:color w:val="000000"/>
          <w:sz w:val="24"/>
          <w:szCs w:val="28"/>
          <w:lang w:bidi="fa-IR"/>
        </w:rPr>
      </w:pPr>
    </w:p>
    <w:p w14:paraId="64A30C3A" w14:textId="77777777" w:rsidR="001843F8" w:rsidRPr="00CC0598" w:rsidRDefault="001843F8" w:rsidP="001843F8">
      <w:pPr>
        <w:bidi/>
        <w:rPr>
          <w:rFonts w:ascii="Times New Roman" w:hAnsi="Times New Roman" w:cs="B Lotus"/>
          <w:color w:val="000000"/>
          <w:sz w:val="24"/>
          <w:szCs w:val="28"/>
          <w:lang w:bidi="fa-IR"/>
        </w:rPr>
      </w:pPr>
    </w:p>
    <w:p w14:paraId="5E190507" w14:textId="77777777" w:rsidR="001843F8" w:rsidRPr="00CC0598" w:rsidRDefault="001843F8" w:rsidP="001843F8">
      <w:pPr>
        <w:bidi/>
        <w:rPr>
          <w:rFonts w:ascii="Times New Roman" w:hAnsi="Times New Roman" w:cs="B Lotus"/>
          <w:color w:val="000000"/>
          <w:sz w:val="24"/>
          <w:szCs w:val="28"/>
          <w:lang w:bidi="fa-IR"/>
        </w:rPr>
      </w:pPr>
    </w:p>
    <w:p w14:paraId="00E2D655" w14:textId="77777777" w:rsidR="001843F8" w:rsidRPr="00CC0598" w:rsidRDefault="001843F8" w:rsidP="001843F8">
      <w:pPr>
        <w:bidi/>
        <w:rPr>
          <w:rFonts w:ascii="Times New Roman" w:hAnsi="Times New Roman" w:cs="B Lotus"/>
          <w:color w:val="000000"/>
          <w:sz w:val="24"/>
          <w:szCs w:val="28"/>
          <w:lang w:bidi="fa-IR"/>
        </w:rPr>
      </w:pPr>
    </w:p>
    <w:p w14:paraId="194526DD" w14:textId="77777777" w:rsidR="00F752DA" w:rsidRPr="00CC0598" w:rsidRDefault="00F752DA" w:rsidP="001843F8">
      <w:pPr>
        <w:bidi/>
        <w:rPr>
          <w:rFonts w:ascii="Times New Roman" w:hAnsi="Times New Roman" w:cs="B Lotus"/>
          <w:color w:val="000000"/>
          <w:sz w:val="24"/>
          <w:szCs w:val="28"/>
          <w:lang w:bidi="fa-IR"/>
        </w:rPr>
      </w:pPr>
    </w:p>
    <w:p w14:paraId="0CF0B7AB" w14:textId="77777777" w:rsidR="00590BB5" w:rsidRPr="00CC0598" w:rsidRDefault="00590BB5" w:rsidP="00590BB5">
      <w:pPr>
        <w:bidi/>
        <w:rPr>
          <w:rFonts w:ascii="Times New Roman" w:hAnsi="Times New Roman" w:cs="B Lotus"/>
          <w:color w:val="000000"/>
          <w:sz w:val="24"/>
          <w:szCs w:val="28"/>
          <w:lang w:bidi="fa-IR"/>
        </w:rPr>
      </w:pPr>
    </w:p>
    <w:p w14:paraId="09C2CFC3" w14:textId="77777777" w:rsidR="00590BB5" w:rsidRPr="00CC0598" w:rsidRDefault="00590BB5" w:rsidP="00590BB5">
      <w:pPr>
        <w:bidi/>
        <w:rPr>
          <w:rFonts w:ascii="Times New Roman" w:hAnsi="Times New Roman" w:cs="B Lotus"/>
          <w:color w:val="000000"/>
          <w:sz w:val="24"/>
          <w:szCs w:val="28"/>
          <w:lang w:bidi="fa-IR"/>
        </w:rPr>
      </w:pPr>
    </w:p>
    <w:p w14:paraId="11A92341" w14:textId="77777777" w:rsidR="00590BB5" w:rsidRPr="00CC0598" w:rsidRDefault="00590BB5" w:rsidP="00590BB5">
      <w:pPr>
        <w:bidi/>
        <w:rPr>
          <w:rFonts w:ascii="Times New Roman" w:hAnsi="Times New Roman" w:cs="B Lotus"/>
          <w:color w:val="000000"/>
          <w:sz w:val="24"/>
          <w:szCs w:val="28"/>
          <w:rtl/>
          <w:lang w:bidi="fa-IR"/>
        </w:rPr>
        <w:sectPr w:rsidR="00590BB5" w:rsidRPr="00CC0598" w:rsidSect="00DF617D">
          <w:headerReference w:type="default" r:id="rId61"/>
          <w:footerReference w:type="default" r:id="rId62"/>
          <w:pgSz w:w="12240" w:h="15840"/>
          <w:pgMar w:top="1440" w:right="1152" w:bottom="1440" w:left="1152" w:header="720" w:footer="720" w:gutter="0"/>
          <w:cols w:space="720"/>
          <w:docGrid w:linePitch="360"/>
        </w:sectPr>
      </w:pPr>
    </w:p>
    <w:p w14:paraId="20BA214F" w14:textId="77777777" w:rsidR="00590BB5" w:rsidRPr="00CC0598" w:rsidRDefault="00590BB5" w:rsidP="00590BB5">
      <w:pPr>
        <w:tabs>
          <w:tab w:val="left" w:pos="8220"/>
        </w:tabs>
        <w:jc w:val="right"/>
        <w:rPr>
          <w:rFonts w:ascii="Times New Roman" w:hAnsi="Times New Roman" w:cs="B Lotus"/>
          <w:color w:val="000000"/>
          <w:sz w:val="28"/>
          <w:szCs w:val="32"/>
          <w:rtl/>
          <w:lang w:bidi="fa-IR"/>
        </w:rPr>
      </w:pPr>
      <w:r w:rsidRPr="00CC0598">
        <w:rPr>
          <w:rFonts w:ascii="Times New Roman" w:hAnsi="Times New Roman" w:cs="B Lotus" w:hint="cs"/>
          <w:color w:val="000000"/>
          <w:sz w:val="28"/>
          <w:szCs w:val="32"/>
          <w:rtl/>
          <w:lang w:bidi="fa-IR"/>
        </w:rPr>
        <w:lastRenderedPageBreak/>
        <w:t>فهرست</w:t>
      </w:r>
      <w:r w:rsidR="002635F1" w:rsidRPr="00CC0598">
        <w:rPr>
          <w:rFonts w:ascii="Times New Roman" w:hAnsi="Times New Roman" w:cs="B Lotus" w:hint="cs"/>
          <w:color w:val="000000"/>
          <w:sz w:val="28"/>
          <w:szCs w:val="32"/>
          <w:rtl/>
          <w:lang w:bidi="fa-IR"/>
        </w:rPr>
        <w:t xml:space="preserve"> منابع</w:t>
      </w:r>
    </w:p>
    <w:p w14:paraId="1F9CA7BC" w14:textId="77777777" w:rsidR="000642AD" w:rsidRPr="00CC0598" w:rsidRDefault="000642AD" w:rsidP="000642AD">
      <w:pPr>
        <w:tabs>
          <w:tab w:val="left" w:pos="8220"/>
        </w:tabs>
        <w:spacing w:before="240"/>
        <w:rPr>
          <w:rFonts w:ascii="Times New Roman" w:hAnsi="Times New Roman" w:cs="B Lotus"/>
          <w:color w:val="000000"/>
          <w:sz w:val="24"/>
          <w:szCs w:val="24"/>
          <w:lang w:bidi="fa-IR"/>
        </w:rPr>
      </w:pPr>
    </w:p>
    <w:tbl>
      <w:tblPr>
        <w:tblW w:w="5778" w:type="pct"/>
        <w:tblCellSpacing w:w="15" w:type="dxa"/>
        <w:tblInd w:w="-709" w:type="dxa"/>
        <w:tblCellMar>
          <w:top w:w="15" w:type="dxa"/>
          <w:left w:w="15" w:type="dxa"/>
          <w:bottom w:w="15" w:type="dxa"/>
          <w:right w:w="15" w:type="dxa"/>
        </w:tblCellMar>
        <w:tblLook w:val="04A0" w:firstRow="1" w:lastRow="0" w:firstColumn="1" w:lastColumn="0" w:noHBand="0" w:noVBand="1"/>
      </w:tblPr>
      <w:tblGrid>
        <w:gridCol w:w="9200"/>
        <w:gridCol w:w="2282"/>
      </w:tblGrid>
      <w:tr w:rsidR="00B71900" w:rsidRPr="00CC0598" w14:paraId="40FEBD3B" w14:textId="77777777" w:rsidTr="007A3517">
        <w:trPr>
          <w:tblCellSpacing w:w="15" w:type="dxa"/>
        </w:trPr>
        <w:tc>
          <w:tcPr>
            <w:tcW w:w="4974" w:type="pct"/>
            <w:gridSpan w:val="2"/>
            <w:hideMark/>
          </w:tcPr>
          <w:p w14:paraId="57DB92D4" w14:textId="77777777" w:rsidR="00157DD6" w:rsidRPr="0050397B" w:rsidRDefault="00157DD6" w:rsidP="00157DD6">
            <w:pPr>
              <w:pStyle w:val="Caption"/>
              <w:spacing w:line="240" w:lineRule="auto"/>
              <w:ind w:firstLine="0"/>
              <w:jc w:val="both"/>
              <w:rPr>
                <w:rFonts w:cs="B Lotus"/>
                <w:color w:val="000000"/>
                <w:rtl/>
              </w:rPr>
            </w:pPr>
            <w:r w:rsidRPr="0050397B">
              <w:rPr>
                <w:rFonts w:cs="B Lotus" w:hint="cs"/>
                <w:color w:val="000000"/>
                <w:rtl/>
              </w:rPr>
              <w:t>ابراهیمی، ع. 1386. ب</w:t>
            </w:r>
            <w:r w:rsidRPr="0050397B">
              <w:rPr>
                <w:rFonts w:cs="B Lotus"/>
                <w:color w:val="000000"/>
                <w:rtl/>
              </w:rPr>
              <w:t>ررسي تنوع ژنتيكي برخي از ژنوتيپ</w:t>
            </w:r>
            <w:r w:rsidRPr="0050397B">
              <w:rPr>
                <w:rFonts w:cs="B Lotus" w:hint="cs"/>
                <w:color w:val="000000"/>
                <w:rtl/>
              </w:rPr>
              <w:softHyphen/>
            </w:r>
            <w:r w:rsidRPr="0050397B">
              <w:rPr>
                <w:rFonts w:cs="B Lotus"/>
                <w:color w:val="000000"/>
                <w:rtl/>
              </w:rPr>
              <w:t>هاي گردوي ايراني با استفاده از نشانگرهاي مورفولوژيك و مولكولي</w:t>
            </w:r>
            <w:r w:rsidRPr="0050397B">
              <w:rPr>
                <w:rFonts w:cs="B Lotus" w:hint="cs"/>
                <w:color w:val="000000"/>
                <w:rtl/>
              </w:rPr>
              <w:t xml:space="preserve"> </w:t>
            </w:r>
            <w:r w:rsidRPr="0050397B">
              <w:rPr>
                <w:rFonts w:cs="B Lotus"/>
                <w:color w:val="000000"/>
                <w:rtl/>
              </w:rPr>
              <w:t>(</w:t>
            </w:r>
            <w:r w:rsidRPr="0050397B">
              <w:rPr>
                <w:rFonts w:cs="B Lotus"/>
                <w:color w:val="000000"/>
              </w:rPr>
              <w:t xml:space="preserve">RAPD, </w:t>
            </w:r>
            <w:proofErr w:type="spellStart"/>
            <w:r w:rsidRPr="0050397B">
              <w:rPr>
                <w:rFonts w:cs="B Lotus"/>
                <w:color w:val="000000"/>
              </w:rPr>
              <w:t>Ssrs</w:t>
            </w:r>
            <w:proofErr w:type="spellEnd"/>
            <w:r w:rsidRPr="0050397B">
              <w:rPr>
                <w:rFonts w:cs="B Lotus"/>
                <w:color w:val="000000"/>
                <w:rtl/>
              </w:rPr>
              <w:t>).</w:t>
            </w:r>
            <w:r w:rsidRPr="0050397B">
              <w:rPr>
                <w:rFonts w:cs="B Lotus" w:hint="cs"/>
                <w:color w:val="000000"/>
                <w:rtl/>
              </w:rPr>
              <w:t xml:space="preserve"> </w:t>
            </w:r>
            <w:r w:rsidRPr="0050397B">
              <w:rPr>
                <w:rFonts w:cs="B Lotus"/>
                <w:color w:val="000000"/>
                <w:rtl/>
              </w:rPr>
              <w:t>پا</w:t>
            </w:r>
            <w:r w:rsidRPr="0050397B">
              <w:rPr>
                <w:rFonts w:cs="B Lotus" w:hint="cs"/>
                <w:color w:val="000000"/>
                <w:rtl/>
              </w:rPr>
              <w:t>ی</w:t>
            </w:r>
            <w:r w:rsidRPr="0050397B">
              <w:rPr>
                <w:rFonts w:cs="B Lotus" w:hint="eastAsia"/>
                <w:color w:val="000000"/>
                <w:rtl/>
              </w:rPr>
              <w:t>ان‌نامه</w:t>
            </w:r>
            <w:r w:rsidRPr="0050397B">
              <w:rPr>
                <w:rFonts w:cs="B Lotus" w:hint="cs"/>
                <w:color w:val="000000"/>
                <w:rtl/>
              </w:rPr>
              <w:t xml:space="preserve"> کارشناسی ارشد گروه علوم باغبانی، دانشگاه تهران، ایران. 42-57</w:t>
            </w:r>
            <w:r w:rsidR="00E079B3" w:rsidRPr="0050397B">
              <w:rPr>
                <w:rFonts w:cs="B Lotus"/>
                <w:color w:val="000000"/>
              </w:rPr>
              <w:t>.</w:t>
            </w:r>
          </w:p>
          <w:p w14:paraId="1D9CA1B4" w14:textId="77777777" w:rsidR="00E2705B" w:rsidRPr="00CC0598" w:rsidRDefault="00E2705B" w:rsidP="00E2705B">
            <w:pPr>
              <w:bidi/>
              <w:rPr>
                <w:rFonts w:cs="B Lotus"/>
                <w:sz w:val="28"/>
                <w:szCs w:val="26"/>
              </w:rPr>
            </w:pPr>
            <w:r w:rsidRPr="00CC0598">
              <w:rPr>
                <w:rFonts w:cs="B Lotus"/>
                <w:sz w:val="28"/>
                <w:szCs w:val="26"/>
                <w:rtl/>
              </w:rPr>
              <w:t>احمدی, محمدخانی</w:t>
            </w:r>
            <w:r w:rsidRPr="00CC0598">
              <w:rPr>
                <w:rFonts w:cs="B Lotus" w:hint="cs"/>
                <w:sz w:val="28"/>
                <w:szCs w:val="26"/>
                <w:rtl/>
              </w:rPr>
              <w:t xml:space="preserve"> و </w:t>
            </w:r>
            <w:r w:rsidRPr="00CC0598">
              <w:rPr>
                <w:rFonts w:cs="B Lotus"/>
                <w:sz w:val="28"/>
                <w:szCs w:val="26"/>
                <w:rtl/>
              </w:rPr>
              <w:t>عبدالرحمان. (</w:t>
            </w:r>
            <w:r w:rsidRPr="00CC0598">
              <w:rPr>
                <w:rFonts w:cs="B Lotus" w:hint="cs"/>
                <w:sz w:val="28"/>
                <w:szCs w:val="26"/>
                <w:rtl/>
              </w:rPr>
              <w:t>1393</w:t>
            </w:r>
            <w:r w:rsidRPr="00CC0598">
              <w:rPr>
                <w:rFonts w:cs="B Lotus"/>
                <w:sz w:val="28"/>
                <w:szCs w:val="26"/>
                <w:rtl/>
              </w:rPr>
              <w:t>). اثر تغذیه پتاسیم و بور بر برخی ویژگی‌های کمی و کیفی میوه انگور رقم</w:t>
            </w:r>
            <w:r w:rsidRPr="00CC0598">
              <w:rPr>
                <w:rFonts w:cs="B Lotus"/>
                <w:sz w:val="28"/>
                <w:szCs w:val="26"/>
              </w:rPr>
              <w:t xml:space="preserve"> ʻ</w:t>
            </w:r>
            <w:r w:rsidRPr="00CC0598">
              <w:rPr>
                <w:rFonts w:cs="B Lotus"/>
                <w:sz w:val="28"/>
                <w:szCs w:val="26"/>
                <w:rtl/>
              </w:rPr>
              <w:t>عسکری</w:t>
            </w:r>
            <w:r w:rsidRPr="00CC0598">
              <w:rPr>
                <w:rFonts w:cs="B Lotus"/>
                <w:sz w:val="28"/>
                <w:szCs w:val="26"/>
              </w:rPr>
              <w:t>ʼ.</w:t>
            </w:r>
            <w:r w:rsidRPr="00CC0598">
              <w:rPr>
                <w:rFonts w:cs="B Lotus"/>
                <w:sz w:val="28"/>
                <w:szCs w:val="26"/>
                <w:rtl/>
              </w:rPr>
              <w:t>به زراعی کشاورزی</w:t>
            </w:r>
            <w:r w:rsidRPr="001D5C04">
              <w:rPr>
                <w:rFonts w:ascii="Times New Roman" w:hAnsi="Times New Roman" w:cs="Times New Roman"/>
                <w:sz w:val="28"/>
                <w:szCs w:val="26"/>
              </w:rPr>
              <w:t>, </w:t>
            </w:r>
            <w:r w:rsidRPr="001D5C04">
              <w:rPr>
                <w:rFonts w:ascii="Times New Roman" w:hAnsi="Times New Roman" w:cs="Times New Roman"/>
                <w:sz w:val="24"/>
                <w:szCs w:val="24"/>
              </w:rPr>
              <w:t>16(2), 417-430</w:t>
            </w:r>
            <w:r w:rsidRPr="00CC0598">
              <w:rPr>
                <w:rFonts w:ascii="Times New Roman" w:hAnsi="Times New Roman" w:cs="B Lotus"/>
                <w:sz w:val="24"/>
                <w:szCs w:val="24"/>
              </w:rPr>
              <w:t>.</w:t>
            </w:r>
          </w:p>
          <w:p w14:paraId="1CF4278C" w14:textId="77777777" w:rsidR="00E079B3" w:rsidRPr="00CC0598" w:rsidRDefault="00E079B3" w:rsidP="00E079B3">
            <w:pPr>
              <w:pStyle w:val="NoSpacing"/>
              <w:bidi/>
              <w:spacing w:line="360" w:lineRule="auto"/>
              <w:jc w:val="both"/>
              <w:rPr>
                <w:rFonts w:ascii="Times New Roman" w:hAnsi="Times New Roman" w:cs="B Nazanin"/>
                <w:sz w:val="28"/>
                <w:szCs w:val="28"/>
                <w:rtl/>
                <w:lang w:bidi="fa-IR"/>
              </w:rPr>
            </w:pPr>
            <w:r w:rsidRPr="00CC0598">
              <w:rPr>
                <w:rFonts w:ascii="Times New Roman" w:hAnsi="Times New Roman" w:cs="B Nazanin"/>
                <w:sz w:val="28"/>
                <w:szCs w:val="28"/>
                <w:rtl/>
                <w:lang w:bidi="fa-IR"/>
              </w:rPr>
              <w:t>امامی، ع. 1375 . روش</w:t>
            </w:r>
            <w:r w:rsidRPr="00CC0598">
              <w:rPr>
                <w:rFonts w:ascii="Times New Roman" w:hAnsi="Times New Roman" w:cs="B Nazanin"/>
                <w:sz w:val="28"/>
                <w:szCs w:val="28"/>
                <w:rtl/>
                <w:lang w:bidi="fa-IR"/>
              </w:rPr>
              <w:softHyphen/>
              <w:t>های تجزیه گیاه. موسسه تحقیقات خاک و آب. نشریه فنی شماره 982، تهران، ایران.</w:t>
            </w:r>
          </w:p>
          <w:p w14:paraId="5D9DDF54" w14:textId="77777777" w:rsidR="00683EBC" w:rsidRPr="00CC0598" w:rsidRDefault="00683EBC" w:rsidP="00683EBC">
            <w:pPr>
              <w:bidi/>
              <w:spacing w:line="360" w:lineRule="auto"/>
              <w:rPr>
                <w:rFonts w:ascii="Times New Roman" w:hAnsi="Times New Roman" w:cs="B Lotus"/>
                <w:sz w:val="24"/>
                <w:szCs w:val="28"/>
                <w:lang w:bidi="fa-IR"/>
              </w:rPr>
            </w:pPr>
            <w:r w:rsidRPr="00CC0598">
              <w:rPr>
                <w:rFonts w:ascii="Times New Roman" w:hAnsi="Times New Roman" w:cs="B Lotus" w:hint="cs"/>
                <w:sz w:val="24"/>
                <w:szCs w:val="28"/>
                <w:rtl/>
                <w:lang w:bidi="fa-IR"/>
              </w:rPr>
              <w:t>کریمی نیا، 1376. شنسایی گونه های تیوباسیلوس جدا شده از برخی از خاک</w:t>
            </w:r>
            <w:r w:rsidRPr="00CC0598">
              <w:rPr>
                <w:rFonts w:ascii="Times New Roman" w:hAnsi="Times New Roman" w:cs="B Lotus"/>
                <w:sz w:val="24"/>
                <w:szCs w:val="28"/>
                <w:rtl/>
                <w:lang w:bidi="fa-IR"/>
              </w:rPr>
              <w:softHyphen/>
            </w:r>
            <w:r w:rsidRPr="00CC0598">
              <w:rPr>
                <w:rFonts w:ascii="Times New Roman" w:hAnsi="Times New Roman" w:cs="B Lotus" w:hint="cs"/>
                <w:sz w:val="24"/>
                <w:szCs w:val="28"/>
                <w:rtl/>
                <w:lang w:bidi="fa-IR"/>
              </w:rPr>
              <w:t xml:space="preserve">های ایران و بررسی تاثیر آنها در کاهش </w:t>
            </w:r>
            <w:r w:rsidRPr="00CC0598">
              <w:rPr>
                <w:rFonts w:ascii="Times New Roman" w:hAnsi="Times New Roman" w:cs="B Lotus"/>
                <w:sz w:val="24"/>
                <w:szCs w:val="28"/>
                <w:lang w:bidi="fa-IR"/>
              </w:rPr>
              <w:t>pH</w:t>
            </w:r>
            <w:r w:rsidRPr="00CC0598">
              <w:rPr>
                <w:rFonts w:ascii="Times New Roman" w:hAnsi="Times New Roman" w:cs="B Lotus" w:hint="cs"/>
                <w:sz w:val="24"/>
                <w:szCs w:val="28"/>
                <w:rtl/>
                <w:lang w:bidi="fa-IR"/>
              </w:rPr>
              <w:t xml:space="preserve"> خاک</w:t>
            </w:r>
            <w:r w:rsidRPr="00CC0598">
              <w:rPr>
                <w:rFonts w:ascii="Times New Roman" w:hAnsi="Times New Roman" w:cs="B Lotus"/>
                <w:sz w:val="24"/>
                <w:szCs w:val="28"/>
                <w:rtl/>
                <w:lang w:bidi="fa-IR"/>
              </w:rPr>
              <w:softHyphen/>
            </w:r>
            <w:r w:rsidRPr="00CC0598">
              <w:rPr>
                <w:rFonts w:ascii="Times New Roman" w:hAnsi="Times New Roman" w:cs="B Lotus" w:hint="cs"/>
                <w:sz w:val="24"/>
                <w:szCs w:val="28"/>
                <w:rtl/>
                <w:lang w:bidi="fa-IR"/>
              </w:rPr>
              <w:t>های مختلف. پایان نامه کارشناسی ارشد تربیت مدرس. تهران. ایران</w:t>
            </w:r>
          </w:p>
          <w:p w14:paraId="0C8D7F92" w14:textId="77777777" w:rsidR="00EB687A" w:rsidRPr="00CC0598" w:rsidRDefault="00EF2507" w:rsidP="00EB687A">
            <w:pPr>
              <w:bidi/>
              <w:spacing w:line="360" w:lineRule="auto"/>
              <w:rPr>
                <w:rFonts w:ascii="Times New Roman" w:hAnsi="Times New Roman" w:cs="B Lotus"/>
                <w:sz w:val="24"/>
                <w:szCs w:val="28"/>
                <w:rtl/>
                <w:lang w:bidi="fa-IR"/>
              </w:rPr>
            </w:pPr>
            <w:r w:rsidRPr="00CC0598">
              <w:rPr>
                <w:rFonts w:ascii="Times New Roman" w:hAnsi="Times New Roman" w:cs="B Lotus" w:hint="cs"/>
                <w:sz w:val="24"/>
                <w:szCs w:val="28"/>
                <w:rtl/>
                <w:lang w:bidi="fa-IR"/>
              </w:rPr>
              <w:t xml:space="preserve">خدیوی، </w:t>
            </w:r>
            <w:r w:rsidR="00E002BD" w:rsidRPr="00CC0598">
              <w:rPr>
                <w:rFonts w:ascii="Times New Roman" w:hAnsi="Times New Roman" w:cs="B Lotus" w:hint="cs"/>
                <w:sz w:val="24"/>
                <w:szCs w:val="28"/>
                <w:rtl/>
                <w:lang w:bidi="fa-IR"/>
              </w:rPr>
              <w:t xml:space="preserve"> ع</w:t>
            </w:r>
            <w:r w:rsidRPr="00CC0598">
              <w:rPr>
                <w:rFonts w:ascii="Times New Roman" w:hAnsi="Times New Roman" w:cs="B Lotus" w:hint="cs"/>
                <w:sz w:val="24"/>
                <w:szCs w:val="28"/>
                <w:rtl/>
                <w:lang w:bidi="fa-IR"/>
              </w:rPr>
              <w:t>. 1389. میوه کاری. انتشارات آموزش و ترویج کشاورزی، ص 244</w:t>
            </w:r>
            <w:r w:rsidR="00EB687A" w:rsidRPr="00CC0598">
              <w:rPr>
                <w:rFonts w:ascii="Times New Roman" w:hAnsi="Times New Roman" w:cs="B Lotus"/>
                <w:sz w:val="24"/>
                <w:szCs w:val="28"/>
                <w:lang w:bidi="fa-IR"/>
              </w:rPr>
              <w:t>.</w:t>
            </w:r>
          </w:p>
          <w:p w14:paraId="2B63C6A7" w14:textId="77777777" w:rsidR="005E22B9" w:rsidRPr="00CC0598" w:rsidRDefault="005E22B9" w:rsidP="005E22B9">
            <w:pPr>
              <w:bidi/>
              <w:spacing w:before="120" w:line="240" w:lineRule="auto"/>
              <w:rPr>
                <w:rFonts w:cs="B Lotus"/>
                <w:sz w:val="28"/>
                <w:szCs w:val="28"/>
                <w:rtl/>
              </w:rPr>
            </w:pPr>
            <w:r w:rsidRPr="00CC0598">
              <w:rPr>
                <w:rFonts w:cs="B Lotus"/>
                <w:sz w:val="28"/>
                <w:szCs w:val="28"/>
                <w:rtl/>
              </w:rPr>
              <w:t>طباطبایی، م.، دهلوی، ا. و احمدی، ع. 1377. گردو، هیکوری و پکان. انتشارات جهاد دانشگاهی؛ چاپ دوم: 406 ص.</w:t>
            </w:r>
          </w:p>
          <w:p w14:paraId="2DC8BA81" w14:textId="77777777" w:rsidR="00F51C96" w:rsidRPr="00CC0598" w:rsidRDefault="00F51C96" w:rsidP="00F51C96">
            <w:pPr>
              <w:bidi/>
              <w:spacing w:before="120" w:line="240" w:lineRule="auto"/>
              <w:rPr>
                <w:rFonts w:ascii="Times New Roman" w:hAnsi="Times New Roman" w:cs="B Lotus"/>
                <w:color w:val="0D0D0D"/>
                <w:sz w:val="40"/>
                <w:szCs w:val="34"/>
                <w:rtl/>
                <w:lang w:bidi="fa-IR"/>
              </w:rPr>
            </w:pPr>
            <w:r w:rsidRPr="00CC0598">
              <w:rPr>
                <w:rFonts w:cs="B Lotus" w:hint="cs"/>
                <w:color w:val="000000"/>
                <w:sz w:val="32"/>
                <w:szCs w:val="28"/>
                <w:rtl/>
              </w:rPr>
              <w:t>کاشی، ع. و وحدتی، ک. 1377. نامیزیدن (آپومیکسی) و اهمیت آن در گردو. نشر آموزش کشاورزی.</w:t>
            </w:r>
          </w:p>
          <w:p w14:paraId="08A7A56F" w14:textId="77777777" w:rsidR="00EB687A" w:rsidRPr="0050397B" w:rsidRDefault="00EB687A" w:rsidP="00EB687A">
            <w:pPr>
              <w:bidi/>
              <w:spacing w:after="0" w:line="240" w:lineRule="auto"/>
              <w:rPr>
                <w:rFonts w:ascii="Times New Roman" w:eastAsia="Times New Roman" w:hAnsi="Times New Roman" w:cs="B Lotus"/>
                <w:sz w:val="28"/>
                <w:szCs w:val="28"/>
              </w:rPr>
            </w:pPr>
            <w:r w:rsidRPr="0050397B">
              <w:rPr>
                <w:rFonts w:ascii="Times New Roman" w:eastAsia="Times New Roman" w:hAnsi="Times New Roman" w:cs="B Lotus"/>
                <w:sz w:val="28"/>
                <w:szCs w:val="28"/>
                <w:rtl/>
              </w:rPr>
              <w:t>جعفری صیادی</w:t>
            </w:r>
            <w:r w:rsidR="00E002BD" w:rsidRPr="0050397B">
              <w:rPr>
                <w:rFonts w:ascii="Times New Roman" w:eastAsia="Times New Roman" w:hAnsi="Times New Roman" w:cs="B Lotus" w:hint="cs"/>
                <w:sz w:val="28"/>
                <w:szCs w:val="28"/>
                <w:rtl/>
              </w:rPr>
              <w:t>، م</w:t>
            </w:r>
            <w:r w:rsidR="0050397B" w:rsidRPr="0050397B">
              <w:rPr>
                <w:rFonts w:ascii="Times New Roman" w:eastAsia="Times New Roman" w:hAnsi="Times New Roman" w:cs="B Lotus" w:hint="cs"/>
                <w:sz w:val="28"/>
                <w:szCs w:val="28"/>
                <w:rtl/>
              </w:rPr>
              <w:t>حمد حسن</w:t>
            </w:r>
            <w:r w:rsidR="00E002BD" w:rsidRPr="0050397B">
              <w:rPr>
                <w:rFonts w:ascii="Times New Roman" w:eastAsia="Times New Roman" w:hAnsi="Times New Roman" w:cs="B Lotus" w:hint="cs"/>
                <w:sz w:val="28"/>
                <w:szCs w:val="28"/>
                <w:rtl/>
              </w:rPr>
              <w:t>.،</w:t>
            </w:r>
            <w:r w:rsidRPr="0050397B">
              <w:rPr>
                <w:rFonts w:ascii="Times New Roman" w:eastAsia="Times New Roman" w:hAnsi="Times New Roman" w:cs="B Lotus"/>
                <w:sz w:val="28"/>
                <w:szCs w:val="28"/>
                <w:rtl/>
              </w:rPr>
              <w:t xml:space="preserve"> مروی</w:t>
            </w:r>
            <w:r w:rsidR="00E002BD" w:rsidRPr="0050397B">
              <w:rPr>
                <w:rFonts w:ascii="Times New Roman" w:eastAsia="Times New Roman" w:hAnsi="Times New Roman" w:cs="B Lotus" w:hint="cs"/>
                <w:sz w:val="28"/>
                <w:szCs w:val="28"/>
                <w:rtl/>
              </w:rPr>
              <w:t>، م</w:t>
            </w:r>
            <w:r w:rsidR="0050397B" w:rsidRPr="0050397B">
              <w:rPr>
                <w:rFonts w:ascii="Times New Roman" w:eastAsia="Times New Roman" w:hAnsi="Times New Roman" w:cs="B Lotus" w:hint="cs"/>
                <w:sz w:val="28"/>
                <w:szCs w:val="28"/>
                <w:rtl/>
              </w:rPr>
              <w:t>هاجر</w:t>
            </w:r>
            <w:r w:rsidR="00E002BD" w:rsidRPr="0050397B">
              <w:rPr>
                <w:rFonts w:ascii="Times New Roman" w:eastAsia="Times New Roman" w:hAnsi="Times New Roman" w:cs="B Lotus" w:hint="cs"/>
                <w:sz w:val="28"/>
                <w:szCs w:val="28"/>
                <w:rtl/>
              </w:rPr>
              <w:t>.،</w:t>
            </w:r>
            <w:r w:rsidRPr="0050397B">
              <w:rPr>
                <w:rFonts w:ascii="Times New Roman" w:eastAsia="Times New Roman" w:hAnsi="Times New Roman" w:cs="B Lotus"/>
                <w:sz w:val="28"/>
                <w:szCs w:val="28"/>
                <w:rtl/>
              </w:rPr>
              <w:t xml:space="preserve"> مظفری, سبحانی. (</w:t>
            </w:r>
            <w:r w:rsidR="0050397B" w:rsidRPr="0050397B">
              <w:rPr>
                <w:rFonts w:ascii="Times New Roman" w:eastAsia="Times New Roman" w:hAnsi="Times New Roman" w:cs="B Lotus" w:hint="cs"/>
                <w:sz w:val="28"/>
                <w:szCs w:val="28"/>
                <w:rtl/>
              </w:rPr>
              <w:t>1385</w:t>
            </w:r>
            <w:r w:rsidRPr="0050397B">
              <w:rPr>
                <w:rFonts w:ascii="Times New Roman" w:eastAsia="Times New Roman" w:hAnsi="Times New Roman" w:cs="B Lotus"/>
                <w:sz w:val="28"/>
                <w:szCs w:val="28"/>
                <w:rtl/>
                <w:lang w:bidi="fa-IR"/>
              </w:rPr>
              <w:t xml:space="preserve">). </w:t>
            </w:r>
            <w:r w:rsidRPr="0050397B">
              <w:rPr>
                <w:rFonts w:ascii="Times New Roman" w:eastAsia="Times New Roman" w:hAnsi="Times New Roman" w:cs="B Lotus"/>
                <w:sz w:val="28"/>
                <w:szCs w:val="28"/>
                <w:rtl/>
              </w:rPr>
              <w:t xml:space="preserve">بررسی ویژگیهای مورفولوژیکی برگ گردوی ایرانی </w:t>
            </w:r>
            <w:r w:rsidRPr="00CC0598">
              <w:rPr>
                <w:rFonts w:ascii="Times New Roman" w:eastAsia="Times New Roman" w:hAnsi="Times New Roman" w:cs="Times New Roman"/>
                <w:i/>
                <w:iCs/>
                <w:sz w:val="24"/>
                <w:szCs w:val="24"/>
                <w:rtl/>
              </w:rPr>
              <w:t>(</w:t>
            </w:r>
            <w:r w:rsidRPr="00CC0598">
              <w:rPr>
                <w:rFonts w:ascii="Times New Roman" w:eastAsia="Times New Roman" w:hAnsi="Times New Roman" w:cs="Times New Roman"/>
                <w:i/>
                <w:iCs/>
                <w:sz w:val="24"/>
                <w:szCs w:val="24"/>
              </w:rPr>
              <w:t xml:space="preserve">Juglans regia </w:t>
            </w:r>
            <w:r w:rsidRPr="00D77B60">
              <w:rPr>
                <w:rFonts w:ascii="Times New Roman" w:eastAsia="Times New Roman" w:hAnsi="Times New Roman" w:cs="Times New Roman"/>
                <w:sz w:val="24"/>
                <w:szCs w:val="24"/>
              </w:rPr>
              <w:t>L</w:t>
            </w:r>
            <w:r w:rsidRPr="00CC0598">
              <w:rPr>
                <w:rFonts w:ascii="Times New Roman" w:eastAsia="Times New Roman" w:hAnsi="Times New Roman" w:cs="Times New Roman"/>
                <w:i/>
                <w:iCs/>
                <w:sz w:val="24"/>
                <w:szCs w:val="24"/>
                <w:rtl/>
              </w:rPr>
              <w:t>.)</w:t>
            </w:r>
            <w:r w:rsidRPr="0050397B">
              <w:rPr>
                <w:rFonts w:ascii="Times New Roman" w:eastAsia="Times New Roman" w:hAnsi="Times New Roman" w:cs="B Lotus"/>
                <w:sz w:val="28"/>
                <w:szCs w:val="28"/>
                <w:rtl/>
              </w:rPr>
              <w:t>.</w:t>
            </w:r>
            <w:r w:rsidR="004B2EC8" w:rsidRPr="0050397B">
              <w:rPr>
                <w:rFonts w:eastAsia="Times New Roman" w:cs="Calibri" w:hint="cs"/>
                <w:sz w:val="28"/>
                <w:szCs w:val="28"/>
                <w:rtl/>
              </w:rPr>
              <w:t xml:space="preserve"> </w:t>
            </w:r>
            <w:r w:rsidRPr="0050397B">
              <w:rPr>
                <w:rFonts w:ascii="Times New Roman" w:eastAsia="Times New Roman" w:hAnsi="Times New Roman" w:cs="B Lotus"/>
                <w:sz w:val="28"/>
                <w:szCs w:val="28"/>
                <w:rtl/>
              </w:rPr>
              <w:t>تحق</w:t>
            </w:r>
            <w:r w:rsidRPr="0050397B">
              <w:rPr>
                <w:rFonts w:ascii="Times New Roman" w:eastAsia="Times New Roman" w:hAnsi="Times New Roman" w:cs="B Lotus" w:hint="cs"/>
                <w:sz w:val="28"/>
                <w:szCs w:val="28"/>
                <w:rtl/>
              </w:rPr>
              <w:t>ی</w:t>
            </w:r>
            <w:r w:rsidRPr="0050397B">
              <w:rPr>
                <w:rFonts w:ascii="Times New Roman" w:eastAsia="Times New Roman" w:hAnsi="Times New Roman" w:cs="B Lotus" w:hint="eastAsia"/>
                <w:sz w:val="28"/>
                <w:szCs w:val="28"/>
                <w:rtl/>
              </w:rPr>
              <w:t>قات</w:t>
            </w:r>
            <w:r w:rsidRPr="0050397B">
              <w:rPr>
                <w:rFonts w:ascii="Times New Roman" w:eastAsia="Times New Roman" w:hAnsi="Times New Roman" w:cs="B Lotus"/>
                <w:sz w:val="28"/>
                <w:szCs w:val="28"/>
                <w:rtl/>
              </w:rPr>
              <w:t xml:space="preserve"> </w:t>
            </w:r>
            <w:r w:rsidRPr="0050397B">
              <w:rPr>
                <w:rFonts w:ascii="Times New Roman" w:eastAsia="Times New Roman" w:hAnsi="Times New Roman" w:cs="B Lotus" w:hint="eastAsia"/>
                <w:sz w:val="28"/>
                <w:szCs w:val="28"/>
                <w:rtl/>
              </w:rPr>
              <w:t>جنگل</w:t>
            </w:r>
            <w:r w:rsidRPr="0050397B">
              <w:rPr>
                <w:rFonts w:ascii="Times New Roman" w:eastAsia="Times New Roman" w:hAnsi="Times New Roman" w:cs="B Lotus"/>
                <w:sz w:val="28"/>
                <w:szCs w:val="28"/>
                <w:rtl/>
              </w:rPr>
              <w:t xml:space="preserve"> </w:t>
            </w:r>
            <w:r w:rsidRPr="0050397B">
              <w:rPr>
                <w:rFonts w:ascii="Times New Roman" w:eastAsia="Times New Roman" w:hAnsi="Times New Roman" w:cs="B Lotus" w:hint="eastAsia"/>
                <w:sz w:val="28"/>
                <w:szCs w:val="28"/>
                <w:rtl/>
              </w:rPr>
              <w:t>و</w:t>
            </w:r>
            <w:r w:rsidRPr="0050397B">
              <w:rPr>
                <w:rFonts w:ascii="Times New Roman" w:eastAsia="Times New Roman" w:hAnsi="Times New Roman" w:cs="B Lotus"/>
                <w:sz w:val="28"/>
                <w:szCs w:val="28"/>
                <w:rtl/>
              </w:rPr>
              <w:t xml:space="preserve"> </w:t>
            </w:r>
            <w:r w:rsidRPr="0050397B">
              <w:rPr>
                <w:rFonts w:ascii="Times New Roman" w:eastAsia="Times New Roman" w:hAnsi="Times New Roman" w:cs="B Lotus" w:hint="eastAsia"/>
                <w:sz w:val="28"/>
                <w:szCs w:val="28"/>
                <w:rtl/>
              </w:rPr>
              <w:t>صنوبر</w:t>
            </w:r>
            <w:r w:rsidRPr="0050397B">
              <w:rPr>
                <w:rFonts w:ascii="Times New Roman" w:eastAsia="Times New Roman" w:hAnsi="Times New Roman" w:cs="B Lotus"/>
                <w:sz w:val="28"/>
                <w:szCs w:val="28"/>
                <w:rtl/>
              </w:rPr>
              <w:t xml:space="preserve"> </w:t>
            </w:r>
            <w:r w:rsidRPr="0050397B">
              <w:rPr>
                <w:rFonts w:ascii="Times New Roman" w:eastAsia="Times New Roman" w:hAnsi="Times New Roman" w:cs="B Lotus" w:hint="eastAsia"/>
                <w:sz w:val="28"/>
                <w:szCs w:val="28"/>
                <w:rtl/>
              </w:rPr>
              <w:t>ا</w:t>
            </w:r>
            <w:r w:rsidRPr="0050397B">
              <w:rPr>
                <w:rFonts w:ascii="Times New Roman" w:eastAsia="Times New Roman" w:hAnsi="Times New Roman" w:cs="B Lotus" w:hint="cs"/>
                <w:sz w:val="28"/>
                <w:szCs w:val="28"/>
                <w:rtl/>
              </w:rPr>
              <w:t>ی</w:t>
            </w:r>
            <w:r w:rsidRPr="0050397B">
              <w:rPr>
                <w:rFonts w:ascii="Times New Roman" w:eastAsia="Times New Roman" w:hAnsi="Times New Roman" w:cs="B Lotus" w:hint="eastAsia"/>
                <w:sz w:val="28"/>
                <w:szCs w:val="28"/>
                <w:rtl/>
              </w:rPr>
              <w:t>ران</w:t>
            </w:r>
            <w:r w:rsidR="004B2EC8" w:rsidRPr="0050397B">
              <w:rPr>
                <w:rFonts w:ascii="Times New Roman" w:eastAsia="Times New Roman" w:hAnsi="Times New Roman" w:cs="B Lotus" w:hint="cs"/>
                <w:sz w:val="28"/>
                <w:szCs w:val="28"/>
                <w:rtl/>
              </w:rPr>
              <w:t>،</w:t>
            </w:r>
            <w:r w:rsidR="004B2EC8" w:rsidRPr="0050397B" w:rsidDel="004B2EC8">
              <w:rPr>
                <w:rFonts w:eastAsia="Times New Roman" w:cs="Calibri" w:hint="cs"/>
                <w:sz w:val="28"/>
                <w:szCs w:val="28"/>
                <w:rtl/>
              </w:rPr>
              <w:t xml:space="preserve"> </w:t>
            </w:r>
            <w:r w:rsidRPr="0050397B">
              <w:rPr>
                <w:rFonts w:ascii="Times New Roman" w:eastAsia="Times New Roman" w:hAnsi="Times New Roman" w:cs="B Lotus"/>
                <w:i/>
                <w:iCs/>
                <w:sz w:val="28"/>
                <w:szCs w:val="28"/>
                <w:rtl/>
              </w:rPr>
              <w:t>14</w:t>
            </w:r>
            <w:r w:rsidRPr="0050397B">
              <w:rPr>
                <w:rFonts w:ascii="Times New Roman" w:eastAsia="Times New Roman" w:hAnsi="Times New Roman" w:cs="B Lotus"/>
                <w:sz w:val="28"/>
                <w:szCs w:val="28"/>
                <w:rtl/>
              </w:rPr>
              <w:t>(1), 19-1.</w:t>
            </w:r>
          </w:p>
          <w:p w14:paraId="22823A24" w14:textId="77777777" w:rsidR="002A589D" w:rsidRPr="00CC0598" w:rsidRDefault="002A589D" w:rsidP="002A589D">
            <w:pPr>
              <w:pStyle w:val="NoSpacing"/>
              <w:bidi/>
              <w:spacing w:line="360" w:lineRule="auto"/>
              <w:jc w:val="both"/>
              <w:rPr>
                <w:rFonts w:ascii="Times New Roman" w:hAnsi="Times New Roman" w:cs="B Nazanin"/>
                <w:sz w:val="28"/>
                <w:szCs w:val="28"/>
                <w:lang w:bidi="fa-IR"/>
              </w:rPr>
            </w:pPr>
            <w:r w:rsidRPr="00CC0598">
              <w:rPr>
                <w:rFonts w:ascii="Times New Roman" w:hAnsi="Times New Roman" w:cs="B Nazanin" w:hint="eastAsia"/>
                <w:sz w:val="28"/>
                <w:szCs w:val="28"/>
                <w:rtl/>
                <w:lang w:bidi="fa-IR"/>
              </w:rPr>
              <w:t>جل</w:t>
            </w:r>
            <w:r w:rsidRPr="00CC0598">
              <w:rPr>
                <w:rFonts w:ascii="Times New Roman" w:hAnsi="Times New Roman" w:cs="B Nazanin" w:hint="cs"/>
                <w:sz w:val="28"/>
                <w:szCs w:val="28"/>
                <w:rtl/>
                <w:lang w:bidi="fa-IR"/>
              </w:rPr>
              <w:t>ی</w:t>
            </w:r>
            <w:r w:rsidRPr="00CC0598">
              <w:rPr>
                <w:rFonts w:ascii="Times New Roman" w:hAnsi="Times New Roman" w:cs="B Nazanin" w:hint="eastAsia"/>
                <w:sz w:val="28"/>
                <w:szCs w:val="28"/>
                <w:rtl/>
                <w:lang w:bidi="fa-IR"/>
              </w:rPr>
              <w:t>ل</w:t>
            </w:r>
            <w:r w:rsidRPr="00CC0598">
              <w:rPr>
                <w:rFonts w:ascii="Times New Roman" w:hAnsi="Times New Roman" w:cs="B Nazanin"/>
                <w:sz w:val="28"/>
                <w:szCs w:val="28"/>
                <w:lang w:bidi="fa-IR"/>
              </w:rPr>
              <w:softHyphen/>
            </w:r>
            <w:r w:rsidRPr="00CC0598">
              <w:rPr>
                <w:rFonts w:ascii="Times New Roman" w:hAnsi="Times New Roman" w:cs="B Nazanin" w:hint="eastAsia"/>
                <w:sz w:val="28"/>
                <w:szCs w:val="28"/>
                <w:rtl/>
                <w:lang w:bidi="fa-IR"/>
              </w:rPr>
              <w:t>مرند</w:t>
            </w:r>
            <w:r w:rsidRPr="00CC0598">
              <w:rPr>
                <w:rFonts w:ascii="Times New Roman" w:hAnsi="Times New Roman" w:cs="B Nazanin" w:hint="cs"/>
                <w:sz w:val="28"/>
                <w:szCs w:val="28"/>
                <w:rtl/>
                <w:lang w:bidi="fa-IR"/>
              </w:rPr>
              <w:t>ی</w:t>
            </w:r>
            <w:r w:rsidRPr="00CC0598">
              <w:rPr>
                <w:rFonts w:ascii="Times New Roman" w:hAnsi="Times New Roman" w:cs="B Nazanin" w:hint="eastAsia"/>
                <w:sz w:val="28"/>
                <w:szCs w:val="28"/>
                <w:rtl/>
                <w:lang w:bidi="fa-IR"/>
              </w:rPr>
              <w:t>،</w:t>
            </w:r>
            <w:r w:rsidRPr="00CC0598">
              <w:rPr>
                <w:rFonts w:ascii="Times New Roman" w:hAnsi="Times New Roman" w:cs="B Nazanin"/>
                <w:sz w:val="28"/>
                <w:szCs w:val="28"/>
                <w:rtl/>
                <w:lang w:bidi="fa-IR"/>
              </w:rPr>
              <w:t xml:space="preserve"> ر. 1392. ف</w:t>
            </w:r>
            <w:r w:rsidRPr="00CC0598">
              <w:rPr>
                <w:rFonts w:ascii="Times New Roman" w:hAnsi="Times New Roman" w:cs="B Nazanin" w:hint="cs"/>
                <w:sz w:val="28"/>
                <w:szCs w:val="28"/>
                <w:rtl/>
                <w:lang w:bidi="fa-IR"/>
              </w:rPr>
              <w:t>ی</w:t>
            </w:r>
            <w:r w:rsidRPr="00CC0598">
              <w:rPr>
                <w:rFonts w:ascii="Times New Roman" w:hAnsi="Times New Roman" w:cs="B Nazanin" w:hint="eastAsia"/>
                <w:sz w:val="28"/>
                <w:szCs w:val="28"/>
                <w:rtl/>
                <w:lang w:bidi="fa-IR"/>
              </w:rPr>
              <w:t>ز</w:t>
            </w:r>
            <w:r w:rsidRPr="00CC0598">
              <w:rPr>
                <w:rFonts w:ascii="Times New Roman" w:hAnsi="Times New Roman" w:cs="B Nazanin" w:hint="cs"/>
                <w:sz w:val="28"/>
                <w:szCs w:val="28"/>
                <w:rtl/>
                <w:lang w:bidi="fa-IR"/>
              </w:rPr>
              <w:t>ی</w:t>
            </w:r>
            <w:r w:rsidRPr="00CC0598">
              <w:rPr>
                <w:rFonts w:ascii="Times New Roman" w:hAnsi="Times New Roman" w:cs="B Nazanin" w:hint="eastAsia"/>
                <w:sz w:val="28"/>
                <w:szCs w:val="28"/>
                <w:rtl/>
                <w:lang w:bidi="fa-IR"/>
              </w:rPr>
              <w:t>ولوژ</w:t>
            </w:r>
            <w:r w:rsidRPr="00CC0598">
              <w:rPr>
                <w:rFonts w:ascii="Times New Roman" w:hAnsi="Times New Roman" w:cs="B Nazanin" w:hint="cs"/>
                <w:sz w:val="28"/>
                <w:szCs w:val="28"/>
                <w:rtl/>
                <w:lang w:bidi="fa-IR"/>
              </w:rPr>
              <w:t>ی</w:t>
            </w:r>
            <w:r w:rsidRPr="00CC0598">
              <w:rPr>
                <w:rFonts w:ascii="Times New Roman" w:hAnsi="Times New Roman" w:cs="B Nazanin"/>
                <w:sz w:val="28"/>
                <w:szCs w:val="28"/>
                <w:rtl/>
                <w:lang w:bidi="fa-IR"/>
              </w:rPr>
              <w:t xml:space="preserve"> پس از برداشت. انتشارات دانشگاه اروم</w:t>
            </w:r>
            <w:r w:rsidRPr="00CC0598">
              <w:rPr>
                <w:rFonts w:ascii="Times New Roman" w:hAnsi="Times New Roman" w:cs="B Nazanin" w:hint="cs"/>
                <w:sz w:val="28"/>
                <w:szCs w:val="28"/>
                <w:rtl/>
                <w:lang w:bidi="fa-IR"/>
              </w:rPr>
              <w:t>ی</w:t>
            </w:r>
            <w:r w:rsidRPr="00CC0598">
              <w:rPr>
                <w:rFonts w:ascii="Times New Roman" w:hAnsi="Times New Roman" w:cs="B Nazanin" w:hint="eastAsia"/>
                <w:sz w:val="28"/>
                <w:szCs w:val="28"/>
                <w:rtl/>
                <w:lang w:bidi="fa-IR"/>
              </w:rPr>
              <w:t>ه</w:t>
            </w:r>
            <w:r w:rsidRPr="00CC0598">
              <w:rPr>
                <w:rFonts w:ascii="Times New Roman" w:hAnsi="Times New Roman" w:cs="B Nazanin"/>
                <w:sz w:val="28"/>
                <w:szCs w:val="28"/>
                <w:rtl/>
                <w:lang w:bidi="fa-IR"/>
              </w:rPr>
              <w:t xml:space="preserve">. </w:t>
            </w:r>
            <w:r w:rsidRPr="00CC0598">
              <w:rPr>
                <w:rFonts w:ascii="Times New Roman" w:hAnsi="Times New Roman" w:cs="B Nazanin" w:hint="eastAsia"/>
                <w:sz w:val="28"/>
                <w:szCs w:val="28"/>
                <w:rtl/>
                <w:lang w:bidi="fa-IR"/>
              </w:rPr>
              <w:t>ص</w:t>
            </w:r>
            <w:r w:rsidRPr="00CC0598">
              <w:rPr>
                <w:rFonts w:ascii="Times New Roman" w:hAnsi="Times New Roman" w:cs="B Nazanin"/>
                <w:sz w:val="28"/>
                <w:szCs w:val="28"/>
                <w:rtl/>
                <w:lang w:bidi="fa-IR"/>
              </w:rPr>
              <w:t xml:space="preserve"> 236</w:t>
            </w:r>
            <w:r w:rsidRPr="00CC0598">
              <w:rPr>
                <w:rFonts w:ascii="Times New Roman" w:hAnsi="Times New Roman" w:cs="B Nazanin"/>
                <w:sz w:val="28"/>
                <w:szCs w:val="28"/>
                <w:lang w:bidi="fa-IR"/>
              </w:rPr>
              <w:t>.</w:t>
            </w:r>
          </w:p>
          <w:p w14:paraId="78FD2DFF" w14:textId="77777777" w:rsidR="00260000" w:rsidRPr="0050397B" w:rsidRDefault="00260000" w:rsidP="00260000">
            <w:pPr>
              <w:pStyle w:val="Caption"/>
              <w:spacing w:line="240" w:lineRule="auto"/>
              <w:ind w:firstLine="0"/>
              <w:jc w:val="both"/>
              <w:rPr>
                <w:rFonts w:cs="B Lotus"/>
                <w:color w:val="222222"/>
                <w:shd w:val="clear" w:color="auto" w:fill="FFFFFF"/>
                <w:rtl/>
                <w:cs/>
              </w:rPr>
            </w:pPr>
            <w:r w:rsidRPr="0050397B">
              <w:rPr>
                <w:rFonts w:cs="B Lotus"/>
                <w:color w:val="222222"/>
                <w:shd w:val="clear" w:color="auto" w:fill="FFFFFF"/>
                <w:rtl/>
              </w:rPr>
              <w:t>محمودی</w:t>
            </w:r>
            <w:r w:rsidRPr="0050397B">
              <w:rPr>
                <w:rFonts w:cs="B Lotus" w:hint="cs"/>
                <w:color w:val="222222"/>
                <w:shd w:val="clear" w:color="auto" w:fill="FFFFFF"/>
                <w:rtl/>
              </w:rPr>
              <w:t>، ر،</w:t>
            </w:r>
            <w:r w:rsidRPr="0050397B">
              <w:rPr>
                <w:rFonts w:cs="B Lotus"/>
                <w:color w:val="222222"/>
                <w:shd w:val="clear" w:color="auto" w:fill="FFFFFF"/>
                <w:rtl/>
              </w:rPr>
              <w:t xml:space="preserve"> ح</w:t>
            </w:r>
            <w:r w:rsidRPr="0050397B">
              <w:rPr>
                <w:rFonts w:cs="B Lotus" w:hint="cs"/>
                <w:color w:val="222222"/>
                <w:shd w:val="clear" w:color="auto" w:fill="FFFFFF"/>
                <w:rtl/>
              </w:rPr>
              <w:t>سنی،</w:t>
            </w:r>
            <w:r w:rsidRPr="0050397B">
              <w:rPr>
                <w:rFonts w:cs="B Lotus"/>
                <w:color w:val="222222"/>
                <w:shd w:val="clear" w:color="auto" w:fill="FFFFFF"/>
                <w:rtl/>
              </w:rPr>
              <w:t xml:space="preserve"> د</w:t>
            </w:r>
            <w:r w:rsidRPr="0050397B">
              <w:rPr>
                <w:rFonts w:cs="B Lotus" w:hint="cs"/>
                <w:color w:val="222222"/>
                <w:shd w:val="clear" w:color="auto" w:fill="FFFFFF"/>
                <w:rtl/>
              </w:rPr>
              <w:t>،</w:t>
            </w:r>
            <w:r w:rsidRPr="0050397B">
              <w:rPr>
                <w:rFonts w:cs="B Lotus"/>
                <w:color w:val="222222"/>
                <w:shd w:val="clear" w:color="auto" w:fill="FFFFFF"/>
                <w:rtl/>
              </w:rPr>
              <w:t xml:space="preserve"> امیری</w:t>
            </w:r>
            <w:r w:rsidRPr="0050397B">
              <w:rPr>
                <w:rFonts w:cs="B Lotus" w:hint="cs"/>
                <w:color w:val="222222"/>
                <w:shd w:val="clear" w:color="auto" w:fill="FFFFFF"/>
                <w:rtl/>
              </w:rPr>
              <w:t xml:space="preserve">، </w:t>
            </w:r>
            <w:r w:rsidRPr="0050397B">
              <w:rPr>
                <w:rFonts w:cs="B Lotus"/>
                <w:color w:val="222222"/>
                <w:shd w:val="clear" w:color="auto" w:fill="FFFFFF"/>
                <w:rtl/>
              </w:rPr>
              <w:t>ا</w:t>
            </w:r>
            <w:r w:rsidRPr="0050397B">
              <w:rPr>
                <w:rFonts w:cs="B Lotus" w:hint="cs"/>
                <w:color w:val="222222"/>
                <w:shd w:val="clear" w:color="auto" w:fill="FFFFFF"/>
                <w:rtl/>
              </w:rPr>
              <w:t xml:space="preserve"> و </w:t>
            </w:r>
            <w:r w:rsidRPr="0050397B">
              <w:rPr>
                <w:rFonts w:cs="B Lotus"/>
                <w:color w:val="222222"/>
                <w:shd w:val="clear" w:color="auto" w:fill="FFFFFF"/>
                <w:rtl/>
              </w:rPr>
              <w:t>آقایی</w:t>
            </w:r>
            <w:r w:rsidRPr="0050397B">
              <w:rPr>
                <w:rFonts w:cs="B Lotus" w:hint="cs"/>
                <w:color w:val="222222"/>
                <w:shd w:val="clear" w:color="auto" w:fill="FFFFFF"/>
                <w:rtl/>
              </w:rPr>
              <w:t>، آ</w:t>
            </w:r>
            <w:r w:rsidRPr="0050397B">
              <w:rPr>
                <w:rFonts w:cs="B Lotus"/>
                <w:color w:val="222222"/>
                <w:shd w:val="clear" w:color="auto" w:fill="FFFFFF"/>
                <w:rtl/>
              </w:rPr>
              <w:t xml:space="preserve">. </w:t>
            </w:r>
            <w:r w:rsidRPr="0050397B">
              <w:rPr>
                <w:rFonts w:cs="B Lotus" w:hint="cs"/>
                <w:color w:val="222222"/>
                <w:shd w:val="clear" w:color="auto" w:fill="FFFFFF"/>
                <w:rtl/>
              </w:rPr>
              <w:t>1393</w:t>
            </w:r>
            <w:r w:rsidRPr="0050397B">
              <w:rPr>
                <w:rFonts w:cs="B Lotus"/>
                <w:color w:val="222222"/>
                <w:shd w:val="clear" w:color="auto" w:fill="FFFFFF"/>
                <w:rtl/>
              </w:rPr>
              <w:t>. مقایسه خصوصیات و عملکرد میوه برخی ژنوتیپ‌های انتخابی گردوی ایرانی (</w:t>
            </w:r>
            <w:r w:rsidRPr="0050397B">
              <w:rPr>
                <w:rFonts w:cs="B Lotus"/>
                <w:i/>
                <w:iCs/>
                <w:color w:val="222222"/>
                <w:shd w:val="clear" w:color="auto" w:fill="FFFFFF"/>
              </w:rPr>
              <w:t xml:space="preserve">Juglans regia </w:t>
            </w:r>
            <w:r w:rsidRPr="0050397B">
              <w:rPr>
                <w:rFonts w:cs="B Lotus"/>
                <w:color w:val="222222"/>
                <w:shd w:val="clear" w:color="auto" w:fill="FFFFFF"/>
              </w:rPr>
              <w:t>L</w:t>
            </w:r>
            <w:r w:rsidRPr="0050397B">
              <w:rPr>
                <w:rFonts w:cs="B Lotus"/>
                <w:color w:val="222222"/>
                <w:shd w:val="clear" w:color="auto" w:fill="FFFFFF"/>
                <w:rtl/>
              </w:rPr>
              <w:t>.) با ارقام خارجی.</w:t>
            </w:r>
            <w:r w:rsidRPr="0050397B">
              <w:rPr>
                <w:rFonts w:cs="B Lotus"/>
                <w:i/>
                <w:iCs/>
                <w:color w:val="222222"/>
                <w:shd w:val="clear" w:color="auto" w:fill="FFFFFF"/>
                <w:rtl/>
              </w:rPr>
              <w:t xml:space="preserve"> </w:t>
            </w:r>
            <w:r w:rsidRPr="0050397B">
              <w:rPr>
                <w:rFonts w:cs="B Lotus"/>
                <w:color w:val="222222"/>
                <w:shd w:val="clear" w:color="auto" w:fill="FFFFFF"/>
                <w:rtl/>
              </w:rPr>
              <w:t>نهال و بذر,</w:t>
            </w:r>
            <w:r w:rsidRPr="0050397B">
              <w:rPr>
                <w:rFonts w:cs="B Lotus"/>
                <w:i/>
                <w:iCs/>
                <w:color w:val="222222"/>
                <w:shd w:val="clear" w:color="auto" w:fill="FFFFFF"/>
                <w:rtl/>
              </w:rPr>
              <w:t xml:space="preserve"> </w:t>
            </w:r>
            <w:r w:rsidRPr="0050397B">
              <w:rPr>
                <w:rFonts w:cs="B Lotus"/>
                <w:color w:val="222222"/>
                <w:shd w:val="clear" w:color="auto" w:fill="FFFFFF"/>
                <w:rtl/>
              </w:rPr>
              <w:t>441-456.</w:t>
            </w:r>
            <w:r w:rsidRPr="0050397B">
              <w:rPr>
                <w:rFonts w:cs="B Lotus"/>
                <w:color w:val="222222"/>
                <w:shd w:val="clear" w:color="auto" w:fill="FFFFFF"/>
                <w:cs/>
              </w:rPr>
              <w:t>‎</w:t>
            </w:r>
            <w:r w:rsidR="007B2FA9" w:rsidRPr="0050397B">
              <w:rPr>
                <w:rFonts w:cs="B Lotus" w:hint="cs"/>
                <w:color w:val="222222"/>
                <w:shd w:val="clear" w:color="auto" w:fill="FFFFFF"/>
                <w:rtl/>
                <w:cs/>
              </w:rPr>
              <w:t>.</w:t>
            </w:r>
          </w:p>
          <w:p w14:paraId="23DA9550" w14:textId="0CAFF8A0" w:rsidR="007B2FA9" w:rsidRPr="00CC0598" w:rsidRDefault="007B2FA9" w:rsidP="007B2FA9">
            <w:pPr>
              <w:shd w:val="clear" w:color="auto" w:fill="FFFFFF"/>
              <w:bidi/>
              <w:spacing w:after="0" w:line="240" w:lineRule="auto"/>
              <w:rPr>
                <w:rFonts w:ascii="Times New Roman" w:eastAsia="Times New Roman" w:hAnsi="Times New Roman" w:cs="Times New Roman"/>
                <w:i/>
                <w:iCs/>
                <w:color w:val="000000"/>
                <w:sz w:val="24"/>
                <w:szCs w:val="24"/>
                <w:rtl/>
              </w:rPr>
            </w:pPr>
            <w:r w:rsidRPr="0050397B">
              <w:rPr>
                <w:rFonts w:ascii="Roboto" w:eastAsia="Times New Roman" w:hAnsi="Roboto" w:cs="B Lotus"/>
                <w:color w:val="000000"/>
                <w:sz w:val="32"/>
                <w:szCs w:val="28"/>
                <w:rtl/>
              </w:rPr>
              <w:t>قادری</w:t>
            </w:r>
            <w:r w:rsidR="004B2EC8" w:rsidRPr="0050397B">
              <w:rPr>
                <w:rFonts w:ascii="Roboto" w:eastAsia="Times New Roman" w:hAnsi="Roboto" w:cs="B Lotus" w:hint="cs"/>
                <w:color w:val="000000"/>
                <w:sz w:val="32"/>
                <w:szCs w:val="28"/>
                <w:rtl/>
              </w:rPr>
              <w:t>، ج.،</w:t>
            </w:r>
            <w:r w:rsidRPr="0050397B">
              <w:rPr>
                <w:rFonts w:ascii="Roboto" w:eastAsia="Times New Roman" w:hAnsi="Roboto" w:cs="B Lotus"/>
                <w:color w:val="000000"/>
                <w:sz w:val="32"/>
                <w:szCs w:val="28"/>
                <w:rtl/>
              </w:rPr>
              <w:t xml:space="preserve"> ملکوتی</w:t>
            </w:r>
            <w:r w:rsidR="004B2EC8" w:rsidRPr="0050397B">
              <w:rPr>
                <w:rFonts w:ascii="Roboto" w:eastAsia="Times New Roman" w:hAnsi="Roboto" w:cs="B Lotus" w:hint="cs"/>
                <w:color w:val="000000"/>
                <w:sz w:val="32"/>
                <w:szCs w:val="28"/>
                <w:rtl/>
              </w:rPr>
              <w:t>، م.ج.،</w:t>
            </w:r>
            <w:r w:rsidRPr="0050397B">
              <w:rPr>
                <w:rFonts w:ascii="Roboto" w:eastAsia="Times New Roman" w:hAnsi="Roboto" w:cs="B Lotus"/>
                <w:color w:val="000000"/>
                <w:sz w:val="32"/>
                <w:szCs w:val="28"/>
                <w:rtl/>
              </w:rPr>
              <w:t xml:space="preserve"> خاوازی</w:t>
            </w:r>
            <w:r w:rsidR="004B2EC8" w:rsidRPr="0050397B">
              <w:rPr>
                <w:rFonts w:ascii="Roboto" w:eastAsia="Times New Roman" w:hAnsi="Roboto" w:cs="B Lotus" w:hint="cs"/>
                <w:color w:val="000000"/>
                <w:sz w:val="32"/>
                <w:szCs w:val="28"/>
                <w:rtl/>
              </w:rPr>
              <w:t>، ک.،</w:t>
            </w:r>
            <w:r w:rsidRPr="0050397B">
              <w:rPr>
                <w:rFonts w:ascii="Roboto" w:eastAsia="Times New Roman" w:hAnsi="Roboto" w:cs="B Lotus" w:hint="cs"/>
                <w:color w:val="000000"/>
                <w:sz w:val="32"/>
                <w:szCs w:val="28"/>
                <w:rtl/>
              </w:rPr>
              <w:t xml:space="preserve"> </w:t>
            </w:r>
            <w:r w:rsidRPr="0050397B">
              <w:rPr>
                <w:rFonts w:ascii="Roboto" w:eastAsia="Times New Roman" w:hAnsi="Roboto" w:cs="B Lotus"/>
                <w:color w:val="000000"/>
                <w:sz w:val="32"/>
                <w:szCs w:val="28"/>
                <w:rtl/>
              </w:rPr>
              <w:t>داوودی</w:t>
            </w:r>
            <w:r w:rsidR="004B2EC8" w:rsidRPr="0050397B">
              <w:rPr>
                <w:rFonts w:ascii="Roboto" w:eastAsia="Times New Roman" w:hAnsi="Roboto" w:cs="B Lotus" w:hint="cs"/>
                <w:color w:val="000000"/>
                <w:sz w:val="32"/>
                <w:szCs w:val="28"/>
                <w:rtl/>
              </w:rPr>
              <w:t>، م.ح.</w:t>
            </w:r>
            <w:r w:rsidRPr="0050397B">
              <w:rPr>
                <w:rFonts w:ascii="Roboto" w:eastAsia="Times New Roman" w:hAnsi="Roboto" w:cs="B Lotus"/>
                <w:color w:val="000000"/>
                <w:sz w:val="32"/>
                <w:szCs w:val="28"/>
                <w:rtl/>
              </w:rPr>
              <w:t>(1398). بررسی اثر کاربرد گوگرد عنصری بر عملکرد و برخی از ویژگی های کیفی گندم آبی</w:t>
            </w:r>
            <w:r w:rsidRPr="0050397B">
              <w:rPr>
                <w:rFonts w:ascii="Roboto" w:eastAsia="Times New Roman" w:hAnsi="Roboto" w:cs="Times New Roman"/>
                <w:color w:val="000000"/>
                <w:sz w:val="32"/>
                <w:szCs w:val="32"/>
                <w:rtl/>
              </w:rPr>
              <w:t xml:space="preserve"> </w:t>
            </w:r>
            <w:r w:rsidRPr="00CC0598">
              <w:rPr>
                <w:rFonts w:ascii="Times New Roman" w:eastAsia="Times New Roman" w:hAnsi="Times New Roman" w:cs="Times New Roman"/>
                <w:i/>
                <w:iCs/>
                <w:color w:val="000000"/>
                <w:sz w:val="24"/>
                <w:szCs w:val="24"/>
                <w:rtl/>
              </w:rPr>
              <w:t xml:space="preserve">(. </w:t>
            </w:r>
            <w:r w:rsidRPr="00CC0598">
              <w:rPr>
                <w:rFonts w:ascii="Times New Roman" w:eastAsia="Times New Roman" w:hAnsi="Times New Roman" w:cs="Times New Roman"/>
                <w:i/>
                <w:iCs/>
                <w:color w:val="000000"/>
                <w:sz w:val="24"/>
                <w:szCs w:val="24"/>
              </w:rPr>
              <w:t xml:space="preserve">Triticum </w:t>
            </w:r>
            <w:proofErr w:type="spellStart"/>
            <w:r w:rsidRPr="00CC0598">
              <w:rPr>
                <w:rFonts w:ascii="Times New Roman" w:eastAsia="Times New Roman" w:hAnsi="Times New Roman" w:cs="Times New Roman"/>
                <w:i/>
                <w:iCs/>
                <w:color w:val="000000"/>
                <w:sz w:val="24"/>
                <w:szCs w:val="24"/>
              </w:rPr>
              <w:t>astivum</w:t>
            </w:r>
            <w:proofErr w:type="spellEnd"/>
            <w:r w:rsidRPr="00CC0598">
              <w:rPr>
                <w:rFonts w:ascii="Times New Roman" w:eastAsia="Times New Roman" w:hAnsi="Times New Roman" w:cs="Times New Roman"/>
                <w:i/>
                <w:iCs/>
                <w:color w:val="000000"/>
                <w:sz w:val="24"/>
                <w:szCs w:val="24"/>
              </w:rPr>
              <w:t xml:space="preserve"> </w:t>
            </w:r>
            <w:r w:rsidRPr="001D5C04">
              <w:rPr>
                <w:rFonts w:ascii="Times New Roman" w:eastAsia="Times New Roman" w:hAnsi="Times New Roman" w:cs="Times New Roman"/>
                <w:color w:val="000000"/>
                <w:sz w:val="24"/>
                <w:szCs w:val="24"/>
              </w:rPr>
              <w:t>L</w:t>
            </w:r>
            <w:r w:rsidRPr="00CC0598">
              <w:rPr>
                <w:rFonts w:ascii="Times New Roman" w:eastAsia="Times New Roman" w:hAnsi="Times New Roman" w:cs="Times New Roman"/>
                <w:i/>
                <w:iCs/>
                <w:color w:val="000000"/>
                <w:sz w:val="24"/>
                <w:szCs w:val="24"/>
                <w:rtl/>
              </w:rPr>
              <w:t>)</w:t>
            </w:r>
            <w:r w:rsidR="00E2705B" w:rsidRPr="00CC0598">
              <w:rPr>
                <w:rFonts w:ascii="Times New Roman" w:eastAsia="Times New Roman" w:hAnsi="Times New Roman" w:cs="Times New Roman"/>
                <w:i/>
                <w:iCs/>
                <w:color w:val="000000"/>
                <w:sz w:val="24"/>
                <w:szCs w:val="24"/>
                <w:rtl/>
              </w:rPr>
              <w:t>.</w:t>
            </w:r>
          </w:p>
          <w:p w14:paraId="139ED357" w14:textId="10250550" w:rsidR="007B2FA9" w:rsidRPr="00CC0598" w:rsidRDefault="00E2705B" w:rsidP="00E2705B">
            <w:pPr>
              <w:bidi/>
              <w:rPr>
                <w:rFonts w:cs="B Lotus"/>
                <w:sz w:val="28"/>
                <w:szCs w:val="28"/>
                <w:rtl/>
                <w:cs/>
              </w:rPr>
            </w:pPr>
            <w:r w:rsidRPr="00CC0598">
              <w:rPr>
                <w:rFonts w:cs="B Lotus" w:hint="cs"/>
                <w:sz w:val="28"/>
                <w:szCs w:val="28"/>
                <w:rtl/>
              </w:rPr>
              <w:t>کاویانی</w:t>
            </w:r>
            <w:r w:rsidR="0059583A">
              <w:rPr>
                <w:rFonts w:cs="B Lotus" w:hint="cs"/>
                <w:sz w:val="28"/>
                <w:szCs w:val="28"/>
                <w:rtl/>
              </w:rPr>
              <w:t>، ب.،</w:t>
            </w:r>
            <w:r w:rsidRPr="00CC0598">
              <w:rPr>
                <w:rFonts w:cs="B Lotus"/>
                <w:sz w:val="28"/>
                <w:szCs w:val="28"/>
                <w:rtl/>
              </w:rPr>
              <w:t xml:space="preserve"> </w:t>
            </w:r>
            <w:r w:rsidRPr="00CC0598">
              <w:rPr>
                <w:rFonts w:cs="B Lotus" w:hint="cs"/>
                <w:sz w:val="28"/>
                <w:szCs w:val="28"/>
                <w:rtl/>
              </w:rPr>
              <w:t>انصاری</w:t>
            </w:r>
            <w:r w:rsidR="0059583A">
              <w:rPr>
                <w:rFonts w:cs="B Lotus" w:hint="cs"/>
                <w:sz w:val="28"/>
                <w:szCs w:val="28"/>
                <w:rtl/>
              </w:rPr>
              <w:t>، ر.،</w:t>
            </w:r>
            <w:r w:rsidRPr="00CC0598">
              <w:rPr>
                <w:rFonts w:cs="B Lotus"/>
                <w:sz w:val="28"/>
                <w:szCs w:val="28"/>
                <w:rtl/>
              </w:rPr>
              <w:t xml:space="preserve"> </w:t>
            </w:r>
            <w:r w:rsidRPr="00CC0598">
              <w:rPr>
                <w:rFonts w:cs="B Lotus" w:hint="cs"/>
                <w:sz w:val="28"/>
                <w:szCs w:val="28"/>
                <w:rtl/>
              </w:rPr>
              <w:t>خیاطی</w:t>
            </w:r>
            <w:r w:rsidRPr="00CC0598">
              <w:rPr>
                <w:rFonts w:cs="B Lotus"/>
                <w:sz w:val="28"/>
                <w:szCs w:val="28"/>
                <w:rtl/>
              </w:rPr>
              <w:t xml:space="preserve"> </w:t>
            </w:r>
            <w:r w:rsidRPr="00CC0598">
              <w:rPr>
                <w:rFonts w:cs="B Lotus" w:hint="cs"/>
                <w:sz w:val="28"/>
                <w:szCs w:val="28"/>
                <w:rtl/>
              </w:rPr>
              <w:t>بابایی</w:t>
            </w:r>
            <w:r w:rsidR="0059583A">
              <w:rPr>
                <w:rFonts w:cs="B Lotus" w:hint="cs"/>
                <w:sz w:val="28"/>
                <w:szCs w:val="28"/>
                <w:rtl/>
              </w:rPr>
              <w:t>،</w:t>
            </w:r>
            <w:r w:rsidRPr="00CC0598">
              <w:rPr>
                <w:rFonts w:cs="B Lotus"/>
                <w:sz w:val="28"/>
                <w:szCs w:val="28"/>
                <w:rtl/>
              </w:rPr>
              <w:t xml:space="preserve"> </w:t>
            </w:r>
            <w:r w:rsidR="0059583A">
              <w:rPr>
                <w:rFonts w:cs="B Lotus" w:hint="cs"/>
                <w:sz w:val="28"/>
                <w:szCs w:val="28"/>
                <w:rtl/>
              </w:rPr>
              <w:t xml:space="preserve">س.، </w:t>
            </w:r>
            <w:r w:rsidRPr="00CC0598">
              <w:rPr>
                <w:rFonts w:cs="B Lotus" w:hint="cs"/>
                <w:sz w:val="28"/>
                <w:szCs w:val="28"/>
                <w:rtl/>
              </w:rPr>
              <w:t>عابدینی</w:t>
            </w:r>
            <w:r w:rsidRPr="00CC0598">
              <w:rPr>
                <w:rFonts w:cs="B Lotus"/>
                <w:sz w:val="28"/>
                <w:szCs w:val="28"/>
                <w:rtl/>
              </w:rPr>
              <w:t xml:space="preserve"> </w:t>
            </w:r>
            <w:r w:rsidRPr="00CC0598">
              <w:rPr>
                <w:rFonts w:cs="B Lotus" w:hint="cs"/>
                <w:sz w:val="28"/>
                <w:szCs w:val="28"/>
                <w:rtl/>
              </w:rPr>
              <w:t>آبکسری</w:t>
            </w:r>
            <w:r w:rsidR="0059583A">
              <w:rPr>
                <w:rFonts w:cs="B Lotus" w:hint="cs"/>
                <w:sz w:val="28"/>
                <w:szCs w:val="28"/>
                <w:rtl/>
              </w:rPr>
              <w:t>،</w:t>
            </w:r>
            <w:r w:rsidRPr="00CC0598">
              <w:rPr>
                <w:rFonts w:cs="B Lotus"/>
                <w:sz w:val="28"/>
                <w:szCs w:val="28"/>
                <w:rtl/>
              </w:rPr>
              <w:t xml:space="preserve"> </w:t>
            </w:r>
            <w:r w:rsidR="0059583A">
              <w:rPr>
                <w:rFonts w:cs="B Lotus" w:hint="cs"/>
                <w:sz w:val="28"/>
                <w:szCs w:val="28"/>
                <w:rtl/>
              </w:rPr>
              <w:t xml:space="preserve">ح.، </w:t>
            </w:r>
            <w:r w:rsidRPr="00CC0598">
              <w:rPr>
                <w:rFonts w:cs="B Lotus" w:hint="cs"/>
                <w:sz w:val="28"/>
                <w:szCs w:val="28"/>
                <w:rtl/>
              </w:rPr>
              <w:t>انصاری</w:t>
            </w:r>
            <w:r w:rsidR="00D11970">
              <w:rPr>
                <w:rFonts w:cs="B Lotus" w:hint="cs"/>
                <w:sz w:val="28"/>
                <w:szCs w:val="28"/>
                <w:rtl/>
              </w:rPr>
              <w:t>، م.ح.</w:t>
            </w:r>
            <w:r w:rsidRPr="00CC0598">
              <w:rPr>
                <w:rFonts w:cs="B Lotus"/>
                <w:sz w:val="28"/>
                <w:szCs w:val="28"/>
                <w:rtl/>
              </w:rPr>
              <w:t xml:space="preserve"> (1401). اثر محلول‌پاشی توأم کلسیم و پتاسیم بر عمر انبارمانی و کیفیت میوه‌ی پرتقال رقم تامسون ناول. پژوهش‌های تولید گیاهی, 29(4), 63-82</w:t>
            </w:r>
            <w:r w:rsidRPr="00CC0598">
              <w:rPr>
                <w:rFonts w:cs="B Lotus"/>
                <w:sz w:val="28"/>
                <w:szCs w:val="28"/>
              </w:rPr>
              <w:t>.</w:t>
            </w:r>
          </w:p>
          <w:p w14:paraId="4F1E69B3" w14:textId="77777777" w:rsidR="002A589D" w:rsidRPr="00CC0598" w:rsidRDefault="002A589D" w:rsidP="002A589D">
            <w:pPr>
              <w:pStyle w:val="NoSpacing"/>
              <w:bidi/>
              <w:spacing w:line="360" w:lineRule="auto"/>
              <w:jc w:val="both"/>
              <w:rPr>
                <w:rFonts w:ascii="Times New Roman" w:hAnsi="Times New Roman" w:cs="B Lotus"/>
                <w:sz w:val="28"/>
                <w:szCs w:val="28"/>
                <w:lang w:bidi="fa-IR"/>
              </w:rPr>
            </w:pPr>
            <w:r w:rsidRPr="00CC0598">
              <w:rPr>
                <w:rFonts w:ascii="Times New Roman" w:hAnsi="Times New Roman" w:cs="B Lotus" w:hint="eastAsia"/>
                <w:sz w:val="28"/>
                <w:szCs w:val="28"/>
                <w:rtl/>
                <w:lang w:bidi="fa-IR"/>
              </w:rPr>
              <w:lastRenderedPageBreak/>
              <w:t>ملکوت</w:t>
            </w:r>
            <w:r w:rsidRPr="00CC0598">
              <w:rPr>
                <w:rFonts w:ascii="Times New Roman" w:hAnsi="Times New Roman" w:cs="B Lotus" w:hint="cs"/>
                <w:sz w:val="28"/>
                <w:szCs w:val="28"/>
                <w:rtl/>
                <w:lang w:bidi="fa-IR"/>
              </w:rPr>
              <w:t>ی</w:t>
            </w:r>
            <w:r w:rsidRPr="00CC0598">
              <w:rPr>
                <w:rFonts w:ascii="Times New Roman" w:hAnsi="Times New Roman" w:cs="B Lotus" w:hint="eastAsia"/>
                <w:sz w:val="28"/>
                <w:szCs w:val="28"/>
                <w:rtl/>
                <w:lang w:bidi="fa-IR"/>
              </w:rPr>
              <w:t>،</w:t>
            </w:r>
            <w:r w:rsidRPr="00CC0598">
              <w:rPr>
                <w:rFonts w:ascii="Times New Roman" w:hAnsi="Times New Roman" w:cs="B Lotus"/>
                <w:sz w:val="28"/>
                <w:szCs w:val="28"/>
                <w:rtl/>
                <w:lang w:bidi="fa-IR"/>
              </w:rPr>
              <w:t xml:space="preserve"> </w:t>
            </w:r>
            <w:r w:rsidRPr="00CC0598">
              <w:rPr>
                <w:rFonts w:ascii="Times New Roman" w:hAnsi="Times New Roman" w:cs="B Lotus" w:hint="eastAsia"/>
                <w:sz w:val="28"/>
                <w:szCs w:val="28"/>
                <w:rtl/>
                <w:lang w:bidi="fa-IR"/>
              </w:rPr>
              <w:t>م</w:t>
            </w:r>
            <w:r w:rsidRPr="00CC0598">
              <w:rPr>
                <w:rFonts w:ascii="Times New Roman" w:hAnsi="Times New Roman" w:cs="B Lotus"/>
                <w:sz w:val="28"/>
                <w:szCs w:val="28"/>
                <w:rtl/>
                <w:lang w:bidi="fa-IR"/>
              </w:rPr>
              <w:t xml:space="preserve">. </w:t>
            </w:r>
            <w:r w:rsidRPr="00CC0598">
              <w:rPr>
                <w:rFonts w:ascii="Times New Roman" w:hAnsi="Times New Roman" w:cs="B Lotus" w:hint="eastAsia"/>
                <w:sz w:val="28"/>
                <w:szCs w:val="28"/>
                <w:rtl/>
                <w:lang w:bidi="fa-IR"/>
              </w:rPr>
              <w:t>ج</w:t>
            </w:r>
            <w:r w:rsidRPr="00CC0598">
              <w:rPr>
                <w:rFonts w:ascii="Times New Roman" w:hAnsi="Times New Roman" w:cs="B Lotus"/>
                <w:sz w:val="28"/>
                <w:szCs w:val="28"/>
                <w:rtl/>
                <w:lang w:bidi="fa-IR"/>
              </w:rPr>
              <w:t xml:space="preserve">.، 1375. </w:t>
            </w:r>
            <w:r w:rsidRPr="00CC0598">
              <w:rPr>
                <w:rFonts w:ascii="Times New Roman" w:hAnsi="Times New Roman" w:cs="B Lotus" w:hint="eastAsia"/>
                <w:sz w:val="28"/>
                <w:szCs w:val="28"/>
                <w:rtl/>
                <w:lang w:bidi="fa-IR"/>
              </w:rPr>
              <w:t>کشاورز</w:t>
            </w:r>
            <w:r w:rsidRPr="00CC0598">
              <w:rPr>
                <w:rFonts w:ascii="Times New Roman" w:hAnsi="Times New Roman" w:cs="B Lotus" w:hint="cs"/>
                <w:sz w:val="28"/>
                <w:szCs w:val="28"/>
                <w:rtl/>
                <w:lang w:bidi="fa-IR"/>
              </w:rPr>
              <w:t>ی</w:t>
            </w:r>
            <w:r w:rsidRPr="00CC0598">
              <w:rPr>
                <w:rFonts w:ascii="Times New Roman" w:hAnsi="Times New Roman" w:cs="B Lotus"/>
                <w:sz w:val="28"/>
                <w:szCs w:val="28"/>
                <w:rtl/>
                <w:lang w:bidi="fa-IR"/>
              </w:rPr>
              <w:t xml:space="preserve"> </w:t>
            </w:r>
            <w:r w:rsidRPr="00CC0598">
              <w:rPr>
                <w:rFonts w:ascii="Times New Roman" w:hAnsi="Times New Roman" w:cs="B Lotus" w:hint="eastAsia"/>
                <w:sz w:val="28"/>
                <w:szCs w:val="28"/>
                <w:rtl/>
                <w:lang w:bidi="fa-IR"/>
              </w:rPr>
              <w:t>پا</w:t>
            </w:r>
            <w:r w:rsidRPr="00CC0598">
              <w:rPr>
                <w:rFonts w:ascii="Times New Roman" w:hAnsi="Times New Roman" w:cs="B Lotus" w:hint="cs"/>
                <w:sz w:val="28"/>
                <w:szCs w:val="28"/>
                <w:rtl/>
                <w:lang w:bidi="fa-IR"/>
              </w:rPr>
              <w:t>ی</w:t>
            </w:r>
            <w:r w:rsidRPr="00CC0598">
              <w:rPr>
                <w:rFonts w:ascii="Times New Roman" w:hAnsi="Times New Roman" w:cs="B Lotus" w:hint="eastAsia"/>
                <w:sz w:val="28"/>
                <w:szCs w:val="28"/>
                <w:rtl/>
                <w:lang w:bidi="fa-IR"/>
              </w:rPr>
              <w:t>دارو</w:t>
            </w:r>
            <w:r w:rsidRPr="00CC0598">
              <w:rPr>
                <w:rFonts w:ascii="Times New Roman" w:hAnsi="Times New Roman" w:cs="B Lotus"/>
                <w:sz w:val="28"/>
                <w:szCs w:val="28"/>
                <w:rtl/>
                <w:lang w:bidi="fa-IR"/>
              </w:rPr>
              <w:t xml:space="preserve"> </w:t>
            </w:r>
            <w:r w:rsidRPr="00CC0598">
              <w:rPr>
                <w:rFonts w:ascii="Times New Roman" w:hAnsi="Times New Roman" w:cs="B Lotus" w:hint="eastAsia"/>
                <w:sz w:val="28"/>
                <w:szCs w:val="28"/>
                <w:rtl/>
                <w:lang w:bidi="fa-IR"/>
              </w:rPr>
              <w:t>افزا</w:t>
            </w:r>
            <w:r w:rsidRPr="00CC0598">
              <w:rPr>
                <w:rFonts w:ascii="Times New Roman" w:hAnsi="Times New Roman" w:cs="B Lotus" w:hint="cs"/>
                <w:sz w:val="28"/>
                <w:szCs w:val="28"/>
                <w:rtl/>
                <w:lang w:bidi="fa-IR"/>
              </w:rPr>
              <w:t>ی</w:t>
            </w:r>
            <w:r w:rsidRPr="00CC0598">
              <w:rPr>
                <w:rFonts w:ascii="Times New Roman" w:hAnsi="Times New Roman" w:cs="B Lotus" w:hint="eastAsia"/>
                <w:sz w:val="28"/>
                <w:szCs w:val="28"/>
                <w:rtl/>
                <w:lang w:bidi="fa-IR"/>
              </w:rPr>
              <w:t>ش</w:t>
            </w:r>
            <w:r w:rsidRPr="00CC0598">
              <w:rPr>
                <w:rFonts w:ascii="Times New Roman" w:hAnsi="Times New Roman" w:cs="B Lotus"/>
                <w:sz w:val="28"/>
                <w:szCs w:val="28"/>
                <w:rtl/>
                <w:lang w:bidi="fa-IR"/>
              </w:rPr>
              <w:t xml:space="preserve"> </w:t>
            </w:r>
            <w:r w:rsidRPr="00CC0598">
              <w:rPr>
                <w:rFonts w:ascii="Times New Roman" w:hAnsi="Times New Roman" w:cs="B Lotus" w:hint="eastAsia"/>
                <w:sz w:val="28"/>
                <w:szCs w:val="28"/>
                <w:rtl/>
                <w:lang w:bidi="fa-IR"/>
              </w:rPr>
              <w:t>عملکرد</w:t>
            </w:r>
            <w:r w:rsidRPr="00CC0598">
              <w:rPr>
                <w:rFonts w:ascii="Times New Roman" w:hAnsi="Times New Roman" w:cs="B Lotus"/>
                <w:sz w:val="28"/>
                <w:szCs w:val="28"/>
                <w:rtl/>
                <w:lang w:bidi="fa-IR"/>
              </w:rPr>
              <w:t xml:space="preserve"> </w:t>
            </w:r>
            <w:r w:rsidRPr="00CC0598">
              <w:rPr>
                <w:rFonts w:ascii="Times New Roman" w:hAnsi="Times New Roman" w:cs="B Lotus" w:hint="eastAsia"/>
                <w:sz w:val="28"/>
                <w:szCs w:val="28"/>
                <w:rtl/>
                <w:lang w:bidi="fa-IR"/>
              </w:rPr>
              <w:t>با</w:t>
            </w:r>
            <w:r w:rsidRPr="00CC0598">
              <w:rPr>
                <w:rFonts w:ascii="Times New Roman" w:hAnsi="Times New Roman" w:cs="B Lotus"/>
                <w:sz w:val="28"/>
                <w:szCs w:val="28"/>
                <w:rtl/>
                <w:lang w:bidi="fa-IR"/>
              </w:rPr>
              <w:t xml:space="preserve"> </w:t>
            </w:r>
            <w:r w:rsidRPr="00CC0598">
              <w:rPr>
                <w:rFonts w:ascii="Times New Roman" w:hAnsi="Times New Roman" w:cs="B Lotus" w:hint="eastAsia"/>
                <w:sz w:val="28"/>
                <w:szCs w:val="28"/>
                <w:rtl/>
                <w:lang w:bidi="fa-IR"/>
              </w:rPr>
              <w:t>به</w:t>
            </w:r>
            <w:r w:rsidRPr="00CC0598">
              <w:rPr>
                <w:rFonts w:ascii="Times New Roman" w:hAnsi="Times New Roman" w:cs="B Lotus" w:hint="cs"/>
                <w:sz w:val="28"/>
                <w:szCs w:val="28"/>
                <w:rtl/>
                <w:lang w:bidi="fa-IR"/>
              </w:rPr>
              <w:t>ی</w:t>
            </w:r>
            <w:r w:rsidRPr="00CC0598">
              <w:rPr>
                <w:rFonts w:ascii="Times New Roman" w:hAnsi="Times New Roman" w:cs="B Lotus" w:hint="eastAsia"/>
                <w:sz w:val="28"/>
                <w:szCs w:val="28"/>
                <w:rtl/>
                <w:lang w:bidi="fa-IR"/>
              </w:rPr>
              <w:t>نه</w:t>
            </w:r>
            <w:r w:rsidRPr="00CC0598">
              <w:rPr>
                <w:rFonts w:ascii="Times New Roman" w:hAnsi="Times New Roman" w:cs="B Lotus"/>
                <w:sz w:val="28"/>
                <w:szCs w:val="28"/>
                <w:rtl/>
                <w:lang w:bidi="fa-IR"/>
              </w:rPr>
              <w:softHyphen/>
              <w:t>ساز</w:t>
            </w:r>
            <w:r w:rsidRPr="00CC0598">
              <w:rPr>
                <w:rFonts w:ascii="Times New Roman" w:hAnsi="Times New Roman" w:cs="B Lotus" w:hint="cs"/>
                <w:sz w:val="28"/>
                <w:szCs w:val="28"/>
                <w:rtl/>
                <w:lang w:bidi="fa-IR"/>
              </w:rPr>
              <w:t>ی</w:t>
            </w:r>
            <w:r w:rsidRPr="00CC0598">
              <w:rPr>
                <w:rFonts w:ascii="Times New Roman" w:hAnsi="Times New Roman" w:cs="B Lotus"/>
                <w:sz w:val="28"/>
                <w:szCs w:val="28"/>
                <w:rtl/>
                <w:lang w:bidi="fa-IR"/>
              </w:rPr>
              <w:t xml:space="preserve"> مصرف کود در ا</w:t>
            </w:r>
            <w:r w:rsidRPr="00CC0598">
              <w:rPr>
                <w:rFonts w:ascii="Times New Roman" w:hAnsi="Times New Roman" w:cs="B Lotus" w:hint="cs"/>
                <w:sz w:val="28"/>
                <w:szCs w:val="28"/>
                <w:rtl/>
                <w:lang w:bidi="fa-IR"/>
              </w:rPr>
              <w:t>ی</w:t>
            </w:r>
            <w:r w:rsidRPr="00CC0598">
              <w:rPr>
                <w:rFonts w:ascii="Times New Roman" w:hAnsi="Times New Roman" w:cs="B Lotus" w:hint="eastAsia"/>
                <w:sz w:val="28"/>
                <w:szCs w:val="28"/>
                <w:rtl/>
                <w:lang w:bidi="fa-IR"/>
              </w:rPr>
              <w:t>ران،</w:t>
            </w:r>
            <w:r w:rsidRPr="00CC0598">
              <w:rPr>
                <w:rFonts w:ascii="Times New Roman" w:hAnsi="Times New Roman" w:cs="B Lotus"/>
                <w:sz w:val="28"/>
                <w:szCs w:val="28"/>
                <w:rtl/>
                <w:lang w:bidi="fa-IR"/>
              </w:rPr>
              <w:t xml:space="preserve"> </w:t>
            </w:r>
            <w:r w:rsidRPr="00CC0598">
              <w:rPr>
                <w:rFonts w:ascii="Times New Roman" w:hAnsi="Times New Roman" w:cs="B Lotus" w:hint="eastAsia"/>
                <w:sz w:val="28"/>
                <w:szCs w:val="28"/>
                <w:rtl/>
                <w:lang w:bidi="fa-IR"/>
              </w:rPr>
              <w:t>نشر</w:t>
            </w:r>
            <w:r w:rsidRPr="00CC0598">
              <w:rPr>
                <w:rFonts w:ascii="Times New Roman" w:hAnsi="Times New Roman" w:cs="B Lotus"/>
                <w:sz w:val="28"/>
                <w:szCs w:val="28"/>
                <w:rtl/>
                <w:lang w:bidi="fa-IR"/>
              </w:rPr>
              <w:t xml:space="preserve"> </w:t>
            </w:r>
            <w:r w:rsidRPr="00CC0598">
              <w:rPr>
                <w:rFonts w:ascii="Times New Roman" w:hAnsi="Times New Roman" w:cs="B Lotus" w:hint="eastAsia"/>
                <w:sz w:val="28"/>
                <w:szCs w:val="28"/>
                <w:rtl/>
                <w:lang w:bidi="fa-IR"/>
              </w:rPr>
              <w:t>آموزش</w:t>
            </w:r>
            <w:r w:rsidRPr="00CC0598">
              <w:rPr>
                <w:rFonts w:ascii="Times New Roman" w:hAnsi="Times New Roman" w:cs="B Lotus"/>
                <w:sz w:val="28"/>
                <w:szCs w:val="28"/>
                <w:rtl/>
                <w:lang w:bidi="fa-IR"/>
              </w:rPr>
              <w:t xml:space="preserve"> </w:t>
            </w:r>
            <w:r w:rsidRPr="00CC0598">
              <w:rPr>
                <w:rFonts w:ascii="Times New Roman" w:hAnsi="Times New Roman" w:cs="B Lotus" w:hint="eastAsia"/>
                <w:sz w:val="28"/>
                <w:szCs w:val="28"/>
                <w:rtl/>
                <w:lang w:bidi="fa-IR"/>
              </w:rPr>
              <w:t>کشاورز</w:t>
            </w:r>
            <w:r w:rsidRPr="00CC0598">
              <w:rPr>
                <w:rFonts w:ascii="Times New Roman" w:hAnsi="Times New Roman" w:cs="B Lotus" w:hint="cs"/>
                <w:sz w:val="28"/>
                <w:szCs w:val="28"/>
                <w:rtl/>
                <w:lang w:bidi="fa-IR"/>
              </w:rPr>
              <w:t>ی</w:t>
            </w:r>
            <w:r w:rsidRPr="00CC0598">
              <w:rPr>
                <w:rFonts w:ascii="Times New Roman" w:hAnsi="Times New Roman" w:cs="B Lotus"/>
                <w:sz w:val="28"/>
                <w:szCs w:val="28"/>
                <w:rtl/>
                <w:lang w:bidi="fa-IR"/>
              </w:rPr>
              <w:t>.</w:t>
            </w:r>
          </w:p>
          <w:p w14:paraId="5CC9E19A" w14:textId="77777777" w:rsidR="007B2FA9" w:rsidRPr="001D5C04" w:rsidRDefault="007B2FA9" w:rsidP="00984569">
            <w:pPr>
              <w:pStyle w:val="NoSpacing"/>
              <w:bidi/>
              <w:spacing w:line="360" w:lineRule="auto"/>
              <w:jc w:val="both"/>
              <w:rPr>
                <w:rFonts w:ascii="Times New Roman" w:hAnsi="Times New Roman" w:cs="B Lotus"/>
                <w:sz w:val="28"/>
                <w:szCs w:val="28"/>
                <w:rtl/>
                <w:lang w:bidi="fa-IR"/>
              </w:rPr>
            </w:pPr>
            <w:r w:rsidRPr="001D5C04">
              <w:rPr>
                <w:rFonts w:ascii="Roboto" w:hAnsi="Roboto" w:cs="B Lotus" w:hint="cs"/>
                <w:color w:val="000000"/>
                <w:sz w:val="28"/>
                <w:szCs w:val="28"/>
                <w:shd w:val="clear" w:color="auto" w:fill="FFFFFF"/>
                <w:rtl/>
              </w:rPr>
              <w:t>مرادی</w:t>
            </w:r>
            <w:r w:rsidRPr="001D5C04">
              <w:rPr>
                <w:rFonts w:ascii="Roboto" w:hAnsi="Roboto" w:cs="B Lotus"/>
                <w:color w:val="000000"/>
                <w:sz w:val="28"/>
                <w:szCs w:val="28"/>
                <w:shd w:val="clear" w:color="auto" w:fill="FFFFFF"/>
                <w:rtl/>
              </w:rPr>
              <w:t xml:space="preserve"> </w:t>
            </w:r>
            <w:r w:rsidRPr="001D5C04">
              <w:rPr>
                <w:rFonts w:ascii="Roboto" w:hAnsi="Roboto" w:cs="B Lotus" w:hint="cs"/>
                <w:color w:val="000000"/>
                <w:sz w:val="28"/>
                <w:szCs w:val="28"/>
                <w:shd w:val="clear" w:color="auto" w:fill="FFFFFF"/>
                <w:rtl/>
              </w:rPr>
              <w:t>بیژن</w:t>
            </w:r>
            <w:r w:rsidRPr="001D5C04">
              <w:rPr>
                <w:rFonts w:ascii="Roboto" w:hAnsi="Roboto" w:cs="B Lotus"/>
                <w:color w:val="000000"/>
                <w:sz w:val="28"/>
                <w:szCs w:val="28"/>
                <w:shd w:val="clear" w:color="auto" w:fill="FFFFFF"/>
                <w:rtl/>
              </w:rPr>
              <w:t xml:space="preserve">, </w:t>
            </w:r>
            <w:r w:rsidRPr="001D5C04">
              <w:rPr>
                <w:rFonts w:ascii="Roboto" w:hAnsi="Roboto" w:cs="B Lotus" w:hint="cs"/>
                <w:color w:val="000000"/>
                <w:sz w:val="28"/>
                <w:szCs w:val="28"/>
                <w:shd w:val="clear" w:color="auto" w:fill="FFFFFF"/>
                <w:rtl/>
              </w:rPr>
              <w:t>رییسی</w:t>
            </w:r>
            <w:r w:rsidRPr="001D5C04">
              <w:rPr>
                <w:rFonts w:ascii="Roboto" w:hAnsi="Roboto" w:cs="B Lotus"/>
                <w:color w:val="000000"/>
                <w:sz w:val="28"/>
                <w:szCs w:val="28"/>
                <w:shd w:val="clear" w:color="auto" w:fill="FFFFFF"/>
                <w:rtl/>
              </w:rPr>
              <w:t xml:space="preserve"> </w:t>
            </w:r>
            <w:r w:rsidRPr="001D5C04">
              <w:rPr>
                <w:rFonts w:ascii="Roboto" w:hAnsi="Roboto" w:cs="B Lotus" w:hint="cs"/>
                <w:color w:val="000000"/>
                <w:sz w:val="28"/>
                <w:szCs w:val="28"/>
                <w:shd w:val="clear" w:color="auto" w:fill="FFFFFF"/>
                <w:rtl/>
              </w:rPr>
              <w:t>طاهره</w:t>
            </w:r>
            <w:r w:rsidRPr="001D5C04">
              <w:rPr>
                <w:rFonts w:ascii="Roboto" w:hAnsi="Roboto" w:cs="B Lotus"/>
                <w:color w:val="000000"/>
                <w:sz w:val="28"/>
                <w:szCs w:val="28"/>
                <w:shd w:val="clear" w:color="auto" w:fill="FFFFFF"/>
                <w:rtl/>
              </w:rPr>
              <w:t xml:space="preserve"> </w:t>
            </w:r>
            <w:r w:rsidRPr="001D5C04">
              <w:rPr>
                <w:rFonts w:ascii="Roboto" w:hAnsi="Roboto" w:cs="B Lotus" w:hint="cs"/>
                <w:color w:val="000000"/>
                <w:sz w:val="28"/>
                <w:szCs w:val="28"/>
                <w:shd w:val="clear" w:color="auto" w:fill="FFFFFF"/>
                <w:rtl/>
              </w:rPr>
              <w:t>و</w:t>
            </w:r>
            <w:r w:rsidRPr="001D5C04">
              <w:rPr>
                <w:rFonts w:ascii="Roboto" w:hAnsi="Roboto" w:cs="B Lotus"/>
                <w:color w:val="000000"/>
                <w:sz w:val="28"/>
                <w:szCs w:val="28"/>
                <w:shd w:val="clear" w:color="auto" w:fill="FFFFFF"/>
                <w:rtl/>
              </w:rPr>
              <w:t xml:space="preserve"> </w:t>
            </w:r>
            <w:r w:rsidRPr="001D5C04">
              <w:rPr>
                <w:rFonts w:ascii="Roboto" w:hAnsi="Roboto" w:cs="B Lotus" w:hint="cs"/>
                <w:color w:val="000000"/>
                <w:sz w:val="28"/>
                <w:szCs w:val="28"/>
                <w:shd w:val="clear" w:color="auto" w:fill="FFFFFF"/>
                <w:rtl/>
              </w:rPr>
              <w:t>شاه</w:t>
            </w:r>
            <w:r w:rsidRPr="001D5C04">
              <w:rPr>
                <w:rFonts w:ascii="Roboto" w:hAnsi="Roboto" w:cs="B Lotus"/>
                <w:color w:val="000000"/>
                <w:sz w:val="28"/>
                <w:szCs w:val="28"/>
                <w:shd w:val="clear" w:color="auto" w:fill="FFFFFF"/>
                <w:rtl/>
              </w:rPr>
              <w:t xml:space="preserve"> </w:t>
            </w:r>
            <w:r w:rsidRPr="001D5C04">
              <w:rPr>
                <w:rFonts w:ascii="Roboto" w:hAnsi="Roboto" w:cs="B Lotus" w:hint="cs"/>
                <w:color w:val="000000"/>
                <w:sz w:val="28"/>
                <w:szCs w:val="28"/>
                <w:shd w:val="clear" w:color="auto" w:fill="FFFFFF"/>
                <w:rtl/>
              </w:rPr>
              <w:t>نظری</w:t>
            </w:r>
            <w:r w:rsidRPr="001D5C04">
              <w:rPr>
                <w:rFonts w:ascii="Roboto" w:hAnsi="Roboto" w:cs="B Lotus"/>
                <w:color w:val="000000"/>
                <w:sz w:val="28"/>
                <w:szCs w:val="28"/>
                <w:shd w:val="clear" w:color="auto" w:fill="FFFFFF"/>
                <w:rtl/>
              </w:rPr>
              <w:t xml:space="preserve"> </w:t>
            </w:r>
            <w:r w:rsidRPr="001D5C04">
              <w:rPr>
                <w:rFonts w:ascii="Roboto" w:hAnsi="Roboto" w:cs="B Lotus" w:hint="cs"/>
                <w:color w:val="000000"/>
                <w:sz w:val="28"/>
                <w:szCs w:val="28"/>
                <w:shd w:val="clear" w:color="auto" w:fill="FFFFFF"/>
                <w:rtl/>
              </w:rPr>
              <w:t>سمیه</w:t>
            </w:r>
            <w:r w:rsidRPr="001D5C04">
              <w:rPr>
                <w:rFonts w:ascii="Roboto" w:hAnsi="Roboto" w:cs="B Lotus"/>
                <w:color w:val="000000"/>
                <w:sz w:val="28"/>
                <w:szCs w:val="28"/>
                <w:shd w:val="clear" w:color="auto" w:fill="FFFFFF"/>
                <w:rtl/>
              </w:rPr>
              <w:t>. (1395). اثر روش های مختلف کوددهی بر ویژگی های کمی و کیفی میوه ی کیوی</w:t>
            </w:r>
            <w:r w:rsidR="00984569" w:rsidRPr="001D5C04">
              <w:rPr>
                <w:rFonts w:ascii="Roboto" w:hAnsi="Roboto" w:cs="B Lotus" w:hint="cs"/>
                <w:color w:val="000000"/>
                <w:sz w:val="28"/>
                <w:szCs w:val="28"/>
                <w:shd w:val="clear" w:color="auto" w:fill="FFFFFF"/>
                <w:rtl/>
              </w:rPr>
              <w:t xml:space="preserve"> 237-248. </w:t>
            </w:r>
          </w:p>
          <w:p w14:paraId="47E0A829" w14:textId="77777777" w:rsidR="00683EBC" w:rsidRPr="00CC0598" w:rsidRDefault="00683EBC" w:rsidP="00FD111C">
            <w:pPr>
              <w:spacing w:line="360" w:lineRule="auto"/>
              <w:jc w:val="both"/>
              <w:rPr>
                <w:rFonts w:ascii="Times New Roman" w:hAnsi="Times New Roman" w:cs="B Lotus"/>
                <w:sz w:val="24"/>
                <w:szCs w:val="28"/>
                <w:rtl/>
              </w:rPr>
            </w:pPr>
            <w:r w:rsidRPr="00CC0598">
              <w:rPr>
                <w:rFonts w:ascii="Times New Roman" w:hAnsi="Times New Roman" w:cs="B Lotus"/>
                <w:sz w:val="24"/>
                <w:szCs w:val="28"/>
              </w:rPr>
              <w:t xml:space="preserve">Ahmad, G., Jan, A., Arif, M., Jan, M.T., </w:t>
            </w:r>
            <w:r w:rsidR="00FD111C">
              <w:rPr>
                <w:rFonts w:ascii="Times New Roman" w:hAnsi="Times New Roman" w:cs="B Lotus"/>
                <w:sz w:val="24"/>
                <w:szCs w:val="28"/>
                <w:lang w:bidi="fa-IR"/>
              </w:rPr>
              <w:t>and</w:t>
            </w:r>
            <w:r w:rsidR="001D5C04">
              <w:rPr>
                <w:rFonts w:ascii="Times New Roman" w:hAnsi="Times New Roman" w:cs="B Lotus"/>
                <w:sz w:val="24"/>
                <w:szCs w:val="28"/>
                <w:lang w:bidi="fa-IR"/>
              </w:rPr>
              <w:t xml:space="preserve"> </w:t>
            </w:r>
            <w:r w:rsidRPr="00CC0598">
              <w:rPr>
                <w:rFonts w:ascii="Times New Roman" w:hAnsi="Times New Roman" w:cs="B Lotus"/>
                <w:sz w:val="24"/>
                <w:szCs w:val="28"/>
              </w:rPr>
              <w:t xml:space="preserve">Khattak, R.A. 2007. Influence of nitrogen and sulfur fertilization on quality of canola </w:t>
            </w:r>
            <w:r w:rsidRPr="00CC0598">
              <w:rPr>
                <w:rFonts w:ascii="Times New Roman" w:hAnsi="Times New Roman" w:cs="B Lotus"/>
                <w:i/>
                <w:iCs/>
                <w:sz w:val="24"/>
                <w:szCs w:val="28"/>
              </w:rPr>
              <w:t>Brassica napus</w:t>
            </w:r>
            <w:r w:rsidRPr="00CC0598">
              <w:rPr>
                <w:rFonts w:ascii="Times New Roman" w:hAnsi="Times New Roman" w:cs="B Lotus"/>
                <w:sz w:val="24"/>
                <w:szCs w:val="28"/>
              </w:rPr>
              <w:t xml:space="preserve"> L. under rainfed conditions. Journal of Zhejiang University Science, 8, 731-737</w:t>
            </w:r>
            <w:r w:rsidR="00CE54DC" w:rsidRPr="00CC0598">
              <w:rPr>
                <w:rFonts w:ascii="Times New Roman" w:hAnsi="Times New Roman" w:cs="B Lotus"/>
                <w:sz w:val="24"/>
                <w:szCs w:val="28"/>
              </w:rPr>
              <w:t>.</w:t>
            </w:r>
          </w:p>
          <w:p w14:paraId="10A01739" w14:textId="77777777" w:rsidR="00486D88" w:rsidRPr="00CC0598" w:rsidRDefault="00486D88" w:rsidP="000D337E">
            <w:pPr>
              <w:spacing w:line="360" w:lineRule="auto"/>
              <w:jc w:val="both"/>
              <w:rPr>
                <w:rFonts w:ascii="Times New Roman" w:hAnsi="Times New Roman" w:cs="B Lotus"/>
                <w:sz w:val="24"/>
                <w:szCs w:val="28"/>
              </w:rPr>
            </w:pPr>
            <w:r w:rsidRPr="00CC0598">
              <w:rPr>
                <w:rFonts w:ascii="Times New Roman" w:hAnsi="Times New Roman" w:cs="B Lotus"/>
                <w:sz w:val="24"/>
                <w:szCs w:val="28"/>
              </w:rPr>
              <w:t xml:space="preserve">Al-Salami, A. S. D., </w:t>
            </w:r>
            <w:proofErr w:type="spellStart"/>
            <w:r w:rsidRPr="00CC0598">
              <w:rPr>
                <w:rFonts w:ascii="Times New Roman" w:hAnsi="Times New Roman" w:cs="B Lotus"/>
                <w:sz w:val="24"/>
                <w:szCs w:val="28"/>
              </w:rPr>
              <w:t>Mohson</w:t>
            </w:r>
            <w:proofErr w:type="spellEnd"/>
            <w:r w:rsidRPr="00CC0598">
              <w:rPr>
                <w:rFonts w:ascii="Times New Roman" w:hAnsi="Times New Roman" w:cs="B Lotus"/>
                <w:sz w:val="24"/>
                <w:szCs w:val="28"/>
              </w:rPr>
              <w:t>, K. H., and Desher, M. A. 2021. Effect of agriculture sulfur fertilizer levels on growth, and yield of wheat (</w:t>
            </w:r>
            <w:r w:rsidRPr="001D5C04">
              <w:rPr>
                <w:rFonts w:ascii="Times New Roman" w:hAnsi="Times New Roman" w:cs="B Lotus"/>
                <w:i/>
                <w:iCs/>
                <w:sz w:val="24"/>
                <w:szCs w:val="28"/>
              </w:rPr>
              <w:t>Triticum aestivum</w:t>
            </w:r>
            <w:r w:rsidRPr="00CC0598">
              <w:rPr>
                <w:rFonts w:ascii="Times New Roman" w:hAnsi="Times New Roman" w:cs="B Lotus"/>
                <w:sz w:val="24"/>
                <w:szCs w:val="28"/>
              </w:rPr>
              <w:t xml:space="preserve"> L</w:t>
            </w:r>
            <w:r w:rsidR="007C5D02" w:rsidRPr="00CC0598">
              <w:rPr>
                <w:rFonts w:ascii="Times New Roman" w:hAnsi="Times New Roman" w:cs="B Lotus"/>
                <w:sz w:val="24"/>
                <w:szCs w:val="28"/>
              </w:rPr>
              <w:t>.).</w:t>
            </w:r>
            <w:r w:rsidR="007C5D02" w:rsidRPr="00CC0598">
              <w:rPr>
                <w:rFonts w:ascii="Times New Roman" w:hAnsi="Times New Roman" w:cs="B Lotus" w:hint="cs"/>
                <w:sz w:val="24"/>
                <w:szCs w:val="28"/>
                <w:rtl/>
              </w:rPr>
              <w:t xml:space="preserve"> </w:t>
            </w:r>
            <w:r w:rsidRPr="00CC0598">
              <w:rPr>
                <w:rFonts w:ascii="Times New Roman" w:hAnsi="Times New Roman" w:cs="B Lotus"/>
                <w:sz w:val="24"/>
                <w:szCs w:val="28"/>
              </w:rPr>
              <w:t>Plant Archives</w:t>
            </w:r>
            <w:r w:rsidR="007C5D02" w:rsidRPr="00CC0598">
              <w:rPr>
                <w:rFonts w:ascii="Times New Roman" w:hAnsi="Times New Roman" w:cs="B Lotus"/>
                <w:sz w:val="24"/>
                <w:szCs w:val="28"/>
              </w:rPr>
              <w:t>,</w:t>
            </w:r>
            <w:r w:rsidR="007C5D02" w:rsidRPr="00CC0598">
              <w:rPr>
                <w:rFonts w:ascii="Times New Roman" w:hAnsi="Times New Roman" w:cs="B Lotus" w:hint="cs"/>
                <w:sz w:val="24"/>
                <w:szCs w:val="28"/>
                <w:rtl/>
              </w:rPr>
              <w:t xml:space="preserve"> </w:t>
            </w:r>
            <w:r w:rsidRPr="00CC0598">
              <w:rPr>
                <w:rFonts w:ascii="Times New Roman" w:hAnsi="Times New Roman" w:cs="B Lotus"/>
                <w:sz w:val="24"/>
                <w:szCs w:val="28"/>
              </w:rPr>
              <w:t>21(1), 1102-1107.</w:t>
            </w:r>
          </w:p>
          <w:p w14:paraId="68A78F84" w14:textId="77777777" w:rsidR="002A589D" w:rsidRPr="00CC0598" w:rsidRDefault="002A589D" w:rsidP="000D337E">
            <w:pPr>
              <w:rPr>
                <w:rFonts w:ascii="Times New Roman" w:hAnsi="Times New Roman" w:cs="Times New Roman"/>
                <w:sz w:val="24"/>
                <w:szCs w:val="24"/>
                <w:lang w:bidi="fa-IR"/>
              </w:rPr>
            </w:pPr>
            <w:proofErr w:type="spellStart"/>
            <w:r w:rsidRPr="00CC0598">
              <w:rPr>
                <w:rFonts w:ascii="Times New Roman" w:hAnsi="Times New Roman" w:cs="Times New Roman"/>
                <w:sz w:val="24"/>
                <w:szCs w:val="24"/>
                <w:lang w:bidi="fa-IR"/>
              </w:rPr>
              <w:t>Arabloo</w:t>
            </w:r>
            <w:proofErr w:type="spellEnd"/>
            <w:r w:rsidRPr="00CC0598">
              <w:rPr>
                <w:rFonts w:ascii="Times New Roman" w:hAnsi="Times New Roman" w:cs="Times New Roman"/>
                <w:sz w:val="24"/>
                <w:szCs w:val="24"/>
                <w:lang w:bidi="fa-IR"/>
              </w:rPr>
              <w:t>, M., Taheri, M., Yazdani, H.,</w:t>
            </w:r>
            <w:r w:rsidR="00FD111C">
              <w:rPr>
                <w:rFonts w:ascii="Times New Roman" w:hAnsi="Times New Roman" w:cs="Times New Roman"/>
                <w:sz w:val="24"/>
                <w:szCs w:val="24"/>
                <w:lang w:bidi="fa-IR"/>
              </w:rPr>
              <w:t xml:space="preserve"> and </w:t>
            </w:r>
            <w:r w:rsidRPr="00CC0598">
              <w:rPr>
                <w:rFonts w:ascii="Times New Roman" w:hAnsi="Times New Roman" w:cs="Times New Roman"/>
                <w:sz w:val="24"/>
                <w:szCs w:val="24"/>
                <w:lang w:bidi="fa-IR"/>
              </w:rPr>
              <w:t>Shahmoradi, M. 2017. Effect of foliar application of amino acid and calcium chelate on some quality and quantity of Golden Delicious and Granny Smith apples. Trakia Journal of Sciences, 15(1), 14-19</w:t>
            </w:r>
          </w:p>
          <w:p w14:paraId="7F39A26D" w14:textId="77777777" w:rsidR="00CE54DC" w:rsidRPr="00CC0598" w:rsidRDefault="00CE54DC" w:rsidP="00FD111C">
            <w:pPr>
              <w:spacing w:line="360" w:lineRule="auto"/>
              <w:jc w:val="both"/>
              <w:rPr>
                <w:rFonts w:ascii="Roboto" w:hAnsi="Roboto"/>
                <w:color w:val="000000"/>
                <w:shd w:val="clear" w:color="auto" w:fill="EEFFDE"/>
              </w:rPr>
            </w:pPr>
            <w:proofErr w:type="spellStart"/>
            <w:r w:rsidRPr="00CC0598">
              <w:rPr>
                <w:rFonts w:ascii="Times New Roman" w:hAnsi="Times New Roman" w:cs="Times New Roman"/>
                <w:sz w:val="24"/>
                <w:szCs w:val="24"/>
              </w:rPr>
              <w:t>Acarsoy</w:t>
            </w:r>
            <w:proofErr w:type="spellEnd"/>
            <w:r w:rsidRPr="00CC0598">
              <w:rPr>
                <w:rFonts w:ascii="Times New Roman" w:hAnsi="Times New Roman" w:cs="Times New Roman"/>
                <w:sz w:val="24"/>
                <w:szCs w:val="24"/>
              </w:rPr>
              <w:t xml:space="preserve"> Bilgin, N., Yağmur, B., </w:t>
            </w:r>
            <w:proofErr w:type="spellStart"/>
            <w:r w:rsidRPr="00CC0598">
              <w:rPr>
                <w:rFonts w:ascii="Times New Roman" w:hAnsi="Times New Roman" w:cs="Times New Roman"/>
                <w:sz w:val="24"/>
                <w:szCs w:val="24"/>
              </w:rPr>
              <w:t>Özaktan</w:t>
            </w:r>
            <w:proofErr w:type="spellEnd"/>
            <w:r w:rsidRPr="00CC0598">
              <w:rPr>
                <w:rFonts w:ascii="Times New Roman" w:hAnsi="Times New Roman" w:cs="Times New Roman"/>
                <w:sz w:val="24"/>
                <w:szCs w:val="24"/>
              </w:rPr>
              <w:t xml:space="preserve">, H., </w:t>
            </w:r>
            <w:r w:rsidR="00FD111C">
              <w:rPr>
                <w:rFonts w:ascii="Times New Roman" w:hAnsi="Times New Roman" w:cs="Times New Roman"/>
                <w:sz w:val="24"/>
                <w:szCs w:val="24"/>
              </w:rPr>
              <w:t xml:space="preserve">and </w:t>
            </w:r>
            <w:r w:rsidRPr="00CC0598">
              <w:rPr>
                <w:rFonts w:ascii="Times New Roman" w:hAnsi="Times New Roman" w:cs="Times New Roman"/>
                <w:sz w:val="24"/>
                <w:szCs w:val="24"/>
              </w:rPr>
              <w:t>Akbaba, M. 2023. Effects of Foliar Application of Nutrients and Beneficial Bacteria on Fruit Properties and Nutrient Concentrations of ‘</w:t>
            </w:r>
            <w:proofErr w:type="spellStart"/>
            <w:r w:rsidRPr="00CC0598">
              <w:rPr>
                <w:rFonts w:ascii="Times New Roman" w:hAnsi="Times New Roman" w:cs="Times New Roman"/>
                <w:sz w:val="24"/>
                <w:szCs w:val="24"/>
              </w:rPr>
              <w:t>Chandler’Walnut</w:t>
            </w:r>
            <w:proofErr w:type="spellEnd"/>
            <w:r w:rsidRPr="00CC0598">
              <w:rPr>
                <w:rFonts w:ascii="Times New Roman" w:hAnsi="Times New Roman" w:cs="Times New Roman"/>
                <w:sz w:val="24"/>
                <w:szCs w:val="24"/>
              </w:rPr>
              <w:t xml:space="preserve"> Variety. </w:t>
            </w:r>
            <w:proofErr w:type="spellStart"/>
            <w:r w:rsidRPr="00CC0598">
              <w:rPr>
                <w:rFonts w:ascii="Times New Roman" w:hAnsi="Times New Roman" w:cs="Times New Roman"/>
                <w:sz w:val="24"/>
                <w:szCs w:val="24"/>
              </w:rPr>
              <w:t>Erwerbs-Obstbau</w:t>
            </w:r>
            <w:proofErr w:type="spellEnd"/>
            <w:r w:rsidRPr="00CC0598">
              <w:rPr>
                <w:rFonts w:ascii="Times New Roman" w:hAnsi="Times New Roman" w:cs="Times New Roman"/>
                <w:sz w:val="24"/>
                <w:szCs w:val="24"/>
              </w:rPr>
              <w:t>, 65(3), 567-578</w:t>
            </w:r>
            <w:r w:rsidRPr="00CC0598">
              <w:rPr>
                <w:rFonts w:ascii="Roboto" w:hAnsi="Roboto"/>
                <w:color w:val="000000"/>
                <w:shd w:val="clear" w:color="auto" w:fill="EEFFDE"/>
              </w:rPr>
              <w:t>.</w:t>
            </w:r>
          </w:p>
          <w:p w14:paraId="611929E1" w14:textId="77777777" w:rsidR="00797BB6" w:rsidRPr="00CC0598" w:rsidRDefault="00797BB6" w:rsidP="00FD111C">
            <w:pPr>
              <w:rPr>
                <w:rFonts w:ascii="Times New Roman" w:hAnsi="Times New Roman" w:cs="Times New Roman"/>
                <w:sz w:val="24"/>
                <w:szCs w:val="24"/>
              </w:rPr>
            </w:pPr>
            <w:r w:rsidRPr="00CC0598">
              <w:rPr>
                <w:rFonts w:ascii="Times New Roman" w:hAnsi="Times New Roman" w:cs="Times New Roman"/>
                <w:sz w:val="24"/>
                <w:szCs w:val="24"/>
              </w:rPr>
              <w:t xml:space="preserve">Ashley, M. K., Grant, M., and </w:t>
            </w:r>
            <w:proofErr w:type="spellStart"/>
            <w:r w:rsidRPr="00CC0598">
              <w:rPr>
                <w:rFonts w:ascii="Times New Roman" w:hAnsi="Times New Roman" w:cs="Times New Roman"/>
                <w:sz w:val="24"/>
                <w:szCs w:val="24"/>
              </w:rPr>
              <w:t>Grabov</w:t>
            </w:r>
            <w:proofErr w:type="spellEnd"/>
            <w:r w:rsidRPr="00CC0598">
              <w:rPr>
                <w:rFonts w:ascii="Times New Roman" w:hAnsi="Times New Roman" w:cs="Times New Roman"/>
                <w:sz w:val="24"/>
                <w:szCs w:val="24"/>
              </w:rPr>
              <w:t>, A</w:t>
            </w:r>
            <w:r w:rsidR="001D5C04">
              <w:rPr>
                <w:rFonts w:ascii="Times New Roman" w:hAnsi="Times New Roman" w:cs="Times New Roman"/>
                <w:sz w:val="24"/>
                <w:szCs w:val="24"/>
              </w:rPr>
              <w:t xml:space="preserve">., </w:t>
            </w:r>
            <w:r w:rsidRPr="00CC0598">
              <w:rPr>
                <w:rFonts w:ascii="Times New Roman" w:hAnsi="Times New Roman" w:cs="Times New Roman"/>
                <w:sz w:val="24"/>
                <w:szCs w:val="24"/>
              </w:rPr>
              <w:t xml:space="preserve">2006. Plant responses to potassium deficiencies: a role for potassium transport proteins. Journal of </w:t>
            </w:r>
            <w:r w:rsidR="00FD111C">
              <w:rPr>
                <w:rFonts w:ascii="Times New Roman" w:hAnsi="Times New Roman" w:cs="Times New Roman"/>
                <w:sz w:val="24"/>
                <w:szCs w:val="24"/>
              </w:rPr>
              <w:t>E</w:t>
            </w:r>
            <w:r w:rsidR="00FD111C" w:rsidRPr="00CC0598">
              <w:rPr>
                <w:rFonts w:ascii="Times New Roman" w:hAnsi="Times New Roman" w:cs="Times New Roman"/>
                <w:sz w:val="24"/>
                <w:szCs w:val="24"/>
              </w:rPr>
              <w:t xml:space="preserve">xperimental </w:t>
            </w:r>
            <w:r w:rsidR="00FD111C">
              <w:rPr>
                <w:rFonts w:ascii="Times New Roman" w:hAnsi="Times New Roman" w:cs="Times New Roman"/>
                <w:sz w:val="24"/>
                <w:szCs w:val="24"/>
              </w:rPr>
              <w:t>B</w:t>
            </w:r>
            <w:r w:rsidR="00FD111C" w:rsidRPr="00CC0598">
              <w:rPr>
                <w:rFonts w:ascii="Times New Roman" w:hAnsi="Times New Roman" w:cs="Times New Roman"/>
                <w:sz w:val="24"/>
                <w:szCs w:val="24"/>
              </w:rPr>
              <w:t>otany</w:t>
            </w:r>
            <w:r w:rsidRPr="00CC0598">
              <w:rPr>
                <w:rFonts w:ascii="Times New Roman" w:hAnsi="Times New Roman" w:cs="Times New Roman"/>
                <w:sz w:val="24"/>
                <w:szCs w:val="24"/>
              </w:rPr>
              <w:t>, 57(2), 425-436.</w:t>
            </w:r>
          </w:p>
          <w:p w14:paraId="1D68875D" w14:textId="77777777" w:rsidR="00683EBC" w:rsidRPr="00CC0598" w:rsidRDefault="00683EBC" w:rsidP="00FD111C">
            <w:pPr>
              <w:spacing w:line="360" w:lineRule="auto"/>
              <w:jc w:val="both"/>
              <w:rPr>
                <w:rFonts w:ascii="Times New Roman" w:hAnsi="Times New Roman" w:cs="B Lotus"/>
                <w:sz w:val="24"/>
                <w:szCs w:val="28"/>
              </w:rPr>
            </w:pPr>
            <w:r w:rsidRPr="00CC0598">
              <w:rPr>
                <w:rFonts w:ascii="Times New Roman" w:hAnsi="Times New Roman" w:cs="B Lotus"/>
                <w:sz w:val="24"/>
                <w:szCs w:val="28"/>
              </w:rPr>
              <w:t xml:space="preserve">Afridi, M.Z., Tariq, M., </w:t>
            </w:r>
            <w:r w:rsidR="00FD111C">
              <w:rPr>
                <w:rFonts w:ascii="Times New Roman" w:hAnsi="Times New Roman" w:cs="B Lotus"/>
                <w:sz w:val="24"/>
                <w:szCs w:val="28"/>
              </w:rPr>
              <w:t>and</w:t>
            </w:r>
            <w:r w:rsidR="00FD111C" w:rsidRPr="00CC0598">
              <w:rPr>
                <w:rFonts w:ascii="Times New Roman" w:hAnsi="Times New Roman" w:cs="B Lotus"/>
                <w:sz w:val="24"/>
                <w:szCs w:val="28"/>
              </w:rPr>
              <w:t xml:space="preserve"> </w:t>
            </w:r>
            <w:r w:rsidRPr="00CC0598">
              <w:rPr>
                <w:rFonts w:ascii="Times New Roman" w:hAnsi="Times New Roman" w:cs="B Lotus"/>
                <w:sz w:val="24"/>
                <w:szCs w:val="28"/>
              </w:rPr>
              <w:t>Shood, A. 2002. Some aspects of NPK nutrition for improved yield and oil contents of canola. Asian Journal of Plant Sciences, 5, 507-509.</w:t>
            </w:r>
          </w:p>
          <w:p w14:paraId="4E1DC078" w14:textId="77777777" w:rsidR="00683EBC" w:rsidRPr="00CC0598" w:rsidRDefault="00683EBC" w:rsidP="00683EBC">
            <w:pPr>
              <w:spacing w:line="360" w:lineRule="auto"/>
              <w:jc w:val="both"/>
              <w:rPr>
                <w:rFonts w:ascii="Times New Roman" w:hAnsi="Times New Roman" w:cs="B Lotus"/>
                <w:sz w:val="24"/>
                <w:szCs w:val="28"/>
              </w:rPr>
            </w:pPr>
            <w:r w:rsidRPr="00CC0598">
              <w:rPr>
                <w:rFonts w:ascii="Times New Roman" w:hAnsi="Times New Roman" w:cs="B Lotus"/>
                <w:sz w:val="24"/>
                <w:szCs w:val="28"/>
              </w:rPr>
              <w:t xml:space="preserve">Al-Yousif, A.A., </w:t>
            </w:r>
            <w:r w:rsidR="00483518" w:rsidRPr="00CC0598">
              <w:rPr>
                <w:rFonts w:ascii="Times New Roman" w:hAnsi="Times New Roman" w:cs="B Lotus"/>
                <w:sz w:val="24"/>
                <w:szCs w:val="28"/>
              </w:rPr>
              <w:t xml:space="preserve">and </w:t>
            </w:r>
            <w:r w:rsidRPr="00CC0598">
              <w:rPr>
                <w:rFonts w:ascii="Times New Roman" w:hAnsi="Times New Roman" w:cs="B Lotus"/>
                <w:sz w:val="24"/>
                <w:szCs w:val="28"/>
              </w:rPr>
              <w:t>Al-</w:t>
            </w:r>
            <w:proofErr w:type="spellStart"/>
            <w:r w:rsidRPr="00CC0598">
              <w:rPr>
                <w:rFonts w:ascii="Times New Roman" w:hAnsi="Times New Roman" w:cs="B Lotus"/>
                <w:sz w:val="24"/>
                <w:szCs w:val="28"/>
              </w:rPr>
              <w:t>Masudey</w:t>
            </w:r>
            <w:proofErr w:type="spellEnd"/>
            <w:r w:rsidRPr="00CC0598">
              <w:rPr>
                <w:rFonts w:ascii="Times New Roman" w:hAnsi="Times New Roman" w:cs="B Lotus"/>
                <w:sz w:val="24"/>
                <w:szCs w:val="28"/>
              </w:rPr>
              <w:t xml:space="preserve">, M.Z. 2007. Effect of calcium on Ziziphus jujube sp. fruit growth and their resistance to jujube fruit Fly </w:t>
            </w:r>
            <w:proofErr w:type="spellStart"/>
            <w:r w:rsidRPr="00CC0598">
              <w:rPr>
                <w:rFonts w:ascii="Times New Roman" w:hAnsi="Times New Roman" w:cs="B Lotus"/>
                <w:sz w:val="24"/>
                <w:szCs w:val="28"/>
              </w:rPr>
              <w:t>Carpomyia</w:t>
            </w:r>
            <w:proofErr w:type="spellEnd"/>
            <w:r w:rsidRPr="00CC0598">
              <w:rPr>
                <w:rFonts w:ascii="Times New Roman" w:hAnsi="Times New Roman" w:cs="B Lotus"/>
                <w:sz w:val="24"/>
                <w:szCs w:val="28"/>
              </w:rPr>
              <w:t xml:space="preserve"> </w:t>
            </w:r>
            <w:proofErr w:type="spellStart"/>
            <w:r w:rsidRPr="00CC0598">
              <w:rPr>
                <w:rFonts w:ascii="Times New Roman" w:hAnsi="Times New Roman" w:cs="B Lotus"/>
                <w:sz w:val="24"/>
                <w:szCs w:val="28"/>
              </w:rPr>
              <w:t>incompleta</w:t>
            </w:r>
            <w:proofErr w:type="spellEnd"/>
            <w:r w:rsidRPr="00CC0598">
              <w:rPr>
                <w:rFonts w:ascii="Times New Roman" w:hAnsi="Times New Roman" w:cs="B Lotus"/>
                <w:sz w:val="24"/>
                <w:szCs w:val="28"/>
              </w:rPr>
              <w:t>. Journal of Kerbela University, 54, 106-113</w:t>
            </w:r>
          </w:p>
          <w:p w14:paraId="666D9295" w14:textId="77777777" w:rsidR="00483518" w:rsidRPr="00CC0598" w:rsidRDefault="00483518" w:rsidP="00FD111C">
            <w:pPr>
              <w:rPr>
                <w:rFonts w:ascii="Times New Roman" w:hAnsi="Times New Roman" w:cs="Times New Roman"/>
                <w:sz w:val="24"/>
                <w:szCs w:val="24"/>
              </w:rPr>
            </w:pPr>
            <w:r w:rsidRPr="00CC0598">
              <w:rPr>
                <w:rFonts w:ascii="Times New Roman" w:hAnsi="Times New Roman" w:cs="Times New Roman"/>
                <w:sz w:val="24"/>
                <w:szCs w:val="24"/>
              </w:rPr>
              <w:t xml:space="preserve">Bernard, A., Lheureux, F., </w:t>
            </w:r>
            <w:r w:rsidR="00FD111C">
              <w:rPr>
                <w:rFonts w:ascii="Times New Roman" w:hAnsi="Times New Roman" w:cs="Times New Roman"/>
                <w:sz w:val="24"/>
                <w:szCs w:val="24"/>
              </w:rPr>
              <w:t>and</w:t>
            </w:r>
            <w:r w:rsidR="00FD111C" w:rsidRPr="00CC0598">
              <w:rPr>
                <w:rFonts w:ascii="Times New Roman" w:hAnsi="Times New Roman" w:cs="Times New Roman"/>
                <w:sz w:val="24"/>
                <w:szCs w:val="24"/>
              </w:rPr>
              <w:t xml:space="preserve"> </w:t>
            </w:r>
            <w:proofErr w:type="spellStart"/>
            <w:r w:rsidRPr="00CC0598">
              <w:rPr>
                <w:rFonts w:ascii="Times New Roman" w:hAnsi="Times New Roman" w:cs="Times New Roman"/>
                <w:sz w:val="24"/>
                <w:szCs w:val="24"/>
              </w:rPr>
              <w:t>Dirlewanger</w:t>
            </w:r>
            <w:proofErr w:type="spellEnd"/>
            <w:r w:rsidRPr="00CC0598">
              <w:rPr>
                <w:rFonts w:ascii="Times New Roman" w:hAnsi="Times New Roman" w:cs="Times New Roman"/>
                <w:sz w:val="24"/>
                <w:szCs w:val="24"/>
              </w:rPr>
              <w:t>, E. 2018. Walnut: past and future of genetic improvement.</w:t>
            </w:r>
            <w:r w:rsidR="00D110C9" w:rsidRPr="00CC0598" w:rsidDel="00D110C9">
              <w:rPr>
                <w:rFonts w:ascii="Times New Roman" w:hAnsi="Times New Roman" w:cs="Times New Roman"/>
                <w:sz w:val="24"/>
                <w:szCs w:val="24"/>
              </w:rPr>
              <w:t xml:space="preserve"> </w:t>
            </w:r>
            <w:r w:rsidRPr="00CC0598">
              <w:rPr>
                <w:rFonts w:ascii="Times New Roman" w:hAnsi="Times New Roman" w:cs="Times New Roman"/>
                <w:sz w:val="24"/>
                <w:szCs w:val="24"/>
              </w:rPr>
              <w:t>Tree genetics &amp; genomes, 14(1), 1</w:t>
            </w:r>
            <w:r w:rsidR="000D337E" w:rsidRPr="00CC0598">
              <w:rPr>
                <w:rFonts w:ascii="Times New Roman" w:hAnsi="Times New Roman" w:cs="Times New Roman"/>
                <w:sz w:val="24"/>
                <w:szCs w:val="24"/>
              </w:rPr>
              <w:t>-9</w:t>
            </w:r>
          </w:p>
          <w:p w14:paraId="149D59EA" w14:textId="77777777" w:rsidR="007B2FA9" w:rsidRPr="00CC0598" w:rsidRDefault="007B2FA9" w:rsidP="000D337E">
            <w:pPr>
              <w:rPr>
                <w:rFonts w:ascii="Times New Roman" w:hAnsi="Times New Roman" w:cs="Times New Roman"/>
                <w:sz w:val="24"/>
                <w:szCs w:val="24"/>
              </w:rPr>
            </w:pPr>
            <w:r w:rsidRPr="00CC0598">
              <w:rPr>
                <w:rFonts w:ascii="Times New Roman" w:hAnsi="Times New Roman" w:cs="Times New Roman"/>
                <w:sz w:val="24"/>
                <w:szCs w:val="24"/>
              </w:rPr>
              <w:t>Boyd, D. A. 2016. Sulfur and its role in modern materials science</w:t>
            </w:r>
            <w:r w:rsidR="00D110C9" w:rsidRPr="00CC0598">
              <w:rPr>
                <w:rFonts w:ascii="Times New Roman" w:hAnsi="Times New Roman" w:cs="Times New Roman"/>
                <w:sz w:val="24"/>
                <w:szCs w:val="24"/>
              </w:rPr>
              <w:t>.</w:t>
            </w:r>
            <w:r w:rsidR="00D110C9" w:rsidRPr="00CC0598">
              <w:rPr>
                <w:rFonts w:ascii="Times New Roman" w:hAnsi="Times New Roman" w:cs="Times New Roman" w:hint="cs"/>
                <w:sz w:val="24"/>
                <w:szCs w:val="24"/>
                <w:rtl/>
              </w:rPr>
              <w:t xml:space="preserve"> </w:t>
            </w:r>
            <w:proofErr w:type="spellStart"/>
            <w:r w:rsidRPr="00CC0598">
              <w:rPr>
                <w:rFonts w:ascii="Times New Roman" w:hAnsi="Times New Roman" w:cs="Times New Roman"/>
                <w:sz w:val="24"/>
                <w:szCs w:val="24"/>
              </w:rPr>
              <w:t>Angewandte</w:t>
            </w:r>
            <w:proofErr w:type="spellEnd"/>
            <w:r w:rsidRPr="00CC0598">
              <w:rPr>
                <w:rFonts w:ascii="Times New Roman" w:hAnsi="Times New Roman" w:cs="Times New Roman"/>
                <w:sz w:val="24"/>
                <w:szCs w:val="24"/>
              </w:rPr>
              <w:t xml:space="preserve"> </w:t>
            </w:r>
            <w:proofErr w:type="spellStart"/>
            <w:r w:rsidRPr="00CC0598">
              <w:rPr>
                <w:rFonts w:ascii="Times New Roman" w:hAnsi="Times New Roman" w:cs="Times New Roman"/>
                <w:sz w:val="24"/>
                <w:szCs w:val="24"/>
              </w:rPr>
              <w:t>Chemie</w:t>
            </w:r>
            <w:proofErr w:type="spellEnd"/>
            <w:r w:rsidRPr="00CC0598">
              <w:rPr>
                <w:rFonts w:ascii="Times New Roman" w:hAnsi="Times New Roman" w:cs="Times New Roman"/>
                <w:sz w:val="24"/>
                <w:szCs w:val="24"/>
              </w:rPr>
              <w:t xml:space="preserve"> International Edition</w:t>
            </w:r>
            <w:r w:rsidR="00D110C9" w:rsidRPr="00CC0598">
              <w:rPr>
                <w:rFonts w:ascii="Times New Roman" w:hAnsi="Times New Roman" w:cs="Times New Roman"/>
                <w:sz w:val="24"/>
                <w:szCs w:val="24"/>
              </w:rPr>
              <w:t>,</w:t>
            </w:r>
            <w:r w:rsidR="00D110C9" w:rsidRPr="00CC0598">
              <w:rPr>
                <w:rFonts w:ascii="Times New Roman" w:hAnsi="Times New Roman" w:cs="Times New Roman" w:hint="cs"/>
                <w:sz w:val="24"/>
                <w:szCs w:val="24"/>
                <w:rtl/>
              </w:rPr>
              <w:t xml:space="preserve"> </w:t>
            </w:r>
            <w:r w:rsidRPr="00CC0598">
              <w:rPr>
                <w:rFonts w:ascii="Times New Roman" w:hAnsi="Times New Roman" w:cs="Times New Roman"/>
                <w:sz w:val="24"/>
                <w:szCs w:val="24"/>
              </w:rPr>
              <w:t>55(50), 15486-15502.</w:t>
            </w:r>
          </w:p>
          <w:p w14:paraId="738F1C2E" w14:textId="77777777" w:rsidR="00683EBC" w:rsidRPr="00CC0598" w:rsidRDefault="00683EBC" w:rsidP="00FD111C">
            <w:pPr>
              <w:spacing w:line="360" w:lineRule="auto"/>
              <w:jc w:val="both"/>
              <w:rPr>
                <w:rFonts w:ascii="Times New Roman" w:hAnsi="Times New Roman" w:cs="B Lotus"/>
                <w:sz w:val="24"/>
                <w:szCs w:val="28"/>
              </w:rPr>
            </w:pPr>
            <w:r w:rsidRPr="00CC0598">
              <w:rPr>
                <w:rFonts w:ascii="Times New Roman" w:hAnsi="Times New Roman" w:cs="B Lotus"/>
                <w:sz w:val="24"/>
                <w:szCs w:val="28"/>
              </w:rPr>
              <w:t xml:space="preserve">Connor, D.J., </w:t>
            </w:r>
            <w:r w:rsidR="00FD111C">
              <w:rPr>
                <w:rFonts w:ascii="Times New Roman" w:hAnsi="Times New Roman" w:cs="B Lotus"/>
                <w:sz w:val="24"/>
                <w:szCs w:val="28"/>
              </w:rPr>
              <w:t>and</w:t>
            </w:r>
            <w:r w:rsidR="00FD111C" w:rsidRPr="00CC0598">
              <w:rPr>
                <w:rFonts w:ascii="Times New Roman" w:hAnsi="Times New Roman" w:cs="B Lotus"/>
                <w:sz w:val="24"/>
                <w:szCs w:val="28"/>
              </w:rPr>
              <w:t xml:space="preserve"> </w:t>
            </w:r>
            <w:proofErr w:type="spellStart"/>
            <w:r w:rsidRPr="00CC0598">
              <w:rPr>
                <w:rFonts w:ascii="Times New Roman" w:hAnsi="Times New Roman" w:cs="B Lotus"/>
                <w:sz w:val="24"/>
                <w:szCs w:val="28"/>
              </w:rPr>
              <w:t>Fereres</w:t>
            </w:r>
            <w:proofErr w:type="spellEnd"/>
            <w:r w:rsidRPr="00CC0598">
              <w:rPr>
                <w:rFonts w:ascii="Times New Roman" w:hAnsi="Times New Roman" w:cs="B Lotus"/>
                <w:sz w:val="24"/>
                <w:szCs w:val="28"/>
              </w:rPr>
              <w:t>, E. 2005. The physiology of adaptation and yield expression in olive. Horticultural Reviews, 31, 155–229</w:t>
            </w:r>
          </w:p>
          <w:p w14:paraId="5438F710" w14:textId="77777777" w:rsidR="006C519A" w:rsidRPr="00CC0598" w:rsidRDefault="006C519A" w:rsidP="000D337E">
            <w:pPr>
              <w:shd w:val="clear" w:color="auto" w:fill="FFFFFF"/>
              <w:spacing w:after="0" w:line="240" w:lineRule="auto"/>
              <w:rPr>
                <w:rFonts w:ascii="Times New Roman" w:eastAsia="Times New Roman" w:hAnsi="Times New Roman" w:cs="Times New Roman"/>
                <w:color w:val="000000"/>
                <w:sz w:val="24"/>
                <w:szCs w:val="24"/>
              </w:rPr>
            </w:pPr>
            <w:r w:rsidRPr="00CC0598">
              <w:rPr>
                <w:rFonts w:ascii="Times New Roman" w:eastAsia="Times New Roman" w:hAnsi="Times New Roman" w:cs="Times New Roman"/>
                <w:color w:val="000000"/>
                <w:sz w:val="24"/>
                <w:szCs w:val="24"/>
              </w:rPr>
              <w:t xml:space="preserve">Cristofori, V., Tommasini, G., </w:t>
            </w:r>
            <w:proofErr w:type="spellStart"/>
            <w:r w:rsidRPr="00CC0598">
              <w:rPr>
                <w:rFonts w:ascii="Times New Roman" w:eastAsia="Times New Roman" w:hAnsi="Times New Roman" w:cs="Times New Roman"/>
                <w:color w:val="000000"/>
                <w:sz w:val="24"/>
                <w:szCs w:val="24"/>
              </w:rPr>
              <w:t>Rugini</w:t>
            </w:r>
            <w:proofErr w:type="spellEnd"/>
            <w:r w:rsidRPr="00CC0598">
              <w:rPr>
                <w:rFonts w:ascii="Times New Roman" w:eastAsia="Times New Roman" w:hAnsi="Times New Roman" w:cs="Times New Roman"/>
                <w:color w:val="000000"/>
                <w:sz w:val="24"/>
                <w:szCs w:val="24"/>
              </w:rPr>
              <w:t>, E., and Bignami, C. 2009. Effects of irrigation on yield components and quality of walnut cultivar ‘chandler’</w:t>
            </w:r>
            <w:r w:rsidR="00D110C9" w:rsidRPr="00CC0598">
              <w:rPr>
                <w:rFonts w:ascii="Times New Roman" w:eastAsia="Times New Roman" w:hAnsi="Times New Roman" w:cs="Times New Roman"/>
                <w:color w:val="000000"/>
                <w:sz w:val="24"/>
                <w:szCs w:val="24"/>
              </w:rPr>
              <w:t>.</w:t>
            </w:r>
            <w:r w:rsidR="00D110C9" w:rsidRPr="00CC0598">
              <w:rPr>
                <w:rFonts w:ascii="Times New Roman" w:eastAsia="Times New Roman" w:hAnsi="Times New Roman" w:cs="Times New Roman" w:hint="cs"/>
                <w:color w:val="000000"/>
                <w:sz w:val="24"/>
                <w:szCs w:val="24"/>
                <w:rtl/>
              </w:rPr>
              <w:t xml:space="preserve"> </w:t>
            </w:r>
            <w:r w:rsidR="000D337E" w:rsidRPr="00CC0598">
              <w:rPr>
                <w:rFonts w:ascii="Times New Roman" w:eastAsia="Times New Roman" w:hAnsi="Times New Roman" w:cs="Times New Roman"/>
                <w:color w:val="000000"/>
                <w:sz w:val="24"/>
                <w:szCs w:val="24"/>
              </w:rPr>
              <w:t xml:space="preserve">Scientia </w:t>
            </w:r>
            <w:proofErr w:type="spellStart"/>
            <w:r w:rsidR="000D337E" w:rsidRPr="00CC0598">
              <w:rPr>
                <w:rFonts w:ascii="Times New Roman" w:eastAsia="Times New Roman" w:hAnsi="Times New Roman" w:cs="Times New Roman"/>
                <w:color w:val="000000"/>
                <w:sz w:val="24"/>
                <w:szCs w:val="24"/>
              </w:rPr>
              <w:t>Horticulturae</w:t>
            </w:r>
            <w:proofErr w:type="spellEnd"/>
            <w:r w:rsidRPr="00CC0598">
              <w:rPr>
                <w:rFonts w:ascii="Times New Roman" w:eastAsia="Times New Roman" w:hAnsi="Times New Roman" w:cs="Times New Roman"/>
                <w:color w:val="000000"/>
                <w:sz w:val="24"/>
                <w:szCs w:val="24"/>
              </w:rPr>
              <w:t>, </w:t>
            </w:r>
            <w:r w:rsidRPr="00CC0598">
              <w:rPr>
                <w:rFonts w:ascii="Times New Roman" w:eastAsia="Times New Roman" w:hAnsi="Times New Roman" w:cs="Times New Roman"/>
                <w:i/>
                <w:iCs/>
                <w:color w:val="000000"/>
                <w:sz w:val="24"/>
                <w:szCs w:val="24"/>
              </w:rPr>
              <w:t>52</w:t>
            </w:r>
            <w:r w:rsidRPr="00CC0598">
              <w:rPr>
                <w:rFonts w:ascii="Times New Roman" w:eastAsia="Times New Roman" w:hAnsi="Times New Roman" w:cs="Times New Roman"/>
                <w:color w:val="000000"/>
                <w:sz w:val="24"/>
                <w:szCs w:val="24"/>
              </w:rPr>
              <w:t>, 557-562.</w:t>
            </w:r>
            <w:r w:rsidRPr="00CC0598">
              <w:rPr>
                <w:rFonts w:ascii="Times New Roman" w:eastAsia="Times New Roman" w:hAnsi="Times New Roman" w:cs="Times New Roman"/>
                <w:color w:val="000000"/>
                <w:sz w:val="24"/>
                <w:szCs w:val="24"/>
                <w:rtl/>
              </w:rPr>
              <w:t>‏</w:t>
            </w:r>
          </w:p>
          <w:p w14:paraId="286AFF73" w14:textId="77777777" w:rsidR="006C519A" w:rsidRPr="00CC0598" w:rsidRDefault="007B2FA9" w:rsidP="000D337E">
            <w:pPr>
              <w:rPr>
                <w:rFonts w:ascii="Times New Roman" w:hAnsi="Times New Roman" w:cs="Times New Roman"/>
                <w:sz w:val="24"/>
                <w:szCs w:val="24"/>
              </w:rPr>
            </w:pPr>
            <w:r w:rsidRPr="00CC0598">
              <w:rPr>
                <w:rFonts w:ascii="Times New Roman" w:hAnsi="Times New Roman" w:cs="Times New Roman"/>
                <w:sz w:val="24"/>
                <w:szCs w:val="24"/>
              </w:rPr>
              <w:lastRenderedPageBreak/>
              <w:t xml:space="preserve">Chien, S. H., Gearhart, M.M., and </w:t>
            </w:r>
            <w:proofErr w:type="spellStart"/>
            <w:r w:rsidRPr="00CC0598">
              <w:rPr>
                <w:rFonts w:ascii="Times New Roman" w:hAnsi="Times New Roman" w:cs="Times New Roman"/>
                <w:sz w:val="24"/>
                <w:szCs w:val="24"/>
              </w:rPr>
              <w:t>Villagarcía</w:t>
            </w:r>
            <w:proofErr w:type="spellEnd"/>
            <w:r w:rsidRPr="00CC0598">
              <w:rPr>
                <w:rFonts w:ascii="Times New Roman" w:hAnsi="Times New Roman" w:cs="Times New Roman"/>
                <w:sz w:val="24"/>
                <w:szCs w:val="24"/>
              </w:rPr>
              <w:t>, S. 2011. Comparison of ammonium sulfate with other nitrogen and sulfur fertilizers in increasing crop production and minimizing environmental impact: a review.</w:t>
            </w:r>
            <w:r w:rsidR="00073885" w:rsidRPr="00CC0598">
              <w:rPr>
                <w:rFonts w:ascii="Times New Roman" w:hAnsi="Times New Roman" w:cs="Times New Roman"/>
                <w:sz w:val="24"/>
                <w:szCs w:val="24"/>
              </w:rPr>
              <w:t xml:space="preserve"> </w:t>
            </w:r>
            <w:r w:rsidRPr="00CC0598">
              <w:rPr>
                <w:rFonts w:ascii="Times New Roman" w:hAnsi="Times New Roman" w:cs="Times New Roman"/>
                <w:sz w:val="24"/>
                <w:szCs w:val="24"/>
              </w:rPr>
              <w:t>Soil Science,</w:t>
            </w:r>
            <w:r w:rsidR="00073885" w:rsidRPr="00CC0598">
              <w:rPr>
                <w:rFonts w:ascii="Times New Roman" w:hAnsi="Times New Roman" w:cs="Times New Roman"/>
                <w:sz w:val="24"/>
                <w:szCs w:val="24"/>
              </w:rPr>
              <w:t xml:space="preserve"> </w:t>
            </w:r>
            <w:r w:rsidRPr="00CC0598">
              <w:rPr>
                <w:rFonts w:ascii="Times New Roman" w:hAnsi="Times New Roman" w:cs="Times New Roman"/>
                <w:sz w:val="24"/>
                <w:szCs w:val="24"/>
              </w:rPr>
              <w:t>176(7)</w:t>
            </w:r>
            <w:r w:rsidR="00073885" w:rsidRPr="00CC0598">
              <w:rPr>
                <w:rFonts w:ascii="Times New Roman" w:hAnsi="Times New Roman" w:cs="Times New Roman"/>
                <w:sz w:val="24"/>
                <w:szCs w:val="24"/>
              </w:rPr>
              <w:t xml:space="preserve">: </w:t>
            </w:r>
            <w:r w:rsidRPr="00CC0598">
              <w:rPr>
                <w:rFonts w:ascii="Times New Roman" w:hAnsi="Times New Roman" w:cs="Times New Roman"/>
                <w:sz w:val="24"/>
                <w:szCs w:val="24"/>
              </w:rPr>
              <w:t>327-335.</w:t>
            </w:r>
          </w:p>
          <w:p w14:paraId="2BD6A211" w14:textId="77777777" w:rsidR="00483518" w:rsidRPr="00CC0598" w:rsidRDefault="00483518" w:rsidP="000D337E">
            <w:pPr>
              <w:rPr>
                <w:rFonts w:ascii="Times New Roman" w:hAnsi="Times New Roman" w:cs="Times New Roman"/>
                <w:sz w:val="24"/>
                <w:szCs w:val="24"/>
              </w:rPr>
            </w:pPr>
            <w:r w:rsidRPr="00CC0598">
              <w:rPr>
                <w:rFonts w:ascii="Times New Roman" w:hAnsi="Times New Roman" w:cs="Times New Roman"/>
                <w:sz w:val="24"/>
                <w:szCs w:val="24"/>
              </w:rPr>
              <w:t xml:space="preserve">Christopoulos, M. V., and </w:t>
            </w:r>
            <w:proofErr w:type="spellStart"/>
            <w:r w:rsidRPr="00CC0598">
              <w:rPr>
                <w:rFonts w:ascii="Times New Roman" w:hAnsi="Times New Roman" w:cs="Times New Roman"/>
                <w:sz w:val="24"/>
                <w:szCs w:val="24"/>
              </w:rPr>
              <w:t>Tsantili</w:t>
            </w:r>
            <w:proofErr w:type="spellEnd"/>
            <w:r w:rsidRPr="00CC0598">
              <w:rPr>
                <w:rFonts w:ascii="Times New Roman" w:hAnsi="Times New Roman" w:cs="Times New Roman"/>
                <w:sz w:val="24"/>
                <w:szCs w:val="24"/>
              </w:rPr>
              <w:t>, E. 2011</w:t>
            </w:r>
            <w:r w:rsidR="00073885" w:rsidRPr="00CC0598">
              <w:rPr>
                <w:rFonts w:ascii="Times New Roman" w:hAnsi="Times New Roman" w:cs="Times New Roman"/>
                <w:sz w:val="24"/>
                <w:szCs w:val="24"/>
              </w:rPr>
              <w:t xml:space="preserve">. </w:t>
            </w:r>
            <w:r w:rsidRPr="00CC0598">
              <w:rPr>
                <w:rFonts w:ascii="Times New Roman" w:hAnsi="Times New Roman" w:cs="Times New Roman"/>
                <w:sz w:val="24"/>
                <w:szCs w:val="24"/>
              </w:rPr>
              <w:t xml:space="preserve">Effects of temperature and packaging atmosphere on total antioxidants and </w:t>
            </w:r>
            <w:proofErr w:type="spellStart"/>
            <w:r w:rsidRPr="00CC0598">
              <w:rPr>
                <w:rFonts w:ascii="Times New Roman" w:hAnsi="Times New Roman" w:cs="Times New Roman"/>
                <w:sz w:val="24"/>
                <w:szCs w:val="24"/>
              </w:rPr>
              <w:t>colour</w:t>
            </w:r>
            <w:proofErr w:type="spellEnd"/>
            <w:r w:rsidRPr="00CC0598">
              <w:rPr>
                <w:rFonts w:ascii="Times New Roman" w:hAnsi="Times New Roman" w:cs="Times New Roman"/>
                <w:sz w:val="24"/>
                <w:szCs w:val="24"/>
              </w:rPr>
              <w:t xml:space="preserve"> of walnut (</w:t>
            </w:r>
            <w:r w:rsidRPr="00CC0598">
              <w:rPr>
                <w:rFonts w:ascii="Times New Roman" w:hAnsi="Times New Roman" w:cs="Times New Roman"/>
                <w:i/>
                <w:iCs/>
                <w:sz w:val="24"/>
                <w:szCs w:val="24"/>
              </w:rPr>
              <w:t>Juglans regia</w:t>
            </w:r>
            <w:r w:rsidRPr="00CC0598">
              <w:rPr>
                <w:rFonts w:ascii="Times New Roman" w:hAnsi="Times New Roman" w:cs="Times New Roman"/>
                <w:sz w:val="24"/>
                <w:szCs w:val="24"/>
              </w:rPr>
              <w:t xml:space="preserve"> L.) kernels during storage</w:t>
            </w:r>
            <w:r w:rsidR="00C8336B" w:rsidRPr="00CC0598">
              <w:rPr>
                <w:rFonts w:ascii="Times New Roman" w:hAnsi="Times New Roman" w:cs="Times New Roman"/>
                <w:sz w:val="24"/>
                <w:szCs w:val="24"/>
              </w:rPr>
              <w:t xml:space="preserve"> </w:t>
            </w:r>
            <w:r w:rsidRPr="00CC0598">
              <w:rPr>
                <w:rFonts w:ascii="Times New Roman" w:hAnsi="Times New Roman" w:cs="Times New Roman"/>
                <w:sz w:val="24"/>
                <w:szCs w:val="24"/>
              </w:rPr>
              <w:t>Scientia Horticulturae,131</w:t>
            </w:r>
            <w:r w:rsidR="00C8336B" w:rsidRPr="00CC0598">
              <w:rPr>
                <w:rFonts w:ascii="Times New Roman" w:hAnsi="Times New Roman" w:cs="Times New Roman"/>
                <w:sz w:val="24"/>
                <w:szCs w:val="24"/>
              </w:rPr>
              <w:t xml:space="preserve">: </w:t>
            </w:r>
            <w:r w:rsidRPr="00CC0598">
              <w:rPr>
                <w:rFonts w:ascii="Times New Roman" w:hAnsi="Times New Roman" w:cs="Times New Roman"/>
                <w:sz w:val="24"/>
                <w:szCs w:val="24"/>
              </w:rPr>
              <w:t>49-57.</w:t>
            </w:r>
          </w:p>
          <w:p w14:paraId="64141DFF" w14:textId="77777777" w:rsidR="00683EBC" w:rsidRPr="00CC0598" w:rsidRDefault="00683EBC" w:rsidP="00683EBC">
            <w:pPr>
              <w:spacing w:line="360" w:lineRule="auto"/>
              <w:jc w:val="both"/>
              <w:rPr>
                <w:rFonts w:ascii="Times New Roman" w:hAnsi="Times New Roman" w:cs="B Lotus"/>
                <w:sz w:val="24"/>
                <w:szCs w:val="28"/>
              </w:rPr>
            </w:pPr>
            <w:r w:rsidRPr="00CC0598">
              <w:rPr>
                <w:rFonts w:ascii="Times New Roman" w:hAnsi="Times New Roman" w:cs="B Lotus"/>
                <w:sz w:val="24"/>
                <w:szCs w:val="28"/>
              </w:rPr>
              <w:t xml:space="preserve">Conway, W.S. and Sams. </w:t>
            </w:r>
            <w:r w:rsidR="00C8336B" w:rsidRPr="00CC0598">
              <w:rPr>
                <w:rFonts w:ascii="Times New Roman" w:hAnsi="Times New Roman" w:cs="B Lotus"/>
                <w:sz w:val="24"/>
                <w:szCs w:val="28"/>
              </w:rPr>
              <w:t xml:space="preserve">C.E. </w:t>
            </w:r>
            <w:r w:rsidRPr="00CC0598">
              <w:rPr>
                <w:rFonts w:ascii="Times New Roman" w:hAnsi="Times New Roman" w:cs="B Lotus"/>
                <w:sz w:val="24"/>
                <w:szCs w:val="28"/>
              </w:rPr>
              <w:t>1987. The effects of postharvest infiltration of calcium, magnesium, or strontium on decay, firmness, respiration and ethylene production in apples. Journal of the American Society for Horticulture Science 112: 300-303.</w:t>
            </w:r>
          </w:p>
          <w:p w14:paraId="72CFA5D6" w14:textId="77777777" w:rsidR="00483518" w:rsidRPr="00CC0598" w:rsidRDefault="00483518" w:rsidP="000D337E">
            <w:pPr>
              <w:shd w:val="clear" w:color="auto" w:fill="FFFFFF"/>
              <w:spacing w:after="0" w:line="240" w:lineRule="auto"/>
              <w:rPr>
                <w:rFonts w:ascii="Times New Roman" w:eastAsia="Times New Roman" w:hAnsi="Times New Roman" w:cs="Times New Roman"/>
                <w:color w:val="000000"/>
                <w:sz w:val="24"/>
                <w:szCs w:val="24"/>
              </w:rPr>
            </w:pPr>
            <w:proofErr w:type="spellStart"/>
            <w:r w:rsidRPr="00CC0598">
              <w:rPr>
                <w:rFonts w:ascii="Times New Roman" w:eastAsia="Times New Roman" w:hAnsi="Times New Roman" w:cs="Times New Roman"/>
                <w:color w:val="000000"/>
                <w:sz w:val="24"/>
                <w:szCs w:val="24"/>
              </w:rPr>
              <w:t>Cosmulescu</w:t>
            </w:r>
            <w:proofErr w:type="spellEnd"/>
            <w:r w:rsidRPr="00CC0598">
              <w:rPr>
                <w:rFonts w:ascii="Times New Roman" w:eastAsia="Times New Roman" w:hAnsi="Times New Roman" w:cs="Times New Roman"/>
                <w:color w:val="000000"/>
                <w:sz w:val="24"/>
                <w:szCs w:val="24"/>
              </w:rPr>
              <w:t xml:space="preserve">, S., Baciu, A., </w:t>
            </w:r>
            <w:proofErr w:type="spellStart"/>
            <w:r w:rsidRPr="00CC0598">
              <w:rPr>
                <w:rFonts w:ascii="Times New Roman" w:eastAsia="Times New Roman" w:hAnsi="Times New Roman" w:cs="Times New Roman"/>
                <w:color w:val="000000"/>
                <w:sz w:val="24"/>
                <w:szCs w:val="24"/>
              </w:rPr>
              <w:t>Botu</w:t>
            </w:r>
            <w:proofErr w:type="spellEnd"/>
            <w:r w:rsidRPr="00CC0598">
              <w:rPr>
                <w:rFonts w:ascii="Times New Roman" w:eastAsia="Times New Roman" w:hAnsi="Times New Roman" w:cs="Times New Roman"/>
                <w:color w:val="000000"/>
                <w:sz w:val="24"/>
                <w:szCs w:val="24"/>
              </w:rPr>
              <w:t>, M., and Achim, G. H. 2010. Environmental factors’ influence on walnut flowering.</w:t>
            </w:r>
            <w:r w:rsidR="00B411FC" w:rsidRPr="00CC0598">
              <w:rPr>
                <w:rFonts w:ascii="Times New Roman" w:eastAsia="Times New Roman" w:hAnsi="Times New Roman" w:cs="Times New Roman"/>
                <w:color w:val="000000"/>
                <w:sz w:val="24"/>
                <w:szCs w:val="24"/>
              </w:rPr>
              <w:t xml:space="preserve"> </w:t>
            </w:r>
            <w:r w:rsidRPr="00CC0598">
              <w:rPr>
                <w:rFonts w:ascii="Times New Roman" w:eastAsia="Times New Roman" w:hAnsi="Times New Roman" w:cs="Times New Roman"/>
                <w:color w:val="000000"/>
                <w:sz w:val="24"/>
                <w:szCs w:val="24"/>
              </w:rPr>
              <w:t xml:space="preserve">Acta </w:t>
            </w:r>
            <w:proofErr w:type="spellStart"/>
            <w:r w:rsidRPr="00CC0598">
              <w:rPr>
                <w:rFonts w:ascii="Times New Roman" w:eastAsia="Times New Roman" w:hAnsi="Times New Roman" w:cs="Times New Roman"/>
                <w:color w:val="000000"/>
                <w:sz w:val="24"/>
                <w:szCs w:val="24"/>
              </w:rPr>
              <w:t>horticulturae</w:t>
            </w:r>
            <w:proofErr w:type="spellEnd"/>
            <w:r w:rsidRPr="00CC0598">
              <w:rPr>
                <w:rFonts w:ascii="Times New Roman" w:eastAsia="Times New Roman" w:hAnsi="Times New Roman" w:cs="Times New Roman"/>
                <w:color w:val="000000"/>
                <w:sz w:val="24"/>
                <w:szCs w:val="24"/>
              </w:rPr>
              <w:t>,</w:t>
            </w:r>
            <w:r w:rsidR="00B411FC" w:rsidRPr="00CC0598" w:rsidDel="00B411FC">
              <w:rPr>
                <w:rFonts w:ascii="Times New Roman" w:eastAsia="Times New Roman" w:hAnsi="Times New Roman" w:cs="Times New Roman"/>
                <w:color w:val="000000"/>
                <w:sz w:val="24"/>
                <w:szCs w:val="24"/>
              </w:rPr>
              <w:t xml:space="preserve"> </w:t>
            </w:r>
            <w:r w:rsidRPr="001D5C04">
              <w:rPr>
                <w:rFonts w:ascii="Times New Roman" w:eastAsia="Times New Roman" w:hAnsi="Times New Roman" w:cs="Times New Roman"/>
                <w:color w:val="000000"/>
                <w:sz w:val="24"/>
                <w:szCs w:val="24"/>
              </w:rPr>
              <w:t>861</w:t>
            </w:r>
            <w:r w:rsidRPr="00CC0598">
              <w:rPr>
                <w:rFonts w:ascii="Times New Roman" w:eastAsia="Times New Roman" w:hAnsi="Times New Roman" w:cs="Times New Roman"/>
                <w:color w:val="000000"/>
                <w:sz w:val="24"/>
                <w:szCs w:val="24"/>
              </w:rPr>
              <w:t>, 83-88.</w:t>
            </w:r>
            <w:r w:rsidRPr="00CC0598">
              <w:rPr>
                <w:rFonts w:ascii="Times New Roman" w:eastAsia="Times New Roman" w:hAnsi="Times New Roman" w:cs="Times New Roman"/>
                <w:color w:val="000000"/>
                <w:sz w:val="24"/>
                <w:szCs w:val="24"/>
                <w:rtl/>
              </w:rPr>
              <w:t>‏</w:t>
            </w:r>
          </w:p>
          <w:p w14:paraId="2319F9A8" w14:textId="77777777" w:rsidR="00683EBC" w:rsidRPr="00CC0598" w:rsidRDefault="00683EBC" w:rsidP="00FD111C">
            <w:pPr>
              <w:spacing w:line="360" w:lineRule="auto"/>
              <w:jc w:val="both"/>
              <w:rPr>
                <w:rFonts w:ascii="Times New Roman" w:hAnsi="Times New Roman" w:cs="B Lotus"/>
                <w:sz w:val="24"/>
                <w:szCs w:val="28"/>
              </w:rPr>
            </w:pPr>
            <w:r w:rsidRPr="00CC0598">
              <w:rPr>
                <w:rFonts w:ascii="Times New Roman" w:hAnsi="Times New Roman" w:cs="B Lotus"/>
                <w:sz w:val="24"/>
                <w:szCs w:val="28"/>
              </w:rPr>
              <w:t xml:space="preserve">Devi, K.N., Singh, L.N.K., Singh, M.S., Singh, S.B., </w:t>
            </w:r>
            <w:r w:rsidR="00FD111C">
              <w:rPr>
                <w:rFonts w:ascii="Times New Roman" w:hAnsi="Times New Roman" w:cs="B Lotus"/>
                <w:sz w:val="24"/>
                <w:szCs w:val="28"/>
              </w:rPr>
              <w:t>and</w:t>
            </w:r>
            <w:r w:rsidR="00FD111C" w:rsidRPr="00CC0598">
              <w:rPr>
                <w:rFonts w:ascii="Times New Roman" w:hAnsi="Times New Roman" w:cs="B Lotus"/>
                <w:sz w:val="24"/>
                <w:szCs w:val="28"/>
              </w:rPr>
              <w:t xml:space="preserve"> </w:t>
            </w:r>
            <w:r w:rsidRPr="00CC0598">
              <w:rPr>
                <w:rFonts w:ascii="Times New Roman" w:hAnsi="Times New Roman" w:cs="B Lotus"/>
                <w:sz w:val="24"/>
                <w:szCs w:val="28"/>
              </w:rPr>
              <w:t xml:space="preserve">Singh, K.K. 2012. Influence of </w:t>
            </w:r>
            <w:proofErr w:type="spellStart"/>
            <w:r w:rsidRPr="00CC0598">
              <w:rPr>
                <w:rFonts w:ascii="Times New Roman" w:hAnsi="Times New Roman" w:cs="B Lotus"/>
                <w:sz w:val="24"/>
                <w:szCs w:val="28"/>
              </w:rPr>
              <w:t>sulphur</w:t>
            </w:r>
            <w:proofErr w:type="spellEnd"/>
            <w:r w:rsidRPr="00CC0598">
              <w:rPr>
                <w:rFonts w:ascii="Times New Roman" w:hAnsi="Times New Roman" w:cs="B Lotus"/>
                <w:sz w:val="24"/>
                <w:szCs w:val="28"/>
              </w:rPr>
              <w:t xml:space="preserve"> and boron fertilization on yield, quality, nutrient uptake and economics of soybean Glycine max under upland conditions. Journal of Agricultural Science, 44, 421-431</w:t>
            </w:r>
            <w:r w:rsidR="006C519A" w:rsidRPr="00CC0598">
              <w:rPr>
                <w:rFonts w:ascii="Times New Roman" w:hAnsi="Times New Roman" w:cs="B Lotus"/>
                <w:sz w:val="24"/>
                <w:szCs w:val="28"/>
              </w:rPr>
              <w:t>.</w:t>
            </w:r>
          </w:p>
          <w:p w14:paraId="368B5FB3" w14:textId="77777777" w:rsidR="007B2FA9" w:rsidRPr="00CC0598" w:rsidRDefault="007B2FA9" w:rsidP="00FD111C">
            <w:pPr>
              <w:rPr>
                <w:rFonts w:ascii="Times New Roman" w:hAnsi="Times New Roman" w:cs="Times New Roman"/>
                <w:sz w:val="24"/>
                <w:szCs w:val="24"/>
              </w:rPr>
            </w:pPr>
            <w:r w:rsidRPr="00CC0598">
              <w:rPr>
                <w:rFonts w:ascii="Times New Roman" w:hAnsi="Times New Roman" w:cs="Times New Roman"/>
                <w:sz w:val="24"/>
                <w:szCs w:val="24"/>
              </w:rPr>
              <w:t>Droux, M. 2004. Sulfur assimilation and the role of sulfur in plant metabolism: a survey. Photosynthesis Research,</w:t>
            </w:r>
            <w:r w:rsidR="00B411FC" w:rsidRPr="00CC0598">
              <w:rPr>
                <w:rFonts w:ascii="Times New Roman" w:hAnsi="Times New Roman" w:cs="Times New Roman"/>
                <w:sz w:val="24"/>
                <w:szCs w:val="24"/>
              </w:rPr>
              <w:t xml:space="preserve"> </w:t>
            </w:r>
            <w:r w:rsidRPr="00CC0598">
              <w:rPr>
                <w:rFonts w:ascii="Times New Roman" w:hAnsi="Times New Roman" w:cs="Times New Roman"/>
                <w:sz w:val="24"/>
                <w:szCs w:val="24"/>
              </w:rPr>
              <w:t>79(3), 331-348.</w:t>
            </w:r>
          </w:p>
          <w:p w14:paraId="1BE31C50" w14:textId="77777777" w:rsidR="006C519A" w:rsidRDefault="006C519A" w:rsidP="00FD111C">
            <w:pPr>
              <w:rPr>
                <w:rFonts w:ascii="Times New Roman" w:hAnsi="Times New Roman" w:cs="Times New Roman"/>
                <w:sz w:val="24"/>
                <w:szCs w:val="24"/>
                <w:rtl/>
              </w:rPr>
            </w:pPr>
            <w:r w:rsidRPr="00CC0598">
              <w:rPr>
                <w:rFonts w:ascii="Times New Roman" w:hAnsi="Times New Roman" w:cs="Times New Roman"/>
                <w:sz w:val="24"/>
                <w:szCs w:val="24"/>
              </w:rPr>
              <w:t>Dvorak, J., Brown, P. J., Leslie, C., Aradhya, M., Luo, M. C., and Dandekar, A. 2020 USE OF ‘</w:t>
            </w:r>
            <w:proofErr w:type="spellStart"/>
            <w:r w:rsidRPr="00CC0598">
              <w:rPr>
                <w:rFonts w:ascii="Times New Roman" w:hAnsi="Times New Roman" w:cs="Times New Roman"/>
                <w:sz w:val="24"/>
                <w:szCs w:val="24"/>
              </w:rPr>
              <w:t>C</w:t>
            </w:r>
            <w:r w:rsidR="00984569" w:rsidRPr="00CC0598">
              <w:rPr>
                <w:rFonts w:ascii="Times New Roman" w:hAnsi="Times New Roman" w:cs="Times New Roman"/>
                <w:sz w:val="24"/>
                <w:szCs w:val="24"/>
              </w:rPr>
              <w:t>handler</w:t>
            </w:r>
            <w:r w:rsidRPr="00CC0598">
              <w:rPr>
                <w:rFonts w:ascii="Times New Roman" w:hAnsi="Times New Roman" w:cs="Times New Roman"/>
                <w:sz w:val="24"/>
                <w:szCs w:val="24"/>
              </w:rPr>
              <w:t>’</w:t>
            </w:r>
            <w:r w:rsidR="008A3FFC" w:rsidRPr="00CC0598">
              <w:rPr>
                <w:rFonts w:ascii="Times New Roman" w:hAnsi="Times New Roman" w:cs="Times New Roman"/>
                <w:sz w:val="24"/>
                <w:szCs w:val="24"/>
              </w:rPr>
              <w:t>g</w:t>
            </w:r>
            <w:r w:rsidR="00984569" w:rsidRPr="00CC0598">
              <w:rPr>
                <w:rFonts w:ascii="Times New Roman" w:hAnsi="Times New Roman" w:cs="Times New Roman"/>
                <w:sz w:val="24"/>
                <w:szCs w:val="24"/>
              </w:rPr>
              <w:t>enepool</w:t>
            </w:r>
            <w:proofErr w:type="spellEnd"/>
            <w:r w:rsidRPr="00CC0598">
              <w:rPr>
                <w:rFonts w:ascii="Times New Roman" w:hAnsi="Times New Roman" w:cs="Times New Roman"/>
                <w:sz w:val="24"/>
                <w:szCs w:val="24"/>
              </w:rPr>
              <w:t xml:space="preserve"> </w:t>
            </w:r>
            <w:r w:rsidR="008A3FFC" w:rsidRPr="00CC0598">
              <w:rPr>
                <w:rFonts w:ascii="Times New Roman" w:hAnsi="Times New Roman" w:cs="Times New Roman"/>
                <w:sz w:val="24"/>
                <w:szCs w:val="24"/>
              </w:rPr>
              <w:t>for discovery of genes for traits important for tee California walnut breeding program.</w:t>
            </w:r>
          </w:p>
          <w:p w14:paraId="72C1EB12" w14:textId="77777777" w:rsidR="0091435F" w:rsidRPr="0091435F" w:rsidRDefault="0091435F" w:rsidP="0091435F">
            <w:pPr>
              <w:rPr>
                <w:rFonts w:ascii="Times New Roman" w:hAnsi="Times New Roman" w:cs="Times New Roman"/>
                <w:sz w:val="24"/>
                <w:szCs w:val="24"/>
              </w:rPr>
            </w:pPr>
            <w:proofErr w:type="spellStart"/>
            <w:r w:rsidRPr="0091435F">
              <w:rPr>
                <w:rFonts w:ascii="Times New Roman" w:hAnsi="Times New Roman" w:cs="Times New Roman"/>
                <w:sz w:val="24"/>
                <w:szCs w:val="24"/>
              </w:rPr>
              <w:t>Ercisli</w:t>
            </w:r>
            <w:proofErr w:type="spellEnd"/>
            <w:r w:rsidRPr="0091435F">
              <w:rPr>
                <w:rFonts w:ascii="Times New Roman" w:hAnsi="Times New Roman" w:cs="Times New Roman"/>
                <w:sz w:val="24"/>
                <w:szCs w:val="24"/>
              </w:rPr>
              <w:t xml:space="preserve">, S., </w:t>
            </w:r>
            <w:proofErr w:type="spellStart"/>
            <w:r w:rsidRPr="0091435F">
              <w:rPr>
                <w:rFonts w:ascii="Times New Roman" w:hAnsi="Times New Roman" w:cs="Times New Roman"/>
                <w:sz w:val="24"/>
                <w:szCs w:val="24"/>
              </w:rPr>
              <w:t>Sayinci</w:t>
            </w:r>
            <w:proofErr w:type="spellEnd"/>
            <w:r w:rsidRPr="0091435F">
              <w:rPr>
                <w:rFonts w:ascii="Times New Roman" w:hAnsi="Times New Roman" w:cs="Times New Roman"/>
                <w:sz w:val="24"/>
                <w:szCs w:val="24"/>
              </w:rPr>
              <w:t>, B., Kara, M., Yildiz, C., &amp; Ozturk, I. (2012). Determination of size and shape features of walnut (</w:t>
            </w:r>
            <w:r w:rsidRPr="0091435F">
              <w:rPr>
                <w:rFonts w:ascii="Times New Roman" w:hAnsi="Times New Roman" w:cs="Times New Roman"/>
                <w:i/>
                <w:iCs/>
                <w:sz w:val="24"/>
                <w:szCs w:val="24"/>
              </w:rPr>
              <w:t>Juglans regia</w:t>
            </w:r>
            <w:r w:rsidRPr="0091435F">
              <w:rPr>
                <w:rFonts w:ascii="Times New Roman" w:hAnsi="Times New Roman" w:cs="Times New Roman"/>
                <w:sz w:val="24"/>
                <w:szCs w:val="24"/>
              </w:rPr>
              <w:t xml:space="preserve"> L.) cultivars using image processing. </w:t>
            </w:r>
            <w:r w:rsidRPr="0091435F">
              <w:rPr>
                <w:rFonts w:ascii="Times New Roman" w:hAnsi="Times New Roman" w:cs="Times New Roman"/>
                <w:i/>
                <w:iCs/>
                <w:sz w:val="24"/>
                <w:szCs w:val="24"/>
              </w:rPr>
              <w:t xml:space="preserve">Scientia </w:t>
            </w:r>
            <w:proofErr w:type="spellStart"/>
            <w:r w:rsidRPr="0091435F">
              <w:rPr>
                <w:rFonts w:ascii="Times New Roman" w:hAnsi="Times New Roman" w:cs="Times New Roman"/>
                <w:i/>
                <w:iCs/>
                <w:sz w:val="24"/>
                <w:szCs w:val="24"/>
              </w:rPr>
              <w:t>horticulturae</w:t>
            </w:r>
            <w:proofErr w:type="spellEnd"/>
            <w:r w:rsidRPr="0091435F">
              <w:rPr>
                <w:rFonts w:ascii="Times New Roman" w:hAnsi="Times New Roman" w:cs="Times New Roman"/>
                <w:sz w:val="24"/>
                <w:szCs w:val="24"/>
              </w:rPr>
              <w:t>, </w:t>
            </w:r>
            <w:r w:rsidRPr="0091435F">
              <w:rPr>
                <w:rFonts w:ascii="Times New Roman" w:hAnsi="Times New Roman" w:cs="Times New Roman"/>
                <w:i/>
                <w:iCs/>
                <w:sz w:val="24"/>
                <w:szCs w:val="24"/>
              </w:rPr>
              <w:t>133</w:t>
            </w:r>
            <w:r w:rsidRPr="0091435F">
              <w:rPr>
                <w:rFonts w:ascii="Times New Roman" w:hAnsi="Times New Roman" w:cs="Times New Roman"/>
                <w:sz w:val="24"/>
                <w:szCs w:val="24"/>
              </w:rPr>
              <w:t>, 47-55.</w:t>
            </w:r>
            <w:r w:rsidRPr="0091435F">
              <w:rPr>
                <w:rFonts w:ascii="Times New Roman" w:hAnsi="Times New Roman" w:cs="Times New Roman"/>
                <w:sz w:val="24"/>
                <w:szCs w:val="24"/>
                <w:rtl/>
              </w:rPr>
              <w:t>‏</w:t>
            </w:r>
          </w:p>
          <w:p w14:paraId="146412B8" w14:textId="77777777" w:rsidR="00683EBC" w:rsidRPr="00CC0598" w:rsidRDefault="00683EBC" w:rsidP="0091435F">
            <w:pPr>
              <w:rPr>
                <w:rFonts w:ascii="Times New Roman" w:hAnsi="Times New Roman" w:cs="B Lotus"/>
                <w:sz w:val="24"/>
                <w:szCs w:val="28"/>
              </w:rPr>
            </w:pPr>
            <w:r w:rsidRPr="00CC0598">
              <w:rPr>
                <w:rFonts w:ascii="Times New Roman" w:hAnsi="Times New Roman" w:cs="B Lotus"/>
                <w:sz w:val="24"/>
                <w:szCs w:val="28"/>
                <w:lang w:val="it-IT"/>
              </w:rPr>
              <w:t xml:space="preserve">Fanaei, H.R., Galavi, M., Kafi, M., Ghanbari Bonjar, A., </w:t>
            </w:r>
            <w:r w:rsidR="00FD111C">
              <w:rPr>
                <w:rFonts w:ascii="Times New Roman" w:hAnsi="Times New Roman" w:cs="B Lotus"/>
                <w:sz w:val="24"/>
                <w:szCs w:val="28"/>
                <w:lang w:val="it-IT"/>
              </w:rPr>
              <w:t>and</w:t>
            </w:r>
            <w:r w:rsidR="00FD111C" w:rsidRPr="00CC0598">
              <w:rPr>
                <w:rFonts w:ascii="Times New Roman" w:hAnsi="Times New Roman" w:cs="B Lotus"/>
                <w:sz w:val="24"/>
                <w:szCs w:val="28"/>
                <w:lang w:val="it-IT"/>
              </w:rPr>
              <w:t xml:space="preserve"> </w:t>
            </w:r>
            <w:r w:rsidRPr="00CC0598">
              <w:rPr>
                <w:rFonts w:ascii="Times New Roman" w:hAnsi="Times New Roman" w:cs="B Lotus"/>
                <w:sz w:val="24"/>
                <w:szCs w:val="28"/>
                <w:lang w:val="it-IT"/>
              </w:rPr>
              <w:t xml:space="preserve">Shirani-rad, A. 2011. </w:t>
            </w:r>
            <w:r w:rsidRPr="00CC0598">
              <w:rPr>
                <w:rFonts w:ascii="Times New Roman" w:hAnsi="Times New Roman" w:cs="B Lotus"/>
                <w:sz w:val="24"/>
                <w:szCs w:val="28"/>
              </w:rPr>
              <w:t xml:space="preserve">Effect of drought stress and potassium on solutes accumulation and chlorophyll of canola </w:t>
            </w:r>
            <w:r w:rsidRPr="00CC0598">
              <w:rPr>
                <w:rFonts w:ascii="Times New Roman" w:hAnsi="Times New Roman" w:cs="B Lotus"/>
                <w:i/>
                <w:iCs/>
                <w:sz w:val="24"/>
                <w:szCs w:val="28"/>
              </w:rPr>
              <w:t>B. napus</w:t>
            </w:r>
            <w:r w:rsidRPr="00CC0598">
              <w:rPr>
                <w:rFonts w:ascii="Times New Roman" w:hAnsi="Times New Roman" w:cs="B Lotus"/>
                <w:sz w:val="24"/>
                <w:szCs w:val="28"/>
              </w:rPr>
              <w:t xml:space="preserve"> L. and Indian mustard </w:t>
            </w:r>
            <w:r w:rsidRPr="00CC0598">
              <w:rPr>
                <w:rFonts w:ascii="Times New Roman" w:hAnsi="Times New Roman" w:cs="B Lotus"/>
                <w:i/>
                <w:iCs/>
                <w:sz w:val="24"/>
                <w:szCs w:val="28"/>
              </w:rPr>
              <w:t>B. juncea</w:t>
            </w:r>
            <w:r w:rsidRPr="00CC0598">
              <w:rPr>
                <w:rFonts w:ascii="Times New Roman" w:hAnsi="Times New Roman" w:cs="B Lotus"/>
                <w:sz w:val="24"/>
                <w:szCs w:val="28"/>
              </w:rPr>
              <w:t xml:space="preserve"> L. JWSS-Isfahan University of Technology, 1557, 141-156. </w:t>
            </w:r>
          </w:p>
          <w:p w14:paraId="5E2ED603" w14:textId="77777777" w:rsidR="00683EBC" w:rsidRPr="00CC0598" w:rsidRDefault="00683EBC" w:rsidP="00FD111C">
            <w:pPr>
              <w:spacing w:line="360" w:lineRule="auto"/>
              <w:jc w:val="both"/>
              <w:rPr>
                <w:rFonts w:ascii="Times New Roman" w:hAnsi="Times New Roman" w:cs="B Lotus"/>
                <w:sz w:val="24"/>
                <w:szCs w:val="28"/>
              </w:rPr>
            </w:pPr>
            <w:r w:rsidRPr="00CC0598">
              <w:rPr>
                <w:rFonts w:ascii="Times New Roman" w:hAnsi="Times New Roman" w:cs="B Lotus"/>
                <w:sz w:val="24"/>
                <w:szCs w:val="28"/>
                <w:lang w:val="it-IT"/>
              </w:rPr>
              <w:t xml:space="preserve">Fanaei, H., Galavi, M., Kafi, M., </w:t>
            </w:r>
            <w:r w:rsidR="00FD111C">
              <w:rPr>
                <w:rFonts w:ascii="Times New Roman" w:hAnsi="Times New Roman" w:cs="B Lotus"/>
                <w:sz w:val="24"/>
                <w:szCs w:val="28"/>
                <w:lang w:val="it-IT"/>
              </w:rPr>
              <w:t>and</w:t>
            </w:r>
            <w:r w:rsidR="00FD111C" w:rsidRPr="00CC0598">
              <w:rPr>
                <w:rFonts w:ascii="Times New Roman" w:hAnsi="Times New Roman" w:cs="B Lotus"/>
                <w:sz w:val="24"/>
                <w:szCs w:val="28"/>
                <w:lang w:val="it-IT"/>
              </w:rPr>
              <w:t xml:space="preserve"> </w:t>
            </w:r>
            <w:r w:rsidRPr="00CC0598">
              <w:rPr>
                <w:rFonts w:ascii="Times New Roman" w:hAnsi="Times New Roman" w:cs="B Lotus"/>
                <w:sz w:val="24"/>
                <w:szCs w:val="28"/>
                <w:lang w:val="it-IT"/>
              </w:rPr>
              <w:t xml:space="preserve">Shirani-rad, A.M. 2013. </w:t>
            </w:r>
            <w:r w:rsidRPr="00CC0598">
              <w:rPr>
                <w:rFonts w:ascii="Times New Roman" w:hAnsi="Times New Roman" w:cs="B Lotus"/>
                <w:sz w:val="24"/>
                <w:szCs w:val="28"/>
              </w:rPr>
              <w:t xml:space="preserve">Interaction of water deficit stress and potassium application on potassium, calcium, magnesium concentration and oil of two species of canola </w:t>
            </w:r>
            <w:r w:rsidRPr="001D5C04">
              <w:rPr>
                <w:rFonts w:ascii="Times New Roman" w:hAnsi="Times New Roman" w:cs="B Lotus"/>
                <w:i/>
                <w:iCs/>
                <w:sz w:val="24"/>
                <w:szCs w:val="28"/>
              </w:rPr>
              <w:t>Brassica napus</w:t>
            </w:r>
            <w:r w:rsidRPr="00CC0598">
              <w:rPr>
                <w:rFonts w:ascii="Times New Roman" w:hAnsi="Times New Roman" w:cs="B Lotus"/>
                <w:sz w:val="24"/>
                <w:szCs w:val="28"/>
              </w:rPr>
              <w:t xml:space="preserve"> and mustard </w:t>
            </w:r>
            <w:r w:rsidRPr="001D5C04">
              <w:rPr>
                <w:rFonts w:ascii="Times New Roman" w:hAnsi="Times New Roman" w:cs="B Lotus"/>
                <w:i/>
                <w:iCs/>
                <w:sz w:val="24"/>
                <w:szCs w:val="28"/>
              </w:rPr>
              <w:t>Brassica juncea</w:t>
            </w:r>
            <w:r w:rsidRPr="00CC0598">
              <w:rPr>
                <w:rFonts w:ascii="Times New Roman" w:hAnsi="Times New Roman" w:cs="B Lotus"/>
                <w:sz w:val="24"/>
                <w:szCs w:val="28"/>
              </w:rPr>
              <w:t>. Journal of Water and Soil Science, 233, 261-275. In Persian.</w:t>
            </w:r>
          </w:p>
          <w:p w14:paraId="45D521A2" w14:textId="77777777" w:rsidR="00683EBC" w:rsidRPr="00CC0598" w:rsidRDefault="00683EBC" w:rsidP="00FD111C">
            <w:pPr>
              <w:spacing w:line="360" w:lineRule="auto"/>
              <w:jc w:val="both"/>
              <w:rPr>
                <w:rFonts w:ascii="Times New Roman" w:hAnsi="Times New Roman" w:cs="B Lotus"/>
                <w:sz w:val="24"/>
                <w:szCs w:val="28"/>
              </w:rPr>
            </w:pPr>
            <w:r w:rsidRPr="00CC0598">
              <w:rPr>
                <w:rFonts w:ascii="Times New Roman" w:hAnsi="Times New Roman" w:cs="B Lotus"/>
                <w:sz w:val="24"/>
                <w:szCs w:val="28"/>
              </w:rPr>
              <w:t xml:space="preserve">Fanaei, H.R., </w:t>
            </w:r>
            <w:proofErr w:type="spellStart"/>
            <w:r w:rsidRPr="00CC0598">
              <w:rPr>
                <w:rFonts w:ascii="Times New Roman" w:hAnsi="Times New Roman" w:cs="B Lotus"/>
                <w:sz w:val="24"/>
                <w:szCs w:val="28"/>
              </w:rPr>
              <w:t>Galavi</w:t>
            </w:r>
            <w:proofErr w:type="spellEnd"/>
            <w:r w:rsidRPr="00CC0598">
              <w:rPr>
                <w:rFonts w:ascii="Times New Roman" w:hAnsi="Times New Roman" w:cs="B Lotus"/>
                <w:sz w:val="24"/>
                <w:szCs w:val="28"/>
              </w:rPr>
              <w:t xml:space="preserve">, M., Kafi, M., </w:t>
            </w:r>
            <w:proofErr w:type="spellStart"/>
            <w:r w:rsidR="00FD111C">
              <w:rPr>
                <w:rFonts w:ascii="Times New Roman" w:hAnsi="Times New Roman" w:cs="B Lotus"/>
                <w:sz w:val="24"/>
                <w:szCs w:val="28"/>
              </w:rPr>
              <w:t>and</w:t>
            </w:r>
            <w:r w:rsidRPr="00CC0598">
              <w:rPr>
                <w:rFonts w:ascii="Times New Roman" w:hAnsi="Times New Roman" w:cs="B Lotus"/>
                <w:sz w:val="24"/>
                <w:szCs w:val="28"/>
              </w:rPr>
              <w:t>Ghanbari</w:t>
            </w:r>
            <w:proofErr w:type="spellEnd"/>
            <w:r w:rsidRPr="00CC0598">
              <w:rPr>
                <w:rFonts w:ascii="Times New Roman" w:hAnsi="Times New Roman" w:cs="B Lotus"/>
                <w:sz w:val="24"/>
                <w:szCs w:val="28"/>
              </w:rPr>
              <w:t xml:space="preserve"> </w:t>
            </w:r>
            <w:proofErr w:type="spellStart"/>
            <w:r w:rsidRPr="00CC0598">
              <w:rPr>
                <w:rFonts w:ascii="Times New Roman" w:hAnsi="Times New Roman" w:cs="B Lotus"/>
                <w:sz w:val="24"/>
                <w:szCs w:val="28"/>
              </w:rPr>
              <w:t>Bonjar</w:t>
            </w:r>
            <w:proofErr w:type="spellEnd"/>
            <w:r w:rsidRPr="00CC0598">
              <w:rPr>
                <w:rFonts w:ascii="Times New Roman" w:hAnsi="Times New Roman" w:cs="B Lotus"/>
                <w:sz w:val="24"/>
                <w:szCs w:val="28"/>
              </w:rPr>
              <w:t>, A. 2009. Amelioration of water stress by potassium fertilizer in two oilseed species. International Journal of Plant Production, 32, 41-54.</w:t>
            </w:r>
          </w:p>
          <w:p w14:paraId="1C7816F3" w14:textId="77777777" w:rsidR="00683EBC" w:rsidRPr="00CC0598" w:rsidRDefault="00683EBC" w:rsidP="00FD111C">
            <w:pPr>
              <w:spacing w:line="360" w:lineRule="auto"/>
              <w:jc w:val="both"/>
              <w:rPr>
                <w:rFonts w:ascii="Times New Roman" w:hAnsi="Times New Roman" w:cs="B Lotus"/>
                <w:sz w:val="24"/>
                <w:szCs w:val="28"/>
              </w:rPr>
            </w:pPr>
            <w:proofErr w:type="spellStart"/>
            <w:r w:rsidRPr="00CC0598">
              <w:rPr>
                <w:rFonts w:ascii="Times New Roman" w:hAnsi="Times New Roman" w:cs="B Lotus"/>
                <w:sz w:val="24"/>
                <w:szCs w:val="28"/>
              </w:rPr>
              <w:t>Ghesmati</w:t>
            </w:r>
            <w:proofErr w:type="spellEnd"/>
            <w:r w:rsidRPr="00CC0598">
              <w:rPr>
                <w:rFonts w:ascii="Times New Roman" w:hAnsi="Times New Roman" w:cs="B Lotus"/>
                <w:sz w:val="24"/>
                <w:szCs w:val="28"/>
              </w:rPr>
              <w:t xml:space="preserve">, M., </w:t>
            </w:r>
            <w:proofErr w:type="spellStart"/>
            <w:r w:rsidRPr="00CC0598">
              <w:rPr>
                <w:rFonts w:ascii="Times New Roman" w:hAnsi="Times New Roman" w:cs="B Lotus"/>
                <w:sz w:val="24"/>
                <w:szCs w:val="28"/>
              </w:rPr>
              <w:t>Moradinezhad</w:t>
            </w:r>
            <w:proofErr w:type="spellEnd"/>
            <w:r w:rsidRPr="00CC0598">
              <w:rPr>
                <w:rFonts w:ascii="Times New Roman" w:hAnsi="Times New Roman" w:cs="B Lotus"/>
                <w:sz w:val="24"/>
                <w:szCs w:val="28"/>
              </w:rPr>
              <w:t xml:space="preserve">, F., </w:t>
            </w:r>
            <w:r w:rsidR="00FD111C">
              <w:rPr>
                <w:rFonts w:ascii="Times New Roman" w:hAnsi="Times New Roman" w:cs="B Lotus"/>
                <w:sz w:val="24"/>
                <w:szCs w:val="28"/>
              </w:rPr>
              <w:t xml:space="preserve">and </w:t>
            </w:r>
            <w:r w:rsidRPr="00CC0598">
              <w:rPr>
                <w:rFonts w:ascii="Times New Roman" w:hAnsi="Times New Roman" w:cs="B Lotus"/>
                <w:sz w:val="24"/>
                <w:szCs w:val="28"/>
              </w:rPr>
              <w:t xml:space="preserve">Khayyat, M. 2017. Effects of foliar application of calcium nitrate and calcium chloride on antioxidant properties and quality of </w:t>
            </w:r>
            <w:r w:rsidRPr="00CC0598">
              <w:rPr>
                <w:rFonts w:ascii="Times New Roman" w:hAnsi="Times New Roman" w:cs="B Lotus"/>
                <w:i/>
                <w:iCs/>
                <w:sz w:val="24"/>
                <w:szCs w:val="28"/>
              </w:rPr>
              <w:t>Ziziphus jujuba</w:t>
            </w:r>
            <w:r w:rsidRPr="00CC0598">
              <w:rPr>
                <w:rFonts w:ascii="Times New Roman" w:hAnsi="Times New Roman" w:cs="B Lotus"/>
                <w:sz w:val="24"/>
                <w:szCs w:val="28"/>
              </w:rPr>
              <w:t xml:space="preserve"> Mill. Iranian Journal of Medicinal and Aromatic Plants, 35, 871-881. </w:t>
            </w:r>
          </w:p>
          <w:p w14:paraId="46152C9D" w14:textId="77777777" w:rsidR="00F51C96" w:rsidRPr="00CC0598" w:rsidRDefault="00F51C96" w:rsidP="005809BF">
            <w:pPr>
              <w:spacing w:before="240" w:line="240" w:lineRule="auto"/>
              <w:rPr>
                <w:rFonts w:ascii="Times New Roman" w:hAnsi="Times New Roman" w:cs="Times New Roman"/>
                <w:color w:val="0D0D0D"/>
                <w:sz w:val="24"/>
                <w:szCs w:val="24"/>
              </w:rPr>
            </w:pPr>
            <w:r w:rsidRPr="00CC0598">
              <w:rPr>
                <w:rFonts w:ascii="Times New Roman" w:hAnsi="Times New Roman" w:cs="Times New Roman"/>
                <w:color w:val="0D0D0D"/>
                <w:sz w:val="24"/>
                <w:szCs w:val="24"/>
              </w:rPr>
              <w:lastRenderedPageBreak/>
              <w:t>González, C. R, Lemus, G. S. and Reginato, G. 2008. Pistillate flower abscission symptoms of ‘</w:t>
            </w:r>
            <w:proofErr w:type="spellStart"/>
            <w:r w:rsidRPr="00CC0598">
              <w:rPr>
                <w:rFonts w:ascii="Times New Roman" w:hAnsi="Times New Roman" w:cs="Times New Roman"/>
                <w:color w:val="0D0D0D"/>
                <w:sz w:val="24"/>
                <w:szCs w:val="24"/>
              </w:rPr>
              <w:t>serr</w:t>
            </w:r>
            <w:proofErr w:type="spellEnd"/>
            <w:r w:rsidRPr="00CC0598">
              <w:rPr>
                <w:rFonts w:ascii="Times New Roman" w:hAnsi="Times New Roman" w:cs="Times New Roman"/>
                <w:color w:val="0D0D0D"/>
                <w:sz w:val="24"/>
                <w:szCs w:val="24"/>
              </w:rPr>
              <w:t>’ walnut (</w:t>
            </w:r>
            <w:r w:rsidRPr="00CC0598">
              <w:rPr>
                <w:rFonts w:ascii="Times New Roman" w:hAnsi="Times New Roman" w:cs="Times New Roman"/>
                <w:i/>
                <w:iCs/>
                <w:color w:val="0D0D0D"/>
                <w:sz w:val="24"/>
                <w:szCs w:val="24"/>
              </w:rPr>
              <w:t xml:space="preserve">Juglans regia </w:t>
            </w:r>
            <w:r w:rsidRPr="00CC0598">
              <w:rPr>
                <w:rFonts w:ascii="Times New Roman" w:hAnsi="Times New Roman" w:cs="Times New Roman"/>
                <w:color w:val="0D0D0D"/>
                <w:sz w:val="24"/>
                <w:szCs w:val="24"/>
              </w:rPr>
              <w:t>L</w:t>
            </w:r>
            <w:r w:rsidRPr="00CC0598">
              <w:rPr>
                <w:rFonts w:ascii="Times New Roman" w:hAnsi="Times New Roman" w:cs="Times New Roman"/>
                <w:i/>
                <w:iCs/>
                <w:color w:val="0D0D0D"/>
                <w:sz w:val="24"/>
                <w:szCs w:val="24"/>
              </w:rPr>
              <w:t>.</w:t>
            </w:r>
            <w:r w:rsidRPr="00CC0598">
              <w:rPr>
                <w:rFonts w:ascii="Times New Roman" w:hAnsi="Times New Roman" w:cs="Times New Roman"/>
                <w:color w:val="0D0D0D"/>
                <w:sz w:val="24"/>
                <w:szCs w:val="24"/>
              </w:rPr>
              <w:t xml:space="preserve">). Chilean journal of </w:t>
            </w:r>
            <w:proofErr w:type="spellStart"/>
            <w:r w:rsidR="005809BF">
              <w:rPr>
                <w:rFonts w:ascii="Times New Roman" w:hAnsi="Times New Roman" w:cs="Times New Roman"/>
                <w:color w:val="0D0D0D"/>
                <w:sz w:val="24"/>
                <w:szCs w:val="24"/>
              </w:rPr>
              <w:t>A</w:t>
            </w:r>
            <w:r w:rsidR="005809BF" w:rsidRPr="00CC0598">
              <w:rPr>
                <w:rFonts w:ascii="Times New Roman" w:hAnsi="Times New Roman" w:cs="Times New Roman"/>
                <w:color w:val="0D0D0D"/>
                <w:sz w:val="24"/>
                <w:szCs w:val="24"/>
              </w:rPr>
              <w:t>gricultural</w:t>
            </w:r>
            <w:r w:rsidR="005809BF">
              <w:rPr>
                <w:rFonts w:ascii="Times New Roman" w:hAnsi="Times New Roman" w:cs="Times New Roman"/>
                <w:color w:val="0D0D0D"/>
                <w:sz w:val="24"/>
                <w:szCs w:val="24"/>
              </w:rPr>
              <w:t>R</w:t>
            </w:r>
            <w:r w:rsidRPr="00CC0598">
              <w:rPr>
                <w:rFonts w:ascii="Times New Roman" w:hAnsi="Times New Roman" w:cs="Times New Roman"/>
                <w:color w:val="0D0D0D"/>
                <w:sz w:val="24"/>
                <w:szCs w:val="24"/>
              </w:rPr>
              <w:t>esearch</w:t>
            </w:r>
            <w:proofErr w:type="spellEnd"/>
            <w:r w:rsidRPr="00CC0598">
              <w:rPr>
                <w:rFonts w:ascii="Times New Roman" w:hAnsi="Times New Roman" w:cs="Times New Roman"/>
                <w:color w:val="0D0D0D"/>
                <w:sz w:val="24"/>
                <w:szCs w:val="24"/>
              </w:rPr>
              <w:t xml:space="preserve">; 68, 183-191. </w:t>
            </w:r>
          </w:p>
          <w:p w14:paraId="355D4FB0" w14:textId="77777777" w:rsidR="00260000" w:rsidRPr="00CC0598" w:rsidRDefault="00260000" w:rsidP="00260000">
            <w:pPr>
              <w:spacing w:before="240" w:line="240" w:lineRule="auto"/>
              <w:rPr>
                <w:rFonts w:ascii="Times New Roman" w:hAnsi="Times New Roman" w:cs="Times New Roman"/>
                <w:color w:val="0D0D0D"/>
                <w:sz w:val="24"/>
                <w:szCs w:val="24"/>
                <w:rtl/>
              </w:rPr>
            </w:pPr>
            <w:r w:rsidRPr="00CC0598">
              <w:rPr>
                <w:rFonts w:ascii="Times New Roman" w:hAnsi="Times New Roman" w:cs="Times New Roman"/>
                <w:color w:val="0D0D0D"/>
                <w:sz w:val="24"/>
                <w:szCs w:val="24"/>
              </w:rPr>
              <w:t xml:space="preserve">Germain, E., Prunet, Y. and Garcin, A. 1999. Le </w:t>
            </w:r>
            <w:proofErr w:type="spellStart"/>
            <w:r w:rsidRPr="00CC0598">
              <w:rPr>
                <w:rFonts w:ascii="Times New Roman" w:hAnsi="Times New Roman" w:cs="Times New Roman"/>
                <w:color w:val="0D0D0D"/>
                <w:sz w:val="24"/>
                <w:szCs w:val="24"/>
              </w:rPr>
              <w:t>noyer</w:t>
            </w:r>
            <w:proofErr w:type="spellEnd"/>
            <w:r w:rsidRPr="00CC0598">
              <w:rPr>
                <w:rFonts w:ascii="Times New Roman" w:hAnsi="Times New Roman" w:cs="Times New Roman"/>
                <w:color w:val="0D0D0D"/>
                <w:sz w:val="24"/>
                <w:szCs w:val="24"/>
              </w:rPr>
              <w:t xml:space="preserve">. </w:t>
            </w:r>
            <w:proofErr w:type="spellStart"/>
            <w:r w:rsidRPr="00CC0598">
              <w:rPr>
                <w:rFonts w:ascii="Times New Roman" w:hAnsi="Times New Roman" w:cs="Times New Roman"/>
                <w:color w:val="0D0D0D"/>
                <w:sz w:val="24"/>
                <w:szCs w:val="24"/>
              </w:rPr>
              <w:t>centre</w:t>
            </w:r>
            <w:proofErr w:type="spellEnd"/>
            <w:r w:rsidRPr="00CC0598">
              <w:rPr>
                <w:rFonts w:ascii="Times New Roman" w:hAnsi="Times New Roman" w:cs="Times New Roman"/>
                <w:color w:val="0D0D0D"/>
                <w:sz w:val="24"/>
                <w:szCs w:val="24"/>
              </w:rPr>
              <w:t xml:space="preserve"> technique </w:t>
            </w:r>
            <w:proofErr w:type="spellStart"/>
            <w:r w:rsidRPr="00CC0598">
              <w:rPr>
                <w:rFonts w:ascii="Times New Roman" w:hAnsi="Times New Roman" w:cs="Times New Roman"/>
                <w:color w:val="0D0D0D"/>
                <w:sz w:val="24"/>
                <w:szCs w:val="24"/>
              </w:rPr>
              <w:t>Interprofessione</w:t>
            </w:r>
            <w:proofErr w:type="spellEnd"/>
            <w:r w:rsidRPr="00CC0598">
              <w:rPr>
                <w:rFonts w:ascii="Times New Roman" w:hAnsi="Times New Roman" w:cs="Times New Roman"/>
                <w:color w:val="0D0D0D"/>
                <w:sz w:val="24"/>
                <w:szCs w:val="24"/>
              </w:rPr>
              <w:t xml:space="preserve"> </w:t>
            </w:r>
            <w:proofErr w:type="spellStart"/>
            <w:r w:rsidRPr="00CC0598">
              <w:rPr>
                <w:rFonts w:ascii="Times New Roman" w:hAnsi="Times New Roman" w:cs="Times New Roman"/>
                <w:color w:val="0D0D0D"/>
                <w:sz w:val="24"/>
                <w:szCs w:val="24"/>
              </w:rPr>
              <w:t>ldes</w:t>
            </w:r>
            <w:proofErr w:type="spellEnd"/>
            <w:r w:rsidRPr="00CC0598">
              <w:rPr>
                <w:rFonts w:ascii="Times New Roman" w:hAnsi="Times New Roman" w:cs="Times New Roman"/>
                <w:color w:val="0D0D0D"/>
                <w:sz w:val="24"/>
                <w:szCs w:val="24"/>
              </w:rPr>
              <w:t xml:space="preserve"> Fruits et </w:t>
            </w:r>
            <w:proofErr w:type="spellStart"/>
            <w:r w:rsidRPr="00CC0598">
              <w:rPr>
                <w:rFonts w:ascii="Times New Roman" w:hAnsi="Times New Roman" w:cs="Times New Roman"/>
                <w:color w:val="0D0D0D"/>
                <w:sz w:val="24"/>
                <w:szCs w:val="24"/>
              </w:rPr>
              <w:t>Légumes</w:t>
            </w:r>
            <w:proofErr w:type="spellEnd"/>
            <w:r w:rsidRPr="00CC0598">
              <w:rPr>
                <w:rFonts w:ascii="Times New Roman" w:hAnsi="Times New Roman" w:cs="Times New Roman"/>
                <w:color w:val="0D0D0D"/>
                <w:sz w:val="24"/>
                <w:szCs w:val="24"/>
              </w:rPr>
              <w:t xml:space="preserve"> Press: 279. </w:t>
            </w:r>
          </w:p>
          <w:p w14:paraId="57C6E5CF" w14:textId="77777777" w:rsidR="00683EBC" w:rsidRPr="00CC0598" w:rsidRDefault="00683EBC" w:rsidP="00FD111C">
            <w:pPr>
              <w:spacing w:line="360" w:lineRule="auto"/>
              <w:jc w:val="both"/>
              <w:rPr>
                <w:rFonts w:ascii="Times New Roman" w:hAnsi="Times New Roman" w:cs="B Lotus"/>
                <w:sz w:val="24"/>
                <w:szCs w:val="28"/>
              </w:rPr>
            </w:pPr>
            <w:r w:rsidRPr="00CC0598">
              <w:rPr>
                <w:rFonts w:ascii="Times New Roman" w:hAnsi="Times New Roman" w:cs="B Lotus"/>
                <w:sz w:val="24"/>
                <w:szCs w:val="28"/>
                <w:lang w:val="it-IT"/>
              </w:rPr>
              <w:t xml:space="preserve">Gaaliche, B., Ladhari, A., Zarrelli, A., </w:t>
            </w:r>
            <w:r w:rsidR="00FD111C">
              <w:rPr>
                <w:rFonts w:ascii="Times New Roman" w:hAnsi="Times New Roman" w:cs="B Lotus"/>
                <w:sz w:val="24"/>
                <w:szCs w:val="28"/>
                <w:lang w:val="it-IT"/>
              </w:rPr>
              <w:t>and</w:t>
            </w:r>
            <w:r w:rsidR="00FD111C" w:rsidRPr="00CC0598">
              <w:rPr>
                <w:rFonts w:ascii="Times New Roman" w:hAnsi="Times New Roman" w:cs="B Lotus"/>
                <w:sz w:val="24"/>
                <w:szCs w:val="28"/>
                <w:lang w:val="it-IT"/>
              </w:rPr>
              <w:t xml:space="preserve"> </w:t>
            </w:r>
            <w:r w:rsidRPr="00CC0598">
              <w:rPr>
                <w:rFonts w:ascii="Times New Roman" w:hAnsi="Times New Roman" w:cs="B Lotus"/>
                <w:sz w:val="24"/>
                <w:szCs w:val="28"/>
                <w:lang w:val="it-IT"/>
              </w:rPr>
              <w:t xml:space="preserve">Mimoun, M.B. 2019. </w:t>
            </w:r>
            <w:r w:rsidRPr="00CC0598">
              <w:rPr>
                <w:rFonts w:ascii="Times New Roman" w:hAnsi="Times New Roman" w:cs="B Lotus"/>
                <w:sz w:val="24"/>
                <w:szCs w:val="28"/>
              </w:rPr>
              <w:t xml:space="preserve">Impact of foliar potassium fertilization on biochemical composition and antioxidant activity of fig </w:t>
            </w:r>
            <w:r w:rsidRPr="00CC0598">
              <w:rPr>
                <w:rFonts w:ascii="Times New Roman" w:hAnsi="Times New Roman" w:cs="B Lotus"/>
                <w:i/>
                <w:iCs/>
                <w:sz w:val="24"/>
                <w:szCs w:val="28"/>
              </w:rPr>
              <w:t xml:space="preserve">Ficus </w:t>
            </w:r>
            <w:proofErr w:type="spellStart"/>
            <w:r w:rsidRPr="00CC0598">
              <w:rPr>
                <w:rFonts w:ascii="Times New Roman" w:hAnsi="Times New Roman" w:cs="B Lotus"/>
                <w:i/>
                <w:iCs/>
                <w:sz w:val="24"/>
                <w:szCs w:val="28"/>
              </w:rPr>
              <w:t>carica</w:t>
            </w:r>
            <w:proofErr w:type="spellEnd"/>
            <w:r w:rsidRPr="00CC0598">
              <w:rPr>
                <w:rFonts w:ascii="Times New Roman" w:hAnsi="Times New Roman" w:cs="B Lotus"/>
                <w:sz w:val="24"/>
                <w:szCs w:val="28"/>
              </w:rPr>
              <w:t xml:space="preserve"> L. Scientia </w:t>
            </w:r>
            <w:proofErr w:type="spellStart"/>
            <w:r w:rsidRPr="00CC0598">
              <w:rPr>
                <w:rFonts w:ascii="Times New Roman" w:hAnsi="Times New Roman" w:cs="B Lotus"/>
                <w:sz w:val="24"/>
                <w:szCs w:val="28"/>
              </w:rPr>
              <w:t>Horticulturae</w:t>
            </w:r>
            <w:proofErr w:type="spellEnd"/>
            <w:r w:rsidRPr="00CC0598">
              <w:rPr>
                <w:rFonts w:ascii="Times New Roman" w:hAnsi="Times New Roman" w:cs="B Lotus"/>
                <w:sz w:val="24"/>
                <w:szCs w:val="28"/>
              </w:rPr>
              <w:t>, 253, 111-119.</w:t>
            </w:r>
          </w:p>
          <w:p w14:paraId="046B0BFF" w14:textId="77777777" w:rsidR="00683EBC" w:rsidRPr="00CC0598" w:rsidRDefault="00683EBC" w:rsidP="00FD111C">
            <w:pPr>
              <w:spacing w:line="360" w:lineRule="auto"/>
              <w:jc w:val="both"/>
              <w:rPr>
                <w:rFonts w:ascii="Times New Roman" w:hAnsi="Times New Roman" w:cs="B Lotus"/>
                <w:sz w:val="24"/>
                <w:szCs w:val="28"/>
              </w:rPr>
            </w:pPr>
            <w:r w:rsidRPr="00CC0598">
              <w:rPr>
                <w:rFonts w:ascii="Times New Roman" w:hAnsi="Times New Roman" w:cs="B Lotus"/>
                <w:sz w:val="24"/>
                <w:szCs w:val="28"/>
              </w:rPr>
              <w:t xml:space="preserve">Hao, X., Chang, C., </w:t>
            </w:r>
            <w:r w:rsidR="00FD111C">
              <w:rPr>
                <w:rFonts w:ascii="Times New Roman" w:hAnsi="Times New Roman" w:cs="B Lotus"/>
                <w:sz w:val="24"/>
                <w:szCs w:val="28"/>
              </w:rPr>
              <w:t>and</w:t>
            </w:r>
            <w:r w:rsidR="00FD111C" w:rsidRPr="00CC0598">
              <w:rPr>
                <w:rFonts w:ascii="Times New Roman" w:hAnsi="Times New Roman" w:cs="B Lotus"/>
                <w:sz w:val="24"/>
                <w:szCs w:val="28"/>
              </w:rPr>
              <w:t xml:space="preserve"> </w:t>
            </w:r>
            <w:r w:rsidRPr="00CC0598">
              <w:rPr>
                <w:rFonts w:ascii="Times New Roman" w:hAnsi="Times New Roman" w:cs="B Lotus"/>
                <w:sz w:val="24"/>
                <w:szCs w:val="28"/>
              </w:rPr>
              <w:t xml:space="preserve">Travis, G.J. 2004. Effect of </w:t>
            </w:r>
            <w:proofErr w:type="gramStart"/>
            <w:r w:rsidRPr="00CC0598">
              <w:rPr>
                <w:rFonts w:ascii="Times New Roman" w:hAnsi="Times New Roman" w:cs="B Lotus"/>
                <w:sz w:val="24"/>
                <w:szCs w:val="28"/>
              </w:rPr>
              <w:t>long term</w:t>
            </w:r>
            <w:proofErr w:type="gramEnd"/>
            <w:r w:rsidRPr="00CC0598">
              <w:rPr>
                <w:rFonts w:ascii="Times New Roman" w:hAnsi="Times New Roman" w:cs="B Lotus"/>
                <w:sz w:val="24"/>
                <w:szCs w:val="28"/>
              </w:rPr>
              <w:t xml:space="preserve"> cattle manure application on relation between nitrogen and oil content in canola seed. Journal of Plant Nutrition and Soil Science, 167, 214–215</w:t>
            </w:r>
          </w:p>
          <w:p w14:paraId="19B7E84A" w14:textId="77777777" w:rsidR="00483518" w:rsidRPr="00CC0598" w:rsidRDefault="00483518" w:rsidP="00FD111C">
            <w:pPr>
              <w:rPr>
                <w:rFonts w:ascii="Times New Roman" w:hAnsi="Times New Roman" w:cs="Times New Roman"/>
                <w:sz w:val="24"/>
                <w:szCs w:val="24"/>
              </w:rPr>
            </w:pPr>
            <w:r w:rsidRPr="00CC0598">
              <w:rPr>
                <w:rFonts w:ascii="Times New Roman" w:hAnsi="Times New Roman" w:cs="Times New Roman"/>
                <w:sz w:val="24"/>
                <w:szCs w:val="24"/>
              </w:rPr>
              <w:t xml:space="preserve">Han, Y., Zheng, Y., Li, S., Mo, R., Long, X., </w:t>
            </w:r>
            <w:r w:rsidR="00FD111C">
              <w:rPr>
                <w:rFonts w:ascii="Times New Roman" w:hAnsi="Times New Roman" w:cs="Times New Roman"/>
                <w:sz w:val="24"/>
                <w:szCs w:val="24"/>
              </w:rPr>
              <w:t>and</w:t>
            </w:r>
            <w:r w:rsidR="00FD111C" w:rsidRPr="00CC0598">
              <w:rPr>
                <w:rFonts w:ascii="Times New Roman" w:hAnsi="Times New Roman" w:cs="Times New Roman"/>
                <w:sz w:val="24"/>
                <w:szCs w:val="24"/>
              </w:rPr>
              <w:t xml:space="preserve"> </w:t>
            </w:r>
            <w:r w:rsidRPr="00CC0598">
              <w:rPr>
                <w:rFonts w:ascii="Times New Roman" w:hAnsi="Times New Roman" w:cs="Times New Roman"/>
                <w:sz w:val="24"/>
                <w:szCs w:val="24"/>
              </w:rPr>
              <w:t>Liu, Y. (2019). Effects of drying process with different temperature on the nutritional qualities of walnut (</w:t>
            </w:r>
            <w:r w:rsidRPr="00CC0598">
              <w:rPr>
                <w:rFonts w:ascii="Times New Roman" w:hAnsi="Times New Roman" w:cs="Times New Roman"/>
                <w:i/>
                <w:iCs/>
                <w:sz w:val="24"/>
                <w:szCs w:val="24"/>
              </w:rPr>
              <w:t>Juglans regia</w:t>
            </w:r>
            <w:r w:rsidRPr="00CC0598">
              <w:rPr>
                <w:rFonts w:ascii="Times New Roman" w:hAnsi="Times New Roman" w:cs="Times New Roman"/>
                <w:sz w:val="24"/>
                <w:szCs w:val="24"/>
              </w:rPr>
              <w:t xml:space="preserve"> L</w:t>
            </w:r>
            <w:r w:rsidR="00B411FC" w:rsidRPr="00CC0598">
              <w:rPr>
                <w:rFonts w:ascii="Times New Roman" w:hAnsi="Times New Roman" w:cs="Times New Roman"/>
                <w:sz w:val="24"/>
                <w:szCs w:val="24"/>
              </w:rPr>
              <w:t>.).</w:t>
            </w:r>
            <w:r w:rsidR="00B411FC" w:rsidRPr="00CC0598">
              <w:rPr>
                <w:rFonts w:ascii="Times New Roman" w:hAnsi="Times New Roman" w:cs="Times New Roman" w:hint="cs"/>
                <w:sz w:val="24"/>
                <w:szCs w:val="24"/>
                <w:rtl/>
              </w:rPr>
              <w:t xml:space="preserve"> </w:t>
            </w:r>
            <w:r w:rsidRPr="00CC0598">
              <w:rPr>
                <w:rFonts w:ascii="Times New Roman" w:hAnsi="Times New Roman" w:cs="Times New Roman"/>
                <w:sz w:val="24"/>
                <w:szCs w:val="24"/>
              </w:rPr>
              <w:t>Food Science and Technology Research,</w:t>
            </w:r>
            <w:r w:rsidR="00B411FC" w:rsidRPr="00CC0598">
              <w:rPr>
                <w:rFonts w:ascii="Times New Roman" w:hAnsi="Times New Roman" w:cs="Times New Roman" w:hint="cs"/>
                <w:sz w:val="24"/>
                <w:szCs w:val="24"/>
                <w:rtl/>
              </w:rPr>
              <w:t xml:space="preserve"> </w:t>
            </w:r>
            <w:r w:rsidRPr="00CC0598">
              <w:rPr>
                <w:rFonts w:ascii="Times New Roman" w:hAnsi="Times New Roman" w:cs="Times New Roman"/>
                <w:sz w:val="24"/>
                <w:szCs w:val="24"/>
              </w:rPr>
              <w:t>25(2), 167-177.</w:t>
            </w:r>
          </w:p>
          <w:p w14:paraId="3F5730A1" w14:textId="77777777" w:rsidR="00683EBC" w:rsidRPr="00CC0598" w:rsidRDefault="00683EBC" w:rsidP="00FD111C">
            <w:pPr>
              <w:spacing w:line="360" w:lineRule="auto"/>
              <w:jc w:val="both"/>
              <w:rPr>
                <w:rFonts w:ascii="Times New Roman" w:hAnsi="Times New Roman" w:cs="B Lotus"/>
                <w:sz w:val="24"/>
                <w:szCs w:val="28"/>
                <w:rtl/>
              </w:rPr>
            </w:pPr>
            <w:r w:rsidRPr="00CC0598">
              <w:rPr>
                <w:rFonts w:ascii="Times New Roman" w:hAnsi="Times New Roman" w:cs="B Lotus"/>
                <w:sz w:val="24"/>
                <w:szCs w:val="28"/>
              </w:rPr>
              <w:t>Hegazi, E.S., Mohamed, S.M., El-</w:t>
            </w:r>
            <w:proofErr w:type="spellStart"/>
            <w:r w:rsidRPr="00CC0598">
              <w:rPr>
                <w:rFonts w:ascii="Times New Roman" w:hAnsi="Times New Roman" w:cs="B Lotus"/>
                <w:sz w:val="24"/>
                <w:szCs w:val="28"/>
              </w:rPr>
              <w:t>Sonbaty</w:t>
            </w:r>
            <w:proofErr w:type="spellEnd"/>
            <w:r w:rsidRPr="00CC0598">
              <w:rPr>
                <w:rFonts w:ascii="Times New Roman" w:hAnsi="Times New Roman" w:cs="B Lotus"/>
                <w:sz w:val="24"/>
                <w:szCs w:val="28"/>
              </w:rPr>
              <w:t xml:space="preserve">, M.R., Abd El-Naby, S.K.M., </w:t>
            </w:r>
            <w:r w:rsidR="00FD111C">
              <w:rPr>
                <w:rFonts w:ascii="Times New Roman" w:hAnsi="Times New Roman" w:cs="B Lotus"/>
                <w:sz w:val="24"/>
                <w:szCs w:val="28"/>
              </w:rPr>
              <w:t>and</w:t>
            </w:r>
            <w:r w:rsidR="00FD111C" w:rsidRPr="00CC0598">
              <w:rPr>
                <w:rFonts w:ascii="Times New Roman" w:hAnsi="Times New Roman" w:cs="B Lotus"/>
                <w:sz w:val="24"/>
                <w:szCs w:val="28"/>
              </w:rPr>
              <w:t xml:space="preserve"> </w:t>
            </w:r>
            <w:r w:rsidRPr="00CC0598">
              <w:rPr>
                <w:rFonts w:ascii="Times New Roman" w:hAnsi="Times New Roman" w:cs="B Lotus"/>
                <w:sz w:val="24"/>
                <w:szCs w:val="28"/>
              </w:rPr>
              <w:t>El-</w:t>
            </w:r>
            <w:proofErr w:type="spellStart"/>
            <w:r w:rsidRPr="00CC0598">
              <w:rPr>
                <w:rFonts w:ascii="Times New Roman" w:hAnsi="Times New Roman" w:cs="B Lotus"/>
                <w:sz w:val="24"/>
                <w:szCs w:val="28"/>
              </w:rPr>
              <w:t>Sharony</w:t>
            </w:r>
            <w:proofErr w:type="spellEnd"/>
            <w:r w:rsidRPr="00CC0598">
              <w:rPr>
                <w:rFonts w:ascii="Times New Roman" w:hAnsi="Times New Roman" w:cs="B Lotus"/>
                <w:sz w:val="24"/>
                <w:szCs w:val="28"/>
              </w:rPr>
              <w:t xml:space="preserve">, T.F. 2011. Effect of potassium nitrate on vegetative growth, nutritional status, yield and fruit quality of olive cv. </w:t>
            </w:r>
            <w:proofErr w:type="spellStart"/>
            <w:r w:rsidRPr="00CC0598">
              <w:rPr>
                <w:rFonts w:ascii="Times New Roman" w:hAnsi="Times New Roman" w:cs="B Lotus"/>
                <w:sz w:val="24"/>
                <w:szCs w:val="28"/>
              </w:rPr>
              <w:t>Picual</w:t>
            </w:r>
            <w:proofErr w:type="spellEnd"/>
            <w:r w:rsidRPr="00CC0598">
              <w:rPr>
                <w:rFonts w:ascii="Times New Roman" w:hAnsi="Times New Roman" w:cs="B Lotus"/>
                <w:sz w:val="24"/>
                <w:szCs w:val="28"/>
              </w:rPr>
              <w:t>. Journal of Horticultural Science and Ornamental Plants, 3, 252-25</w:t>
            </w:r>
            <w:r w:rsidR="007B2FA9" w:rsidRPr="00CC0598">
              <w:rPr>
                <w:rFonts w:ascii="Times New Roman" w:hAnsi="Times New Roman" w:cs="B Lotus"/>
                <w:sz w:val="24"/>
                <w:szCs w:val="28"/>
              </w:rPr>
              <w:t>.</w:t>
            </w:r>
          </w:p>
          <w:p w14:paraId="0EF170D9" w14:textId="77777777" w:rsidR="006354DB" w:rsidRPr="00CC0598" w:rsidRDefault="006354DB" w:rsidP="00FD111C">
            <w:pPr>
              <w:rPr>
                <w:rFonts w:ascii="Times New Roman" w:hAnsi="Times New Roman" w:cs="Times New Roman"/>
                <w:sz w:val="24"/>
                <w:szCs w:val="24"/>
              </w:rPr>
            </w:pPr>
            <w:r w:rsidRPr="00CC0598">
              <w:rPr>
                <w:rFonts w:ascii="Times New Roman" w:hAnsi="Times New Roman" w:cs="Times New Roman"/>
                <w:sz w:val="24"/>
                <w:szCs w:val="24"/>
              </w:rPr>
              <w:t xml:space="preserve">Hafsi, C., </w:t>
            </w:r>
            <w:proofErr w:type="spellStart"/>
            <w:r w:rsidRPr="00CC0598">
              <w:rPr>
                <w:rFonts w:ascii="Times New Roman" w:hAnsi="Times New Roman" w:cs="Times New Roman"/>
                <w:sz w:val="24"/>
                <w:szCs w:val="24"/>
              </w:rPr>
              <w:t>Debez</w:t>
            </w:r>
            <w:proofErr w:type="spellEnd"/>
            <w:r w:rsidRPr="00CC0598">
              <w:rPr>
                <w:rFonts w:ascii="Times New Roman" w:hAnsi="Times New Roman" w:cs="Times New Roman"/>
                <w:sz w:val="24"/>
                <w:szCs w:val="24"/>
              </w:rPr>
              <w:t xml:space="preserve">, A., and </w:t>
            </w:r>
            <w:proofErr w:type="spellStart"/>
            <w:r w:rsidRPr="00CC0598">
              <w:rPr>
                <w:rFonts w:ascii="Times New Roman" w:hAnsi="Times New Roman" w:cs="Times New Roman"/>
                <w:sz w:val="24"/>
                <w:szCs w:val="24"/>
              </w:rPr>
              <w:t>Abdelly</w:t>
            </w:r>
            <w:proofErr w:type="spellEnd"/>
            <w:r w:rsidRPr="00CC0598">
              <w:rPr>
                <w:rFonts w:ascii="Times New Roman" w:hAnsi="Times New Roman" w:cs="Times New Roman"/>
                <w:sz w:val="24"/>
                <w:szCs w:val="24"/>
              </w:rPr>
              <w:t xml:space="preserve">, C. 2014. Potassium deficiency in plants: effects and signaling cascades. Acta </w:t>
            </w:r>
            <w:proofErr w:type="spellStart"/>
            <w:r w:rsidRPr="00CC0598">
              <w:rPr>
                <w:rFonts w:ascii="Times New Roman" w:hAnsi="Times New Roman" w:cs="Times New Roman"/>
                <w:sz w:val="24"/>
                <w:szCs w:val="24"/>
              </w:rPr>
              <w:t>Physiologiae</w:t>
            </w:r>
            <w:proofErr w:type="spellEnd"/>
            <w:r w:rsidRPr="00CC0598">
              <w:rPr>
                <w:rFonts w:ascii="Times New Roman" w:hAnsi="Times New Roman" w:cs="Times New Roman"/>
                <w:sz w:val="24"/>
                <w:szCs w:val="24"/>
              </w:rPr>
              <w:t xml:space="preserve"> Plantarum, 36(5), 1055-1070.</w:t>
            </w:r>
          </w:p>
          <w:p w14:paraId="5F82FEEF" w14:textId="77777777" w:rsidR="007B2FA9" w:rsidRPr="00CC0598" w:rsidRDefault="007B2FA9" w:rsidP="00FD111C">
            <w:pPr>
              <w:rPr>
                <w:rFonts w:ascii="Times New Roman" w:hAnsi="Times New Roman" w:cs="Times New Roman"/>
                <w:sz w:val="24"/>
                <w:szCs w:val="24"/>
              </w:rPr>
            </w:pPr>
            <w:proofErr w:type="spellStart"/>
            <w:r w:rsidRPr="00CC0598">
              <w:rPr>
                <w:rFonts w:ascii="Times New Roman" w:hAnsi="Times New Roman" w:cs="Times New Roman"/>
                <w:sz w:val="24"/>
                <w:szCs w:val="24"/>
              </w:rPr>
              <w:t>Hewlings</w:t>
            </w:r>
            <w:proofErr w:type="spellEnd"/>
            <w:r w:rsidRPr="00CC0598">
              <w:rPr>
                <w:rFonts w:ascii="Times New Roman" w:hAnsi="Times New Roman" w:cs="Times New Roman"/>
                <w:sz w:val="24"/>
                <w:szCs w:val="24"/>
              </w:rPr>
              <w:t>, S., and Kalman, D. 2019. Sulfur in human health.</w:t>
            </w:r>
            <w:r w:rsidR="00B411FC" w:rsidRPr="00CC0598">
              <w:rPr>
                <w:rFonts w:ascii="Times New Roman" w:hAnsi="Times New Roman" w:cs="Times New Roman"/>
                <w:sz w:val="24"/>
                <w:szCs w:val="24"/>
              </w:rPr>
              <w:t xml:space="preserve"> </w:t>
            </w:r>
            <w:r w:rsidR="00B411FC" w:rsidRPr="00CC0598" w:rsidDel="00B411FC">
              <w:rPr>
                <w:rFonts w:ascii="Times New Roman" w:hAnsi="Times New Roman" w:cs="Times New Roman"/>
                <w:sz w:val="24"/>
                <w:szCs w:val="24"/>
              </w:rPr>
              <w:t xml:space="preserve"> </w:t>
            </w:r>
            <w:r w:rsidRPr="00CC0598">
              <w:rPr>
                <w:rFonts w:ascii="Times New Roman" w:hAnsi="Times New Roman" w:cs="Times New Roman"/>
                <w:sz w:val="24"/>
                <w:szCs w:val="24"/>
              </w:rPr>
              <w:t>EC Nutrition,</w:t>
            </w:r>
            <w:r w:rsidR="00B411FC" w:rsidRPr="00CC0598">
              <w:rPr>
                <w:rFonts w:ascii="Times New Roman" w:hAnsi="Times New Roman" w:cs="Times New Roman"/>
                <w:sz w:val="24"/>
                <w:szCs w:val="24"/>
              </w:rPr>
              <w:t xml:space="preserve"> </w:t>
            </w:r>
            <w:r w:rsidRPr="00CC0598">
              <w:rPr>
                <w:rFonts w:ascii="Times New Roman" w:hAnsi="Times New Roman" w:cs="Times New Roman"/>
                <w:sz w:val="24"/>
                <w:szCs w:val="24"/>
              </w:rPr>
              <w:t>14(9), 785-791.</w:t>
            </w:r>
          </w:p>
          <w:p w14:paraId="3F7B0951" w14:textId="77777777" w:rsidR="00683EBC" w:rsidRPr="00CC0598" w:rsidRDefault="00683EBC" w:rsidP="00FD111C">
            <w:pPr>
              <w:spacing w:line="360" w:lineRule="auto"/>
              <w:jc w:val="both"/>
              <w:rPr>
                <w:rFonts w:ascii="Times New Roman" w:hAnsi="Times New Roman" w:cs="B Lotus"/>
                <w:sz w:val="24"/>
                <w:szCs w:val="28"/>
              </w:rPr>
            </w:pPr>
            <w:r w:rsidRPr="00CC0598">
              <w:rPr>
                <w:rFonts w:ascii="Times New Roman" w:hAnsi="Times New Roman" w:cs="B Lotus"/>
                <w:sz w:val="24"/>
                <w:szCs w:val="28"/>
              </w:rPr>
              <w:t>Lalonde, S., Tegeder, M., Throne</w:t>
            </w:r>
            <w:r w:rsidRPr="00CC0598">
              <w:rPr>
                <w:rFonts w:ascii="Cambria Math" w:hAnsi="Cambria Math" w:cs="Cambria Math"/>
                <w:sz w:val="24"/>
                <w:szCs w:val="28"/>
              </w:rPr>
              <w:t>‐</w:t>
            </w:r>
            <w:r w:rsidRPr="00CC0598">
              <w:rPr>
                <w:rFonts w:ascii="Times New Roman" w:hAnsi="Times New Roman" w:cs="B Lotus"/>
                <w:sz w:val="24"/>
                <w:szCs w:val="28"/>
              </w:rPr>
              <w:t xml:space="preserve">Holst, M., Frommer, W.B., </w:t>
            </w:r>
            <w:r w:rsidR="00FD111C">
              <w:rPr>
                <w:rFonts w:ascii="Times New Roman" w:hAnsi="Times New Roman" w:cs="B Lotus"/>
                <w:sz w:val="24"/>
                <w:szCs w:val="28"/>
              </w:rPr>
              <w:t>and</w:t>
            </w:r>
            <w:r w:rsidR="00FD111C" w:rsidRPr="00CC0598">
              <w:rPr>
                <w:rFonts w:ascii="Times New Roman" w:hAnsi="Times New Roman" w:cs="B Lotus"/>
                <w:sz w:val="24"/>
                <w:szCs w:val="28"/>
              </w:rPr>
              <w:t xml:space="preserve"> </w:t>
            </w:r>
            <w:r w:rsidRPr="00CC0598">
              <w:rPr>
                <w:rFonts w:ascii="Times New Roman" w:hAnsi="Times New Roman" w:cs="B Lotus"/>
                <w:sz w:val="24"/>
                <w:szCs w:val="28"/>
              </w:rPr>
              <w:t>Patrick, J.W. 2003. Phloem loading and unloading of sugars and amino acids. Plant, Cell and Environment, 261, 37-56</w:t>
            </w:r>
            <w:r w:rsidR="00F27292" w:rsidRPr="00CC0598">
              <w:rPr>
                <w:rFonts w:ascii="Times New Roman" w:hAnsi="Times New Roman" w:cs="B Lotus"/>
                <w:sz w:val="24"/>
                <w:szCs w:val="28"/>
              </w:rPr>
              <w:t>.</w:t>
            </w:r>
          </w:p>
          <w:p w14:paraId="6E2130E1" w14:textId="77777777" w:rsidR="00F27292" w:rsidRPr="00CC0598" w:rsidRDefault="00F27292" w:rsidP="00F27292">
            <w:pPr>
              <w:rPr>
                <w:rFonts w:ascii="Times New Roman" w:hAnsi="Times New Roman" w:cs="Times New Roman"/>
                <w:sz w:val="24"/>
                <w:szCs w:val="24"/>
                <w:lang w:bidi="fa-IR"/>
              </w:rPr>
            </w:pPr>
            <w:bookmarkStart w:id="121" w:name="_Hlk112363470"/>
            <w:proofErr w:type="spellStart"/>
            <w:r w:rsidRPr="005809BF">
              <w:rPr>
                <w:rFonts w:ascii="Times New Roman" w:hAnsi="Times New Roman" w:cs="Times New Roman"/>
                <w:sz w:val="24"/>
                <w:szCs w:val="24"/>
                <w:lang w:bidi="fa-IR"/>
              </w:rPr>
              <w:t>Lanauskas</w:t>
            </w:r>
            <w:proofErr w:type="spellEnd"/>
            <w:r w:rsidRPr="005809BF">
              <w:rPr>
                <w:rFonts w:ascii="Times New Roman" w:hAnsi="Times New Roman" w:cs="Times New Roman"/>
                <w:sz w:val="24"/>
                <w:szCs w:val="24"/>
                <w:lang w:bidi="fa-IR"/>
              </w:rPr>
              <w:t xml:space="preserve">, J., </w:t>
            </w:r>
            <w:proofErr w:type="spellStart"/>
            <w:r w:rsidRPr="005809BF">
              <w:rPr>
                <w:rFonts w:ascii="Times New Roman" w:hAnsi="Times New Roman" w:cs="Times New Roman"/>
                <w:sz w:val="24"/>
                <w:szCs w:val="24"/>
                <w:lang w:bidi="fa-IR"/>
              </w:rPr>
              <w:t>Kvikliene</w:t>
            </w:r>
            <w:proofErr w:type="spellEnd"/>
            <w:r w:rsidRPr="005809BF">
              <w:rPr>
                <w:rFonts w:ascii="Times New Roman" w:hAnsi="Times New Roman" w:cs="Times New Roman"/>
                <w:sz w:val="24"/>
                <w:szCs w:val="24"/>
                <w:lang w:bidi="fa-IR"/>
              </w:rPr>
              <w:t xml:space="preserve">, N. (2006). Effect of calcium foliar application on some fruit quality characteristics of ‘Sinap </w:t>
            </w:r>
            <w:proofErr w:type="spellStart"/>
            <w:r w:rsidRPr="005809BF">
              <w:rPr>
                <w:rFonts w:ascii="Times New Roman" w:hAnsi="Times New Roman" w:cs="Times New Roman"/>
                <w:sz w:val="24"/>
                <w:szCs w:val="24"/>
                <w:lang w:bidi="fa-IR"/>
              </w:rPr>
              <w:t>Orlovskij’apple</w:t>
            </w:r>
            <w:proofErr w:type="spellEnd"/>
            <w:r w:rsidRPr="005809BF">
              <w:rPr>
                <w:rFonts w:ascii="Times New Roman" w:hAnsi="Times New Roman" w:cs="Times New Roman"/>
                <w:sz w:val="24"/>
                <w:szCs w:val="24"/>
                <w:lang w:bidi="fa-IR"/>
              </w:rPr>
              <w:t>. Agronomy Research, 4(1), 31-36.</w:t>
            </w:r>
            <w:r w:rsidRPr="005809BF">
              <w:rPr>
                <w:rFonts w:ascii="Times New Roman" w:hAnsi="Times New Roman" w:cs="Times New Roman"/>
                <w:sz w:val="24"/>
                <w:szCs w:val="24"/>
                <w:rtl/>
                <w:lang w:bidi="fa-IR"/>
              </w:rPr>
              <w:t>‏</w:t>
            </w:r>
            <w:bookmarkEnd w:id="121"/>
          </w:p>
          <w:p w14:paraId="0A5D1A62" w14:textId="77777777" w:rsidR="007B2FA9" w:rsidRPr="00CC0598" w:rsidRDefault="007B2FA9" w:rsidP="005809BF">
            <w:pPr>
              <w:shd w:val="clear" w:color="auto" w:fill="FFFFFF"/>
              <w:spacing w:after="0" w:line="240" w:lineRule="auto"/>
              <w:rPr>
                <w:rFonts w:ascii="Times New Roman" w:eastAsia="Times New Roman" w:hAnsi="Times New Roman" w:cs="Times New Roman"/>
                <w:color w:val="000000"/>
                <w:sz w:val="24"/>
                <w:szCs w:val="24"/>
              </w:rPr>
            </w:pPr>
            <w:r w:rsidRPr="00CC0598">
              <w:rPr>
                <w:rFonts w:ascii="Times New Roman" w:eastAsia="Times New Roman" w:hAnsi="Times New Roman" w:cs="Times New Roman"/>
                <w:color w:val="000000"/>
                <w:sz w:val="24"/>
                <w:szCs w:val="24"/>
              </w:rPr>
              <w:t xml:space="preserve">Lewandowska, M., </w:t>
            </w:r>
            <w:r w:rsidR="005809BF">
              <w:rPr>
                <w:rFonts w:ascii="Times New Roman" w:eastAsia="Times New Roman" w:hAnsi="Times New Roman" w:cs="Times New Roman"/>
                <w:color w:val="000000"/>
                <w:sz w:val="24"/>
                <w:szCs w:val="24"/>
              </w:rPr>
              <w:t>and</w:t>
            </w:r>
            <w:r w:rsidR="005809BF" w:rsidRPr="00CC0598">
              <w:rPr>
                <w:rFonts w:ascii="Times New Roman" w:eastAsia="Times New Roman" w:hAnsi="Times New Roman" w:cs="Times New Roman"/>
                <w:color w:val="000000"/>
                <w:sz w:val="24"/>
                <w:szCs w:val="24"/>
              </w:rPr>
              <w:t xml:space="preserve"> </w:t>
            </w:r>
            <w:r w:rsidRPr="00CC0598">
              <w:rPr>
                <w:rFonts w:ascii="Times New Roman" w:eastAsia="Times New Roman" w:hAnsi="Times New Roman" w:cs="Times New Roman"/>
                <w:color w:val="000000"/>
                <w:sz w:val="24"/>
                <w:szCs w:val="24"/>
              </w:rPr>
              <w:t>Sirko, A. (2008). Recent advances in understanding plant response to sulfur-deficiency stress</w:t>
            </w:r>
            <w:r w:rsidR="00B411FC" w:rsidRPr="00CC0598">
              <w:rPr>
                <w:rFonts w:ascii="Times New Roman" w:eastAsia="Times New Roman" w:hAnsi="Times New Roman" w:cs="Times New Roman"/>
                <w:color w:val="000000"/>
                <w:sz w:val="24"/>
                <w:szCs w:val="24"/>
              </w:rPr>
              <w:t xml:space="preserve">. </w:t>
            </w:r>
            <w:r w:rsidRPr="00CC0598">
              <w:rPr>
                <w:rFonts w:ascii="Times New Roman" w:eastAsia="Times New Roman" w:hAnsi="Times New Roman" w:cs="Times New Roman"/>
                <w:color w:val="000000"/>
                <w:sz w:val="24"/>
                <w:szCs w:val="24"/>
              </w:rPr>
              <w:t xml:space="preserve">Acta </w:t>
            </w:r>
            <w:proofErr w:type="spellStart"/>
            <w:r w:rsidRPr="00CC0598">
              <w:rPr>
                <w:rFonts w:ascii="Times New Roman" w:eastAsia="Times New Roman" w:hAnsi="Times New Roman" w:cs="Times New Roman"/>
                <w:color w:val="000000"/>
                <w:sz w:val="24"/>
                <w:szCs w:val="24"/>
              </w:rPr>
              <w:t>Biochimica</w:t>
            </w:r>
            <w:proofErr w:type="spellEnd"/>
            <w:r w:rsidRPr="00CC0598">
              <w:rPr>
                <w:rFonts w:ascii="Times New Roman" w:eastAsia="Times New Roman" w:hAnsi="Times New Roman" w:cs="Times New Roman"/>
                <w:color w:val="000000"/>
                <w:sz w:val="24"/>
                <w:szCs w:val="24"/>
              </w:rPr>
              <w:t xml:space="preserve"> Polonica</w:t>
            </w:r>
            <w:r w:rsidR="00B411FC" w:rsidRPr="00CC0598">
              <w:rPr>
                <w:rFonts w:ascii="Times New Roman" w:eastAsia="Times New Roman" w:hAnsi="Times New Roman" w:cs="Times New Roman"/>
                <w:color w:val="000000"/>
                <w:sz w:val="24"/>
                <w:szCs w:val="24"/>
              </w:rPr>
              <w:t xml:space="preserve">, </w:t>
            </w:r>
            <w:r w:rsidRPr="00CC0598">
              <w:rPr>
                <w:rFonts w:ascii="Times New Roman" w:eastAsia="Times New Roman" w:hAnsi="Times New Roman" w:cs="Times New Roman"/>
                <w:color w:val="000000"/>
                <w:sz w:val="24"/>
                <w:szCs w:val="24"/>
              </w:rPr>
              <w:t>55(3), 457-471.</w:t>
            </w:r>
            <w:r w:rsidRPr="00CC0598">
              <w:rPr>
                <w:rFonts w:ascii="Times New Roman" w:eastAsia="Times New Roman" w:hAnsi="Times New Roman" w:cs="Times New Roman"/>
                <w:color w:val="000000"/>
                <w:sz w:val="24"/>
                <w:szCs w:val="24"/>
                <w:rtl/>
              </w:rPr>
              <w:t>‏</w:t>
            </w:r>
          </w:p>
          <w:p w14:paraId="30C9D1C8" w14:textId="77777777" w:rsidR="007B2FA9" w:rsidRPr="0050397B" w:rsidRDefault="007B2FA9" w:rsidP="007B2FA9">
            <w:pPr>
              <w:shd w:val="clear" w:color="auto" w:fill="FFFFFF"/>
              <w:bidi/>
              <w:spacing w:after="0" w:line="240" w:lineRule="auto"/>
              <w:ind w:left="-60"/>
              <w:rPr>
                <w:rFonts w:ascii="Roboto" w:eastAsia="Times New Roman" w:hAnsi="Roboto" w:cs="Times New Roman"/>
                <w:color w:val="000000"/>
                <w:sz w:val="18"/>
                <w:szCs w:val="18"/>
              </w:rPr>
            </w:pPr>
            <w:r w:rsidRPr="0050397B">
              <w:rPr>
                <w:rFonts w:ascii="Roboto" w:eastAsia="Times New Roman" w:hAnsi="Roboto" w:cs="Times New Roman"/>
                <w:color w:val="000000"/>
                <w:sz w:val="18"/>
                <w:szCs w:val="18"/>
              </w:rPr>
              <w:t>22:13</w:t>
            </w:r>
          </w:p>
          <w:p w14:paraId="4981B7A1" w14:textId="77777777" w:rsidR="00683EBC" w:rsidRPr="00CC0598" w:rsidRDefault="00683EBC" w:rsidP="00683EBC">
            <w:pPr>
              <w:spacing w:line="360" w:lineRule="auto"/>
              <w:jc w:val="both"/>
              <w:rPr>
                <w:rFonts w:ascii="Times New Roman" w:hAnsi="Times New Roman" w:cs="B Lotus"/>
                <w:sz w:val="24"/>
                <w:szCs w:val="28"/>
              </w:rPr>
            </w:pPr>
            <w:r w:rsidRPr="00CC0598">
              <w:rPr>
                <w:rFonts w:ascii="Times New Roman" w:hAnsi="Times New Roman" w:cs="B Lotus"/>
                <w:sz w:val="24"/>
                <w:szCs w:val="28"/>
              </w:rPr>
              <w:t>Marschner, P. 2012. Mineral nutrition of higher plants 3rd edition. 3rd ed. Academic Press, 651 p.</w:t>
            </w:r>
          </w:p>
          <w:p w14:paraId="106E6A64" w14:textId="77777777" w:rsidR="00E175A2" w:rsidRDefault="00E175A2" w:rsidP="00683EBC">
            <w:pPr>
              <w:spacing w:line="360" w:lineRule="auto"/>
              <w:jc w:val="both"/>
              <w:rPr>
                <w:rFonts w:ascii="Times New Roman" w:hAnsi="Times New Roman" w:cs="Times New Roman"/>
                <w:sz w:val="24"/>
                <w:szCs w:val="24"/>
                <w:rtl/>
              </w:rPr>
            </w:pPr>
            <w:r w:rsidRPr="00CC0598">
              <w:rPr>
                <w:rFonts w:ascii="Times New Roman" w:hAnsi="Times New Roman" w:cs="Times New Roman"/>
                <w:sz w:val="24"/>
                <w:szCs w:val="24"/>
              </w:rPr>
              <w:t xml:space="preserve">Martínez, M. L., </w:t>
            </w:r>
            <w:proofErr w:type="spellStart"/>
            <w:r w:rsidRPr="00CC0598">
              <w:rPr>
                <w:rFonts w:ascii="Times New Roman" w:hAnsi="Times New Roman" w:cs="Times New Roman"/>
                <w:sz w:val="24"/>
                <w:szCs w:val="24"/>
              </w:rPr>
              <w:t>Labuckas</w:t>
            </w:r>
            <w:proofErr w:type="spellEnd"/>
            <w:r w:rsidRPr="00CC0598">
              <w:rPr>
                <w:rFonts w:ascii="Times New Roman" w:hAnsi="Times New Roman" w:cs="Times New Roman"/>
                <w:sz w:val="24"/>
                <w:szCs w:val="24"/>
              </w:rPr>
              <w:t xml:space="preserve">, D. O., Lamarque, A. L., &amp; </w:t>
            </w:r>
            <w:proofErr w:type="spellStart"/>
            <w:r w:rsidRPr="00CC0598">
              <w:rPr>
                <w:rFonts w:ascii="Times New Roman" w:hAnsi="Times New Roman" w:cs="Times New Roman"/>
                <w:sz w:val="24"/>
                <w:szCs w:val="24"/>
              </w:rPr>
              <w:t>Maestri</w:t>
            </w:r>
            <w:proofErr w:type="spellEnd"/>
            <w:r w:rsidRPr="00CC0598">
              <w:rPr>
                <w:rFonts w:ascii="Times New Roman" w:hAnsi="Times New Roman" w:cs="Times New Roman"/>
                <w:sz w:val="24"/>
                <w:szCs w:val="24"/>
              </w:rPr>
              <w:t>, D. M. (2010). Walnut (</w:t>
            </w:r>
            <w:r w:rsidRPr="00CC0598">
              <w:rPr>
                <w:rFonts w:ascii="Times New Roman" w:hAnsi="Times New Roman" w:cs="Times New Roman"/>
                <w:i/>
                <w:iCs/>
                <w:sz w:val="24"/>
                <w:szCs w:val="24"/>
              </w:rPr>
              <w:t>Juglans regia</w:t>
            </w:r>
            <w:r w:rsidRPr="00CC0598">
              <w:rPr>
                <w:rFonts w:ascii="Times New Roman" w:hAnsi="Times New Roman" w:cs="Times New Roman"/>
                <w:sz w:val="24"/>
                <w:szCs w:val="24"/>
              </w:rPr>
              <w:t xml:space="preserve"> L.): genetic resources, chemistry, by‐products</w:t>
            </w:r>
            <w:r w:rsidR="00B411FC" w:rsidRPr="00CC0598">
              <w:rPr>
                <w:rFonts w:ascii="Times New Roman" w:hAnsi="Times New Roman" w:cs="Times New Roman"/>
                <w:sz w:val="24"/>
                <w:szCs w:val="24"/>
              </w:rPr>
              <w:t xml:space="preserve">. </w:t>
            </w:r>
            <w:r w:rsidRPr="00CC0598">
              <w:rPr>
                <w:rFonts w:ascii="Times New Roman" w:hAnsi="Times New Roman" w:cs="Times New Roman"/>
                <w:sz w:val="24"/>
                <w:szCs w:val="24"/>
              </w:rPr>
              <w:t>Journal of the Science of Food and Agriculture</w:t>
            </w:r>
            <w:r w:rsidR="00B411FC" w:rsidRPr="00CC0598">
              <w:rPr>
                <w:rFonts w:ascii="Times New Roman" w:hAnsi="Times New Roman" w:cs="Times New Roman"/>
                <w:sz w:val="24"/>
                <w:szCs w:val="24"/>
              </w:rPr>
              <w:t xml:space="preserve">, </w:t>
            </w:r>
            <w:r w:rsidRPr="00CC0598">
              <w:rPr>
                <w:rFonts w:ascii="Times New Roman" w:hAnsi="Times New Roman" w:cs="Times New Roman"/>
                <w:sz w:val="24"/>
                <w:szCs w:val="24"/>
              </w:rPr>
              <w:t>90(12), 1959-1967.</w:t>
            </w:r>
          </w:p>
          <w:p w14:paraId="76F43C11" w14:textId="77777777" w:rsidR="00603D9E" w:rsidRPr="00603D9E" w:rsidRDefault="00603D9E" w:rsidP="00603D9E">
            <w:pPr>
              <w:spacing w:line="360" w:lineRule="auto"/>
              <w:jc w:val="both"/>
              <w:rPr>
                <w:rFonts w:ascii="Times New Roman" w:hAnsi="Times New Roman" w:cs="Times New Roman"/>
                <w:sz w:val="24"/>
                <w:szCs w:val="24"/>
              </w:rPr>
            </w:pPr>
            <w:r w:rsidRPr="00603D9E">
              <w:rPr>
                <w:rFonts w:ascii="Times New Roman" w:hAnsi="Times New Roman" w:cs="Times New Roman"/>
                <w:sz w:val="24"/>
                <w:szCs w:val="24"/>
              </w:rPr>
              <w:t>Mert, C. (2010). Anther and pollen morphology and anatomy in walnut (</w:t>
            </w:r>
            <w:r w:rsidRPr="00603D9E">
              <w:rPr>
                <w:rFonts w:ascii="Times New Roman" w:hAnsi="Times New Roman" w:cs="Times New Roman"/>
                <w:i/>
                <w:iCs/>
                <w:sz w:val="24"/>
                <w:szCs w:val="24"/>
              </w:rPr>
              <w:t xml:space="preserve">Juglans regia </w:t>
            </w:r>
            <w:r w:rsidRPr="00603D9E">
              <w:rPr>
                <w:rFonts w:ascii="Times New Roman" w:hAnsi="Times New Roman" w:cs="Times New Roman"/>
                <w:sz w:val="24"/>
                <w:szCs w:val="24"/>
              </w:rPr>
              <w:t>L.). </w:t>
            </w:r>
            <w:proofErr w:type="spellStart"/>
            <w:r w:rsidRPr="00603D9E">
              <w:rPr>
                <w:rFonts w:ascii="Times New Roman" w:hAnsi="Times New Roman" w:cs="Times New Roman"/>
                <w:i/>
                <w:iCs/>
                <w:sz w:val="24"/>
                <w:szCs w:val="24"/>
              </w:rPr>
              <w:t>HortScience</w:t>
            </w:r>
            <w:proofErr w:type="spellEnd"/>
            <w:r w:rsidRPr="00603D9E">
              <w:rPr>
                <w:rFonts w:ascii="Times New Roman" w:hAnsi="Times New Roman" w:cs="Times New Roman"/>
                <w:sz w:val="24"/>
                <w:szCs w:val="24"/>
              </w:rPr>
              <w:t>, </w:t>
            </w:r>
            <w:r w:rsidRPr="00603D9E">
              <w:rPr>
                <w:rFonts w:ascii="Times New Roman" w:hAnsi="Times New Roman" w:cs="Times New Roman"/>
                <w:i/>
                <w:iCs/>
                <w:sz w:val="24"/>
                <w:szCs w:val="24"/>
              </w:rPr>
              <w:t>45</w:t>
            </w:r>
            <w:r w:rsidRPr="00603D9E">
              <w:rPr>
                <w:rFonts w:ascii="Times New Roman" w:hAnsi="Times New Roman" w:cs="Times New Roman"/>
                <w:sz w:val="24"/>
                <w:szCs w:val="24"/>
              </w:rPr>
              <w:t>(5), 757-760.</w:t>
            </w:r>
            <w:r w:rsidRPr="00603D9E">
              <w:rPr>
                <w:rFonts w:ascii="Times New Roman" w:hAnsi="Times New Roman" w:cs="Times New Roman"/>
                <w:sz w:val="24"/>
                <w:szCs w:val="24"/>
                <w:rtl/>
              </w:rPr>
              <w:t>‏</w:t>
            </w:r>
          </w:p>
          <w:p w14:paraId="12B14BCB" w14:textId="77777777" w:rsidR="00EC42F5" w:rsidRPr="00CC0598" w:rsidRDefault="00EC42F5" w:rsidP="00EC42F5">
            <w:pPr>
              <w:rPr>
                <w:rFonts w:ascii="Times New Roman" w:hAnsi="Times New Roman" w:cs="Times New Roman"/>
                <w:color w:val="000000"/>
                <w:sz w:val="24"/>
                <w:szCs w:val="24"/>
                <w:lang w:bidi="fa-IR"/>
              </w:rPr>
            </w:pPr>
            <w:r w:rsidRPr="00CC0598">
              <w:rPr>
                <w:rFonts w:ascii="Times New Roman" w:hAnsi="Times New Roman" w:cs="Times New Roman"/>
                <w:color w:val="000000"/>
                <w:sz w:val="24"/>
                <w:szCs w:val="24"/>
                <w:lang w:bidi="fa-IR"/>
              </w:rPr>
              <w:t xml:space="preserve">Melgarejo, P., Sanchez, M. Hernandez, F., Martinez, J.J. and Amoros, A. 2000. Parameters for </w:t>
            </w:r>
            <w:r w:rsidR="008F0A77" w:rsidRPr="00CC0598">
              <w:rPr>
                <w:rFonts w:ascii="Times New Roman" w:hAnsi="Times New Roman" w:cs="Times New Roman"/>
                <w:color w:val="000000"/>
                <w:sz w:val="24"/>
                <w:szCs w:val="24"/>
                <w:lang w:bidi="fa-IR"/>
              </w:rPr>
              <w:t>determining</w:t>
            </w:r>
            <w:r w:rsidRPr="00CC0598">
              <w:rPr>
                <w:rFonts w:ascii="Times New Roman" w:hAnsi="Times New Roman" w:cs="Times New Roman"/>
                <w:color w:val="000000"/>
                <w:sz w:val="24"/>
                <w:szCs w:val="24"/>
                <w:lang w:bidi="fa-IR"/>
              </w:rPr>
              <w:t xml:space="preserve"> the hardness and</w:t>
            </w:r>
            <w:r w:rsidRPr="00CC0598">
              <w:rPr>
                <w:rFonts w:ascii="Times New Roman" w:hAnsi="Times New Roman" w:cs="Times New Roman"/>
                <w:color w:val="000000"/>
                <w:sz w:val="24"/>
                <w:szCs w:val="24"/>
                <w:rtl/>
                <w:lang w:bidi="fa-IR"/>
              </w:rPr>
              <w:t xml:space="preserve"> </w:t>
            </w:r>
            <w:r w:rsidRPr="00CC0598">
              <w:rPr>
                <w:rFonts w:ascii="Times New Roman" w:hAnsi="Times New Roman" w:cs="Times New Roman"/>
                <w:color w:val="000000"/>
                <w:sz w:val="24"/>
                <w:szCs w:val="24"/>
                <w:lang w:bidi="fa-IR"/>
              </w:rPr>
              <w:t>pleasantness of pomegranates (</w:t>
            </w:r>
            <w:r w:rsidRPr="00CC0598">
              <w:rPr>
                <w:rFonts w:ascii="Times New Roman" w:hAnsi="Times New Roman" w:cs="Times New Roman"/>
                <w:i/>
                <w:iCs/>
                <w:color w:val="000000"/>
                <w:sz w:val="24"/>
                <w:szCs w:val="24"/>
                <w:lang w:bidi="fa-IR"/>
              </w:rPr>
              <w:t>Punica granatum</w:t>
            </w:r>
            <w:r w:rsidRPr="00CC0598">
              <w:rPr>
                <w:rFonts w:ascii="Times New Roman" w:hAnsi="Times New Roman" w:cs="Times New Roman"/>
                <w:color w:val="000000"/>
                <w:sz w:val="24"/>
                <w:szCs w:val="24"/>
                <w:lang w:bidi="fa-IR"/>
              </w:rPr>
              <w:t xml:space="preserve"> L.). Options </w:t>
            </w:r>
            <w:proofErr w:type="spellStart"/>
            <w:r w:rsidRPr="00CC0598">
              <w:rPr>
                <w:rFonts w:ascii="Times New Roman" w:hAnsi="Times New Roman" w:cs="Times New Roman"/>
                <w:color w:val="000000"/>
                <w:sz w:val="24"/>
                <w:szCs w:val="24"/>
                <w:lang w:bidi="fa-IR"/>
              </w:rPr>
              <w:t>Mediterraneennes</w:t>
            </w:r>
            <w:proofErr w:type="spellEnd"/>
            <w:r w:rsidRPr="00CC0598">
              <w:rPr>
                <w:rFonts w:ascii="Times New Roman" w:hAnsi="Times New Roman" w:cs="Times New Roman"/>
                <w:color w:val="000000"/>
                <w:sz w:val="24"/>
                <w:szCs w:val="24"/>
                <w:lang w:bidi="fa-IR"/>
              </w:rPr>
              <w:t>, 42, 225-235.</w:t>
            </w:r>
          </w:p>
          <w:p w14:paraId="36B568B6" w14:textId="77777777" w:rsidR="007B2FA9" w:rsidRPr="00CC0598" w:rsidRDefault="007B2FA9" w:rsidP="007B2FA9">
            <w:pPr>
              <w:rPr>
                <w:rFonts w:ascii="Times New Roman" w:hAnsi="Times New Roman" w:cs="Times New Roman"/>
                <w:sz w:val="24"/>
                <w:szCs w:val="24"/>
                <w:lang w:bidi="fa-IR"/>
              </w:rPr>
            </w:pPr>
            <w:r w:rsidRPr="00CC0598">
              <w:rPr>
                <w:rFonts w:ascii="Times New Roman" w:hAnsi="Times New Roman" w:cs="Times New Roman"/>
                <w:sz w:val="24"/>
                <w:szCs w:val="24"/>
              </w:rPr>
              <w:lastRenderedPageBreak/>
              <w:t>Messick, D. L., Fan, M. X., and De Brey, C. (2005). Global sulfur requirement and sulfur fertilizers</w:t>
            </w:r>
            <w:r w:rsidR="008F0A77" w:rsidRPr="00CC0598">
              <w:rPr>
                <w:rFonts w:ascii="Times New Roman" w:hAnsi="Times New Roman" w:cs="Times New Roman"/>
                <w:sz w:val="24"/>
                <w:szCs w:val="24"/>
              </w:rPr>
              <w:t xml:space="preserve">. </w:t>
            </w:r>
            <w:r w:rsidRPr="00CC0598">
              <w:rPr>
                <w:rFonts w:ascii="Times New Roman" w:hAnsi="Times New Roman" w:cs="Times New Roman"/>
                <w:sz w:val="24"/>
                <w:szCs w:val="24"/>
              </w:rPr>
              <w:t>FAL—Agric Res, 283, 97-104.</w:t>
            </w:r>
          </w:p>
          <w:p w14:paraId="687EF045" w14:textId="77777777" w:rsidR="00683EBC" w:rsidRPr="00CC0598" w:rsidRDefault="00683EBC" w:rsidP="005809BF">
            <w:pPr>
              <w:spacing w:line="360" w:lineRule="auto"/>
              <w:jc w:val="both"/>
              <w:rPr>
                <w:rFonts w:ascii="Times New Roman" w:hAnsi="Times New Roman" w:cs="B Lotus"/>
                <w:sz w:val="24"/>
                <w:szCs w:val="28"/>
              </w:rPr>
            </w:pPr>
            <w:r w:rsidRPr="00CC0598">
              <w:rPr>
                <w:rFonts w:ascii="Times New Roman" w:hAnsi="Times New Roman" w:cs="B Lotus"/>
                <w:sz w:val="24"/>
                <w:szCs w:val="28"/>
              </w:rPr>
              <w:t xml:space="preserve">Mohammed, S., Singh, D., </w:t>
            </w:r>
            <w:proofErr w:type="gramStart"/>
            <w:r w:rsidR="005809BF">
              <w:rPr>
                <w:rFonts w:ascii="Times New Roman" w:hAnsi="Times New Roman" w:cs="B Lotus"/>
                <w:sz w:val="24"/>
                <w:szCs w:val="28"/>
              </w:rPr>
              <w:t xml:space="preserve">and </w:t>
            </w:r>
            <w:r w:rsidR="005809BF" w:rsidRPr="00CC0598">
              <w:rPr>
                <w:rFonts w:ascii="Times New Roman" w:hAnsi="Times New Roman" w:cs="B Lotus"/>
                <w:sz w:val="24"/>
                <w:szCs w:val="28"/>
              </w:rPr>
              <w:t xml:space="preserve"> </w:t>
            </w:r>
            <w:r w:rsidRPr="00CC0598">
              <w:rPr>
                <w:rFonts w:ascii="Times New Roman" w:hAnsi="Times New Roman" w:cs="B Lotus"/>
                <w:sz w:val="24"/>
                <w:szCs w:val="28"/>
              </w:rPr>
              <w:t>Ahlawat</w:t>
            </w:r>
            <w:proofErr w:type="gramEnd"/>
            <w:r w:rsidRPr="00CC0598">
              <w:rPr>
                <w:rFonts w:ascii="Times New Roman" w:hAnsi="Times New Roman" w:cs="B Lotus"/>
                <w:sz w:val="24"/>
                <w:szCs w:val="28"/>
              </w:rPr>
              <w:t>, V.P. 1993. Growth, yield and quality of grapes as affected by pruning and basal application of potassium. Journal of Horticultural Science and Technology, 22, 79-182.</w:t>
            </w:r>
          </w:p>
          <w:p w14:paraId="68D48552" w14:textId="77777777" w:rsidR="00683EBC" w:rsidRPr="00CC0598" w:rsidRDefault="00683EBC" w:rsidP="00683EBC">
            <w:pPr>
              <w:spacing w:line="360" w:lineRule="auto"/>
              <w:jc w:val="both"/>
              <w:rPr>
                <w:rFonts w:ascii="Times New Roman" w:hAnsi="Times New Roman" w:cs="B Lotus"/>
                <w:sz w:val="24"/>
                <w:szCs w:val="28"/>
              </w:rPr>
            </w:pPr>
            <w:r w:rsidRPr="00CC0598">
              <w:rPr>
                <w:rFonts w:ascii="Times New Roman" w:hAnsi="Times New Roman" w:cs="B Lotus"/>
                <w:sz w:val="24"/>
                <w:szCs w:val="28"/>
              </w:rPr>
              <w:t xml:space="preserve">Nguyen P.M., Eileen M., and Kwee Emily D. 2010. Niemeyer Potassium rate alters the antioxidant capacity and phenolic concentration of basil </w:t>
            </w:r>
            <w:proofErr w:type="spellStart"/>
            <w:r w:rsidRPr="00CC0598">
              <w:rPr>
                <w:rFonts w:ascii="Times New Roman" w:hAnsi="Times New Roman" w:cs="B Lotus"/>
                <w:i/>
                <w:iCs/>
                <w:sz w:val="24"/>
                <w:szCs w:val="28"/>
              </w:rPr>
              <w:t>Ocimum</w:t>
            </w:r>
            <w:proofErr w:type="spellEnd"/>
            <w:r w:rsidRPr="00CC0598">
              <w:rPr>
                <w:rFonts w:ascii="Times New Roman" w:hAnsi="Times New Roman" w:cs="B Lotus"/>
                <w:i/>
                <w:iCs/>
                <w:sz w:val="24"/>
                <w:szCs w:val="28"/>
              </w:rPr>
              <w:t xml:space="preserve"> </w:t>
            </w:r>
            <w:proofErr w:type="spellStart"/>
            <w:r w:rsidRPr="00CC0598">
              <w:rPr>
                <w:rFonts w:ascii="Times New Roman" w:hAnsi="Times New Roman" w:cs="B Lotus"/>
                <w:i/>
                <w:iCs/>
                <w:sz w:val="24"/>
                <w:szCs w:val="28"/>
              </w:rPr>
              <w:t>basilicum</w:t>
            </w:r>
            <w:proofErr w:type="spellEnd"/>
            <w:r w:rsidRPr="00CC0598">
              <w:rPr>
                <w:rFonts w:ascii="Times New Roman" w:hAnsi="Times New Roman" w:cs="B Lotus"/>
                <w:sz w:val="24"/>
                <w:szCs w:val="28"/>
              </w:rPr>
              <w:t xml:space="preserve"> L. leaves. Food Chemistry, 123: 1235–1241.</w:t>
            </w:r>
          </w:p>
          <w:p w14:paraId="3C0B771A" w14:textId="77777777" w:rsidR="00486D88" w:rsidRPr="00CC0598" w:rsidRDefault="00486D88" w:rsidP="00E477AC">
            <w:pPr>
              <w:rPr>
                <w:rFonts w:ascii="Times New Roman" w:hAnsi="Times New Roman" w:cs="Times New Roman"/>
                <w:sz w:val="24"/>
                <w:szCs w:val="24"/>
              </w:rPr>
            </w:pPr>
            <w:r w:rsidRPr="00CC0598">
              <w:rPr>
                <w:rFonts w:ascii="Times New Roman" w:hAnsi="Times New Roman" w:cs="Times New Roman"/>
                <w:sz w:val="24"/>
                <w:szCs w:val="24"/>
              </w:rPr>
              <w:t>Narayan, O. P., Kumar, P., Yadav, B., Dua, M., and Johri, A. K. 2023. Sulfur nutrition and its role in plant growth and development</w:t>
            </w:r>
            <w:r w:rsidR="008F0A77" w:rsidRPr="00CC0598">
              <w:rPr>
                <w:rFonts w:ascii="Times New Roman" w:hAnsi="Times New Roman" w:cs="Times New Roman"/>
                <w:sz w:val="24"/>
                <w:szCs w:val="24"/>
              </w:rPr>
              <w:t xml:space="preserve">. </w:t>
            </w:r>
            <w:r w:rsidRPr="00CC0598">
              <w:rPr>
                <w:rFonts w:ascii="Times New Roman" w:hAnsi="Times New Roman" w:cs="Times New Roman"/>
                <w:sz w:val="24"/>
                <w:szCs w:val="24"/>
              </w:rPr>
              <w:t xml:space="preserve">Plant Signaling </w:t>
            </w:r>
            <w:proofErr w:type="gramStart"/>
            <w:r w:rsidR="00E477AC">
              <w:rPr>
                <w:rFonts w:ascii="Times New Roman" w:hAnsi="Times New Roman" w:cs="Times New Roman"/>
                <w:sz w:val="24"/>
                <w:szCs w:val="24"/>
              </w:rPr>
              <w:t xml:space="preserve">and </w:t>
            </w:r>
            <w:r w:rsidR="00E477AC" w:rsidRPr="00CC0598">
              <w:rPr>
                <w:rFonts w:ascii="Times New Roman" w:hAnsi="Times New Roman" w:cs="Times New Roman"/>
                <w:sz w:val="24"/>
                <w:szCs w:val="24"/>
              </w:rPr>
              <w:t xml:space="preserve"> </w:t>
            </w:r>
            <w:r w:rsidRPr="00CC0598">
              <w:rPr>
                <w:rFonts w:ascii="Times New Roman" w:hAnsi="Times New Roman" w:cs="Times New Roman"/>
                <w:sz w:val="24"/>
                <w:szCs w:val="24"/>
              </w:rPr>
              <w:t>Behavior</w:t>
            </w:r>
            <w:proofErr w:type="gramEnd"/>
            <w:r w:rsidRPr="00CC0598">
              <w:rPr>
                <w:rFonts w:ascii="Times New Roman" w:hAnsi="Times New Roman" w:cs="Times New Roman"/>
                <w:sz w:val="24"/>
                <w:szCs w:val="24"/>
              </w:rPr>
              <w:t>,18(1), 2030082.</w:t>
            </w:r>
          </w:p>
          <w:p w14:paraId="1EE4F1E5" w14:textId="77777777" w:rsidR="00683EBC" w:rsidRPr="00CC0598" w:rsidRDefault="00683EBC" w:rsidP="00E477AC">
            <w:pPr>
              <w:spacing w:line="360" w:lineRule="auto"/>
              <w:jc w:val="both"/>
              <w:rPr>
                <w:rFonts w:ascii="Times New Roman" w:hAnsi="Times New Roman" w:cs="B Lotus"/>
                <w:sz w:val="24"/>
                <w:szCs w:val="28"/>
              </w:rPr>
            </w:pPr>
            <w:r w:rsidRPr="00CC0598">
              <w:rPr>
                <w:rFonts w:ascii="Times New Roman" w:hAnsi="Times New Roman" w:cs="B Lotus"/>
                <w:sz w:val="24"/>
                <w:szCs w:val="28"/>
              </w:rPr>
              <w:t>Ozkan, G.</w:t>
            </w:r>
            <w:r w:rsidR="004A11A6" w:rsidRPr="00CC0598">
              <w:rPr>
                <w:rFonts w:ascii="Times New Roman" w:hAnsi="Times New Roman" w:cs="B Lotus"/>
                <w:sz w:val="24"/>
                <w:szCs w:val="28"/>
              </w:rPr>
              <w:t>,</w:t>
            </w:r>
            <w:r w:rsidRPr="00CC0598">
              <w:rPr>
                <w:rFonts w:ascii="Times New Roman" w:hAnsi="Times New Roman" w:cs="B Lotus"/>
                <w:sz w:val="24"/>
                <w:szCs w:val="28"/>
              </w:rPr>
              <w:t xml:space="preserve"> and Koyuncu, M.A. 2005. Physical and Chemical </w:t>
            </w:r>
            <w:proofErr w:type="spellStart"/>
            <w:r w:rsidRPr="00CC0598">
              <w:rPr>
                <w:rFonts w:ascii="Times New Roman" w:hAnsi="Times New Roman" w:cs="B Lotus"/>
                <w:sz w:val="24"/>
                <w:szCs w:val="28"/>
              </w:rPr>
              <w:t>Comparision</w:t>
            </w:r>
            <w:proofErr w:type="spellEnd"/>
            <w:r w:rsidRPr="00CC0598">
              <w:rPr>
                <w:rFonts w:ascii="Times New Roman" w:hAnsi="Times New Roman" w:cs="B Lotus"/>
                <w:sz w:val="24"/>
                <w:szCs w:val="28"/>
              </w:rPr>
              <w:t xml:space="preserve"> of </w:t>
            </w:r>
            <w:r w:rsidR="004A11A6" w:rsidRPr="00CC0598">
              <w:rPr>
                <w:rFonts w:ascii="Times New Roman" w:hAnsi="Times New Roman" w:cs="B Lotus"/>
                <w:sz w:val="24"/>
                <w:szCs w:val="28"/>
              </w:rPr>
              <w:t>s</w:t>
            </w:r>
            <w:r w:rsidRPr="00CC0598">
              <w:rPr>
                <w:rFonts w:ascii="Times New Roman" w:hAnsi="Times New Roman" w:cs="B Lotus"/>
                <w:sz w:val="24"/>
                <w:szCs w:val="28"/>
              </w:rPr>
              <w:t xml:space="preserve">ome </w:t>
            </w:r>
            <w:r w:rsidR="004A11A6" w:rsidRPr="00CC0598">
              <w:rPr>
                <w:rFonts w:ascii="Times New Roman" w:hAnsi="Times New Roman" w:cs="B Lotus"/>
                <w:sz w:val="24"/>
                <w:szCs w:val="28"/>
              </w:rPr>
              <w:t>w</w:t>
            </w:r>
            <w:r w:rsidRPr="00CC0598">
              <w:rPr>
                <w:rFonts w:ascii="Times New Roman" w:hAnsi="Times New Roman" w:cs="B Lotus"/>
                <w:sz w:val="24"/>
                <w:szCs w:val="28"/>
              </w:rPr>
              <w:t xml:space="preserve">alnut </w:t>
            </w:r>
            <w:r w:rsidR="004A11A6" w:rsidRPr="00CC0598">
              <w:rPr>
                <w:rFonts w:ascii="Times New Roman" w:hAnsi="Times New Roman" w:cs="B Lotus"/>
                <w:sz w:val="24"/>
                <w:szCs w:val="28"/>
              </w:rPr>
              <w:t>(</w:t>
            </w:r>
            <w:r w:rsidRPr="00CC0598">
              <w:rPr>
                <w:rFonts w:ascii="Times New Roman" w:hAnsi="Times New Roman" w:cs="B Lotus"/>
                <w:i/>
                <w:iCs/>
                <w:sz w:val="24"/>
                <w:szCs w:val="28"/>
              </w:rPr>
              <w:t xml:space="preserve">Juglans regia </w:t>
            </w:r>
            <w:r w:rsidRPr="00D77B60">
              <w:rPr>
                <w:rFonts w:ascii="Times New Roman" w:hAnsi="Times New Roman" w:cs="B Lotus"/>
                <w:sz w:val="24"/>
                <w:szCs w:val="28"/>
              </w:rPr>
              <w:t>L</w:t>
            </w:r>
            <w:r w:rsidR="004A11A6" w:rsidRPr="00CC0598">
              <w:rPr>
                <w:rFonts w:ascii="Times New Roman" w:hAnsi="Times New Roman" w:cs="B Lotus"/>
                <w:sz w:val="24"/>
                <w:szCs w:val="28"/>
              </w:rPr>
              <w:t>)</w:t>
            </w:r>
            <w:r w:rsidRPr="00CC0598">
              <w:rPr>
                <w:rFonts w:ascii="Times New Roman" w:hAnsi="Times New Roman" w:cs="B Lotus"/>
                <w:sz w:val="24"/>
                <w:szCs w:val="28"/>
              </w:rPr>
              <w:t xml:space="preserve">. </w:t>
            </w:r>
            <w:r w:rsidR="004A11A6" w:rsidRPr="00CC0598">
              <w:rPr>
                <w:rFonts w:ascii="Times New Roman" w:hAnsi="Times New Roman" w:cs="B Lotus"/>
                <w:sz w:val="24"/>
                <w:szCs w:val="28"/>
              </w:rPr>
              <w:t>genotypes g</w:t>
            </w:r>
            <w:r w:rsidRPr="00CC0598">
              <w:rPr>
                <w:rFonts w:ascii="Times New Roman" w:hAnsi="Times New Roman" w:cs="B Lotus"/>
                <w:sz w:val="24"/>
                <w:szCs w:val="28"/>
              </w:rPr>
              <w:t xml:space="preserve">rown in Turkey, </w:t>
            </w:r>
            <w:proofErr w:type="spellStart"/>
            <w:r w:rsidRPr="00CC0598">
              <w:rPr>
                <w:rFonts w:ascii="Times New Roman" w:hAnsi="Times New Roman" w:cs="B Lotus"/>
                <w:sz w:val="24"/>
                <w:szCs w:val="28"/>
              </w:rPr>
              <w:t>Grasasy</w:t>
            </w:r>
            <w:proofErr w:type="spellEnd"/>
            <w:r w:rsidRPr="00CC0598">
              <w:rPr>
                <w:rFonts w:ascii="Times New Roman" w:hAnsi="Times New Roman" w:cs="B Lotus"/>
                <w:sz w:val="24"/>
                <w:szCs w:val="28"/>
              </w:rPr>
              <w:t xml:space="preserve"> </w:t>
            </w:r>
            <w:proofErr w:type="spellStart"/>
            <w:r w:rsidRPr="00CC0598">
              <w:rPr>
                <w:rFonts w:ascii="Times New Roman" w:hAnsi="Times New Roman" w:cs="B Lotus"/>
                <w:sz w:val="24"/>
                <w:szCs w:val="28"/>
              </w:rPr>
              <w:t>Aceites</w:t>
            </w:r>
            <w:proofErr w:type="spellEnd"/>
            <w:r w:rsidRPr="00CC0598">
              <w:rPr>
                <w:rFonts w:ascii="Times New Roman" w:hAnsi="Times New Roman" w:cs="B Lotus"/>
                <w:sz w:val="24"/>
                <w:szCs w:val="28"/>
              </w:rPr>
              <w:t>, 56</w:t>
            </w:r>
            <w:r w:rsidR="004A11A6" w:rsidRPr="00CC0598">
              <w:rPr>
                <w:rFonts w:ascii="Times New Roman" w:hAnsi="Times New Roman" w:cs="B Lotus"/>
                <w:sz w:val="24"/>
                <w:szCs w:val="28"/>
              </w:rPr>
              <w:t>(</w:t>
            </w:r>
            <w:r w:rsidRPr="00CC0598">
              <w:rPr>
                <w:rFonts w:ascii="Times New Roman" w:hAnsi="Times New Roman" w:cs="B Lotus"/>
                <w:sz w:val="24"/>
                <w:szCs w:val="28"/>
              </w:rPr>
              <w:t>2</w:t>
            </w:r>
            <w:r w:rsidR="004A11A6" w:rsidRPr="00CC0598">
              <w:rPr>
                <w:rFonts w:ascii="Times New Roman" w:hAnsi="Times New Roman" w:cs="B Lotus"/>
                <w:sz w:val="24"/>
                <w:szCs w:val="28"/>
              </w:rPr>
              <w:t>)</w:t>
            </w:r>
            <w:r w:rsidRPr="00CC0598">
              <w:rPr>
                <w:rFonts w:ascii="Times New Roman" w:hAnsi="Times New Roman" w:cs="B Lotus"/>
                <w:sz w:val="24"/>
                <w:szCs w:val="28"/>
              </w:rPr>
              <w:t>, 14</w:t>
            </w:r>
            <w:r w:rsidR="004A11A6" w:rsidRPr="00CC0598">
              <w:rPr>
                <w:rFonts w:ascii="Times New Roman" w:hAnsi="Times New Roman" w:cs="B Lotus"/>
                <w:sz w:val="24"/>
                <w:szCs w:val="28"/>
              </w:rPr>
              <w:t>1-146</w:t>
            </w:r>
            <w:r w:rsidR="00CE54DC" w:rsidRPr="00CC0598">
              <w:rPr>
                <w:rFonts w:ascii="Times New Roman" w:hAnsi="Times New Roman" w:cs="B Lotus"/>
                <w:sz w:val="24"/>
                <w:szCs w:val="28"/>
              </w:rPr>
              <w:t>.</w:t>
            </w:r>
          </w:p>
          <w:p w14:paraId="5020A2AD" w14:textId="77777777" w:rsidR="00030DA9" w:rsidRPr="00CC0598" w:rsidRDefault="00030DA9" w:rsidP="00030DA9">
            <w:pPr>
              <w:spacing w:before="240" w:line="240" w:lineRule="auto"/>
              <w:rPr>
                <w:rFonts w:ascii="Times New Roman" w:hAnsi="Times New Roman" w:cs="Times New Roman"/>
                <w:color w:val="0D0D0D"/>
                <w:sz w:val="24"/>
                <w:szCs w:val="24"/>
                <w:shd w:val="clear" w:color="auto" w:fill="FFFFFF"/>
              </w:rPr>
            </w:pPr>
            <w:r w:rsidRPr="00CC0598">
              <w:rPr>
                <w:rFonts w:ascii="Times New Roman" w:hAnsi="Times New Roman" w:cs="Times New Roman"/>
                <w:color w:val="0D0D0D"/>
                <w:sz w:val="24"/>
                <w:szCs w:val="24"/>
                <w:shd w:val="clear" w:color="auto" w:fill="FFFFFF"/>
              </w:rPr>
              <w:t xml:space="preserve">Ozkan, Y., and </w:t>
            </w:r>
            <w:proofErr w:type="spellStart"/>
            <w:r w:rsidRPr="00CC0598">
              <w:rPr>
                <w:rFonts w:ascii="Times New Roman" w:hAnsi="Times New Roman" w:cs="Times New Roman"/>
                <w:color w:val="0D0D0D"/>
                <w:sz w:val="24"/>
                <w:szCs w:val="24"/>
                <w:shd w:val="clear" w:color="auto" w:fill="FFFFFF"/>
              </w:rPr>
              <w:t>Celep</w:t>
            </w:r>
            <w:proofErr w:type="spellEnd"/>
            <w:r w:rsidRPr="00CC0598">
              <w:rPr>
                <w:rFonts w:ascii="Times New Roman" w:hAnsi="Times New Roman" w:cs="Times New Roman"/>
                <w:color w:val="0D0D0D"/>
                <w:sz w:val="24"/>
                <w:szCs w:val="24"/>
                <w:shd w:val="clear" w:color="auto" w:fill="FFFFFF"/>
              </w:rPr>
              <w:t xml:space="preserve">, C. 2001. Investigation of some characteristics related to yield of some walnut cultivars </w:t>
            </w:r>
            <w:proofErr w:type="spellStart"/>
            <w:r w:rsidRPr="00CC0598">
              <w:rPr>
                <w:rFonts w:ascii="Times New Roman" w:hAnsi="Times New Roman" w:cs="Times New Roman"/>
                <w:color w:val="0D0D0D"/>
                <w:sz w:val="24"/>
                <w:szCs w:val="24"/>
                <w:shd w:val="clear" w:color="auto" w:fill="FFFFFF"/>
              </w:rPr>
              <w:t>andtypes</w:t>
            </w:r>
            <w:proofErr w:type="spellEnd"/>
            <w:r w:rsidRPr="00CC0598">
              <w:rPr>
                <w:rFonts w:ascii="Times New Roman" w:hAnsi="Times New Roman" w:cs="Times New Roman"/>
                <w:color w:val="0D0D0D"/>
                <w:sz w:val="24"/>
                <w:szCs w:val="24"/>
                <w:shd w:val="clear" w:color="auto" w:fill="FFFFFF"/>
              </w:rPr>
              <w:t xml:space="preserve"> (</w:t>
            </w:r>
            <w:r w:rsidRPr="00CC0598">
              <w:rPr>
                <w:rFonts w:ascii="Times New Roman" w:hAnsi="Times New Roman" w:cs="Times New Roman"/>
                <w:i/>
                <w:iCs/>
                <w:color w:val="0D0D0D"/>
                <w:sz w:val="24"/>
                <w:szCs w:val="24"/>
                <w:shd w:val="clear" w:color="auto" w:fill="FFFFFF"/>
              </w:rPr>
              <w:t>Juglans regia</w:t>
            </w:r>
            <w:r w:rsidRPr="00CC0598">
              <w:rPr>
                <w:rFonts w:ascii="Times New Roman" w:hAnsi="Times New Roman" w:cs="Times New Roman"/>
                <w:color w:val="0D0D0D"/>
                <w:sz w:val="24"/>
                <w:szCs w:val="24"/>
                <w:shd w:val="clear" w:color="auto" w:fill="FFFFFF"/>
              </w:rPr>
              <w:t xml:space="preserve"> L.) grown in </w:t>
            </w:r>
            <w:proofErr w:type="spellStart"/>
            <w:r w:rsidRPr="00CC0598">
              <w:rPr>
                <w:rFonts w:ascii="Times New Roman" w:hAnsi="Times New Roman" w:cs="Times New Roman"/>
                <w:color w:val="0D0D0D"/>
                <w:sz w:val="24"/>
                <w:szCs w:val="24"/>
                <w:shd w:val="clear" w:color="auto" w:fill="FFFFFF"/>
              </w:rPr>
              <w:t>Tokat</w:t>
            </w:r>
            <w:proofErr w:type="spellEnd"/>
            <w:r w:rsidRPr="00CC0598">
              <w:rPr>
                <w:rFonts w:ascii="Times New Roman" w:hAnsi="Times New Roman" w:cs="Times New Roman"/>
                <w:color w:val="0D0D0D"/>
                <w:sz w:val="24"/>
                <w:szCs w:val="24"/>
                <w:shd w:val="clear" w:color="auto" w:fill="FFFFFF"/>
              </w:rPr>
              <w:t xml:space="preserve"> ecological conditions. Acta </w:t>
            </w:r>
            <w:proofErr w:type="spellStart"/>
            <w:r w:rsidRPr="00CC0598">
              <w:rPr>
                <w:rFonts w:ascii="Times New Roman" w:hAnsi="Times New Roman" w:cs="Times New Roman"/>
                <w:color w:val="0D0D0D"/>
                <w:sz w:val="24"/>
                <w:szCs w:val="24"/>
                <w:shd w:val="clear" w:color="auto" w:fill="FFFFFF"/>
              </w:rPr>
              <w:t>Horticultureae</w:t>
            </w:r>
            <w:proofErr w:type="spellEnd"/>
            <w:r w:rsidRPr="00CC0598">
              <w:rPr>
                <w:rFonts w:ascii="Times New Roman" w:hAnsi="Times New Roman" w:cs="Times New Roman"/>
                <w:color w:val="0D0D0D"/>
                <w:sz w:val="24"/>
                <w:szCs w:val="24"/>
                <w:shd w:val="clear" w:color="auto" w:fill="FFFFFF"/>
              </w:rPr>
              <w:t>, 544, 101-108.</w:t>
            </w:r>
          </w:p>
          <w:p w14:paraId="0F0DA170" w14:textId="77777777" w:rsidR="00E079B3" w:rsidRPr="0050397B" w:rsidRDefault="00CE54DC" w:rsidP="00E477AC">
            <w:pPr>
              <w:spacing w:after="0" w:line="240" w:lineRule="auto"/>
              <w:rPr>
                <w:rFonts w:ascii="Times New Roman" w:eastAsia="Times New Roman" w:hAnsi="Times New Roman" w:cs="Times New Roman"/>
                <w:sz w:val="24"/>
                <w:szCs w:val="24"/>
              </w:rPr>
            </w:pPr>
            <w:r w:rsidRPr="0050397B">
              <w:rPr>
                <w:rFonts w:ascii="Times New Roman" w:eastAsia="Times New Roman" w:hAnsi="Times New Roman" w:cs="Times New Roman"/>
                <w:sz w:val="24"/>
                <w:szCs w:val="24"/>
              </w:rPr>
              <w:t xml:space="preserve">Pandey, G. K., </w:t>
            </w:r>
            <w:proofErr w:type="gramStart"/>
            <w:r w:rsidR="00E477AC">
              <w:rPr>
                <w:rFonts w:ascii="Times New Roman" w:eastAsia="Times New Roman" w:hAnsi="Times New Roman" w:cs="Times New Roman"/>
                <w:sz w:val="24"/>
                <w:szCs w:val="24"/>
              </w:rPr>
              <w:t xml:space="preserve">and </w:t>
            </w:r>
            <w:r w:rsidR="00E477AC" w:rsidRPr="0050397B">
              <w:rPr>
                <w:rFonts w:ascii="Times New Roman" w:eastAsia="Times New Roman" w:hAnsi="Times New Roman" w:cs="Times New Roman"/>
                <w:sz w:val="24"/>
                <w:szCs w:val="24"/>
              </w:rPr>
              <w:t xml:space="preserve"> </w:t>
            </w:r>
            <w:proofErr w:type="spellStart"/>
            <w:r w:rsidRPr="0050397B">
              <w:rPr>
                <w:rFonts w:ascii="Times New Roman" w:eastAsia="Times New Roman" w:hAnsi="Times New Roman" w:cs="Times New Roman"/>
                <w:sz w:val="24"/>
                <w:szCs w:val="24"/>
              </w:rPr>
              <w:t>Mahiwal</w:t>
            </w:r>
            <w:proofErr w:type="spellEnd"/>
            <w:proofErr w:type="gramEnd"/>
            <w:r w:rsidRPr="0050397B">
              <w:rPr>
                <w:rFonts w:ascii="Times New Roman" w:eastAsia="Times New Roman" w:hAnsi="Times New Roman" w:cs="Times New Roman"/>
                <w:sz w:val="24"/>
                <w:szCs w:val="24"/>
              </w:rPr>
              <w:t xml:space="preserve">, S. </w:t>
            </w:r>
            <w:r w:rsidRPr="008A3FFC">
              <w:rPr>
                <w:rFonts w:ascii="Times New Roman" w:eastAsia="Times New Roman" w:hAnsi="Times New Roman" w:cs="Times New Roman"/>
                <w:sz w:val="24"/>
                <w:szCs w:val="24"/>
              </w:rPr>
              <w:t>2020.</w:t>
            </w:r>
            <w:r w:rsidRPr="0050397B">
              <w:rPr>
                <w:rFonts w:ascii="Times New Roman" w:eastAsia="Times New Roman" w:hAnsi="Times New Roman" w:cs="Times New Roman"/>
                <w:sz w:val="24"/>
                <w:szCs w:val="24"/>
              </w:rPr>
              <w:t xml:space="preserve">Role of potassium in </w:t>
            </w:r>
            <w:r w:rsidR="008F0A77" w:rsidRPr="0050397B">
              <w:rPr>
                <w:rFonts w:ascii="Times New Roman" w:eastAsia="Times New Roman" w:hAnsi="Times New Roman" w:cs="Times New Roman"/>
                <w:sz w:val="24"/>
                <w:szCs w:val="24"/>
              </w:rPr>
              <w:t>plants</w:t>
            </w:r>
            <w:r w:rsidR="008F0A77" w:rsidRPr="0050397B">
              <w:rPr>
                <w:rFonts w:ascii="Times New Roman" w:eastAsia="Times New Roman" w:hAnsi="Times New Roman" w:cs="Times New Roman" w:hint="cs"/>
                <w:sz w:val="24"/>
                <w:szCs w:val="24"/>
                <w:rtl/>
              </w:rPr>
              <w:t xml:space="preserve"> </w:t>
            </w:r>
            <w:r w:rsidRPr="0050397B">
              <w:rPr>
                <w:rFonts w:ascii="Times New Roman" w:eastAsia="Times New Roman" w:hAnsi="Times New Roman" w:cs="Times New Roman"/>
                <w:sz w:val="24"/>
                <w:szCs w:val="24"/>
              </w:rPr>
              <w:t>(Vol. 49). Cham, Switzerland: Springer.</w:t>
            </w:r>
            <w:r w:rsidRPr="0050397B">
              <w:rPr>
                <w:rFonts w:ascii="Times New Roman" w:eastAsia="Times New Roman" w:hAnsi="Times New Roman" w:cs="Times New Roman"/>
                <w:sz w:val="24"/>
                <w:szCs w:val="24"/>
                <w:rtl/>
              </w:rPr>
              <w:t>‏</w:t>
            </w:r>
          </w:p>
          <w:p w14:paraId="18F71052" w14:textId="77777777" w:rsidR="00E079B3" w:rsidRPr="0050397B" w:rsidRDefault="00E079B3" w:rsidP="00E079B3">
            <w:pPr>
              <w:spacing w:after="0" w:line="240" w:lineRule="auto"/>
              <w:rPr>
                <w:rFonts w:ascii="Times New Roman" w:eastAsia="Times New Roman" w:hAnsi="Times New Roman" w:cs="Times New Roman"/>
                <w:sz w:val="24"/>
                <w:szCs w:val="24"/>
              </w:rPr>
            </w:pPr>
          </w:p>
          <w:p w14:paraId="5939C9F7" w14:textId="77777777" w:rsidR="00E079B3" w:rsidRPr="0050397B" w:rsidRDefault="00E079B3" w:rsidP="00E079B3">
            <w:pPr>
              <w:spacing w:after="0" w:line="240" w:lineRule="auto"/>
              <w:rPr>
                <w:rFonts w:ascii="Times New Roman" w:eastAsia="Times New Roman" w:hAnsi="Times New Roman" w:cs="Times New Roman"/>
                <w:sz w:val="24"/>
                <w:szCs w:val="24"/>
              </w:rPr>
            </w:pPr>
            <w:r w:rsidRPr="0050397B">
              <w:rPr>
                <w:rFonts w:ascii="Times New Roman" w:eastAsia="Times New Roman" w:hAnsi="Times New Roman" w:cs="Times New Roman"/>
                <w:sz w:val="24"/>
                <w:szCs w:val="24"/>
              </w:rPr>
              <w:t>Perkin-Elmer, 1982. Analytical methods for atomic absorption spectrophotometry. Perkin-Elmer.</w:t>
            </w:r>
          </w:p>
          <w:p w14:paraId="19060111" w14:textId="77777777" w:rsidR="00CE54DC" w:rsidRPr="0050397B" w:rsidRDefault="00CE54DC" w:rsidP="00CE54DC">
            <w:pPr>
              <w:spacing w:after="0" w:line="240" w:lineRule="auto"/>
              <w:rPr>
                <w:rFonts w:ascii="Times New Roman" w:eastAsia="Times New Roman" w:hAnsi="Times New Roman" w:cs="Times New Roman"/>
                <w:sz w:val="24"/>
                <w:szCs w:val="24"/>
              </w:rPr>
            </w:pPr>
          </w:p>
          <w:p w14:paraId="1663B814" w14:textId="77777777" w:rsidR="00683EBC" w:rsidRPr="00CC0598" w:rsidRDefault="00683EBC" w:rsidP="00E477AC">
            <w:pPr>
              <w:spacing w:line="360" w:lineRule="auto"/>
              <w:jc w:val="both"/>
              <w:rPr>
                <w:rFonts w:ascii="Times New Roman" w:hAnsi="Times New Roman" w:cs="B Lotus"/>
                <w:sz w:val="24"/>
                <w:szCs w:val="28"/>
              </w:rPr>
            </w:pPr>
            <w:r w:rsidRPr="00CC0598">
              <w:rPr>
                <w:rFonts w:ascii="Times New Roman" w:hAnsi="Times New Roman" w:cs="B Lotus"/>
                <w:sz w:val="24"/>
                <w:szCs w:val="28"/>
              </w:rPr>
              <w:t xml:space="preserve">Rasool, F.U., Hasan, B., Jahangir, I.A., Ali, T. </w:t>
            </w:r>
            <w:r w:rsidR="00E477AC">
              <w:rPr>
                <w:rFonts w:ascii="Times New Roman" w:hAnsi="Times New Roman" w:cs="B Lotus"/>
                <w:sz w:val="24"/>
                <w:szCs w:val="28"/>
              </w:rPr>
              <w:t>and</w:t>
            </w:r>
            <w:r w:rsidR="00E477AC" w:rsidRPr="00CC0598">
              <w:rPr>
                <w:rFonts w:ascii="Times New Roman" w:hAnsi="Times New Roman" w:cs="B Lotus"/>
                <w:sz w:val="24"/>
                <w:szCs w:val="28"/>
              </w:rPr>
              <w:t xml:space="preserve"> </w:t>
            </w:r>
            <w:r w:rsidRPr="00CC0598">
              <w:rPr>
                <w:rFonts w:ascii="Times New Roman" w:hAnsi="Times New Roman" w:cs="B Lotus"/>
                <w:sz w:val="24"/>
                <w:szCs w:val="28"/>
              </w:rPr>
              <w:t xml:space="preserve">Mubarak, T. 2013. Nutritional yield and economic responses of sunflower </w:t>
            </w:r>
            <w:r w:rsidRPr="00D77B60">
              <w:rPr>
                <w:rFonts w:ascii="Times New Roman" w:hAnsi="Times New Roman" w:cs="B Lotus"/>
                <w:i/>
                <w:iCs/>
                <w:sz w:val="24"/>
                <w:szCs w:val="28"/>
              </w:rPr>
              <w:t>Helianthus annuus</w:t>
            </w:r>
            <w:r w:rsidRPr="00CC0598">
              <w:rPr>
                <w:rFonts w:ascii="Times New Roman" w:hAnsi="Times New Roman" w:cs="B Lotus"/>
                <w:sz w:val="24"/>
                <w:szCs w:val="28"/>
              </w:rPr>
              <w:t xml:space="preserve"> L. to integrated levels of nitrogen, </w:t>
            </w:r>
            <w:proofErr w:type="spellStart"/>
            <w:r w:rsidRPr="00CC0598">
              <w:rPr>
                <w:rFonts w:ascii="Times New Roman" w:hAnsi="Times New Roman" w:cs="B Lotus"/>
                <w:sz w:val="24"/>
                <w:szCs w:val="28"/>
              </w:rPr>
              <w:t>sulphur</w:t>
            </w:r>
            <w:proofErr w:type="spellEnd"/>
            <w:r w:rsidRPr="00CC0598">
              <w:rPr>
                <w:rFonts w:ascii="Times New Roman" w:hAnsi="Times New Roman" w:cs="B Lotus"/>
                <w:sz w:val="24"/>
                <w:szCs w:val="28"/>
              </w:rPr>
              <w:t xml:space="preserve"> and farmyard manure. Journal of Agricultural Sciences, 81, 17-27</w:t>
            </w:r>
          </w:p>
          <w:p w14:paraId="0A999503" w14:textId="77777777" w:rsidR="00683EBC" w:rsidRPr="00CC0598" w:rsidRDefault="00683EBC" w:rsidP="00E477AC">
            <w:pPr>
              <w:spacing w:line="360" w:lineRule="auto"/>
              <w:jc w:val="both"/>
              <w:rPr>
                <w:rFonts w:ascii="Times New Roman" w:hAnsi="Times New Roman" w:cs="B Lotus"/>
                <w:sz w:val="24"/>
                <w:szCs w:val="28"/>
              </w:rPr>
            </w:pPr>
            <w:r w:rsidRPr="00CC0598">
              <w:rPr>
                <w:rFonts w:ascii="Times New Roman" w:hAnsi="Times New Roman" w:cs="B Lotus"/>
                <w:sz w:val="24"/>
                <w:szCs w:val="28"/>
              </w:rPr>
              <w:t xml:space="preserve">Rathke, G.W., Christen, O., </w:t>
            </w:r>
            <w:r w:rsidR="00E477AC">
              <w:rPr>
                <w:rFonts w:ascii="Times New Roman" w:hAnsi="Times New Roman" w:cs="B Lotus"/>
                <w:sz w:val="24"/>
                <w:szCs w:val="28"/>
              </w:rPr>
              <w:t>and</w:t>
            </w:r>
            <w:r w:rsidR="00E477AC" w:rsidRPr="00CC0598">
              <w:rPr>
                <w:rFonts w:ascii="Times New Roman" w:hAnsi="Times New Roman" w:cs="B Lotus"/>
                <w:sz w:val="24"/>
                <w:szCs w:val="28"/>
              </w:rPr>
              <w:t xml:space="preserve"> </w:t>
            </w:r>
            <w:r w:rsidRPr="00CC0598">
              <w:rPr>
                <w:rFonts w:ascii="Times New Roman" w:hAnsi="Times New Roman" w:cs="B Lotus"/>
                <w:sz w:val="24"/>
                <w:szCs w:val="28"/>
              </w:rPr>
              <w:t>Diepenbrock, W. 2005. Effects of nitrogen source and rate on productivity and quality of winter oilseed rape Brassica napus L. grown in different crop rotations. Field Crops Research, 94, 103-113.</w:t>
            </w:r>
          </w:p>
          <w:p w14:paraId="40F63AFA" w14:textId="77777777" w:rsidR="00683EBC" w:rsidRPr="00CC0598" w:rsidRDefault="00683EBC" w:rsidP="00E477AC">
            <w:pPr>
              <w:spacing w:line="360" w:lineRule="auto"/>
              <w:jc w:val="both"/>
              <w:rPr>
                <w:rFonts w:ascii="Times New Roman" w:hAnsi="Times New Roman" w:cs="B Lotus"/>
                <w:sz w:val="24"/>
                <w:szCs w:val="28"/>
              </w:rPr>
            </w:pPr>
            <w:r w:rsidRPr="00CC0598">
              <w:rPr>
                <w:rFonts w:ascii="Times New Roman" w:hAnsi="Times New Roman" w:cs="B Lotus"/>
                <w:sz w:val="24"/>
                <w:szCs w:val="28"/>
              </w:rPr>
              <w:t xml:space="preserve">Ravi, S., Channal, H.T., </w:t>
            </w:r>
            <w:proofErr w:type="spellStart"/>
            <w:r w:rsidRPr="00CC0598">
              <w:rPr>
                <w:rFonts w:ascii="Times New Roman" w:hAnsi="Times New Roman" w:cs="B Lotus"/>
                <w:sz w:val="24"/>
                <w:szCs w:val="28"/>
              </w:rPr>
              <w:t>Hebsur</w:t>
            </w:r>
            <w:proofErr w:type="spellEnd"/>
            <w:r w:rsidRPr="00CC0598">
              <w:rPr>
                <w:rFonts w:ascii="Times New Roman" w:hAnsi="Times New Roman" w:cs="B Lotus"/>
                <w:sz w:val="24"/>
                <w:szCs w:val="28"/>
              </w:rPr>
              <w:t xml:space="preserve">, N.S., Patil, B.N. </w:t>
            </w:r>
            <w:r w:rsidR="00E477AC">
              <w:rPr>
                <w:rFonts w:ascii="Times New Roman" w:hAnsi="Times New Roman" w:cs="B Lotus"/>
                <w:sz w:val="24"/>
                <w:szCs w:val="28"/>
              </w:rPr>
              <w:t>and</w:t>
            </w:r>
            <w:r w:rsidR="00E477AC" w:rsidRPr="00CC0598">
              <w:rPr>
                <w:rFonts w:ascii="Times New Roman" w:hAnsi="Times New Roman" w:cs="B Lotus"/>
                <w:sz w:val="24"/>
                <w:szCs w:val="28"/>
              </w:rPr>
              <w:t xml:space="preserve"> </w:t>
            </w:r>
            <w:proofErr w:type="spellStart"/>
            <w:r w:rsidRPr="00CC0598">
              <w:rPr>
                <w:rFonts w:ascii="Times New Roman" w:hAnsi="Times New Roman" w:cs="B Lotus"/>
                <w:sz w:val="24"/>
                <w:szCs w:val="28"/>
              </w:rPr>
              <w:t>Dharamtti</w:t>
            </w:r>
            <w:proofErr w:type="spellEnd"/>
            <w:r w:rsidRPr="00CC0598">
              <w:rPr>
                <w:rFonts w:ascii="Times New Roman" w:hAnsi="Times New Roman" w:cs="B Lotus"/>
                <w:sz w:val="24"/>
                <w:szCs w:val="28"/>
              </w:rPr>
              <w:t xml:space="preserve">, P.R. 2008. Effect of </w:t>
            </w:r>
            <w:proofErr w:type="spellStart"/>
            <w:r w:rsidRPr="00CC0598">
              <w:rPr>
                <w:rFonts w:ascii="Times New Roman" w:hAnsi="Times New Roman" w:cs="B Lotus"/>
                <w:sz w:val="24"/>
                <w:szCs w:val="28"/>
              </w:rPr>
              <w:t>sulphur</w:t>
            </w:r>
            <w:proofErr w:type="spellEnd"/>
            <w:r w:rsidRPr="00CC0598">
              <w:rPr>
                <w:rFonts w:ascii="Times New Roman" w:hAnsi="Times New Roman" w:cs="B Lotus"/>
                <w:sz w:val="24"/>
                <w:szCs w:val="28"/>
              </w:rPr>
              <w:t xml:space="preserve">, zinc and iron nutrition on growth, yield, nutrient uptake and quality of safflower </w:t>
            </w:r>
            <w:r w:rsidR="00242ADE" w:rsidRPr="00CC0598">
              <w:rPr>
                <w:rFonts w:ascii="Times New Roman" w:hAnsi="Times New Roman" w:cs="B Lotus"/>
                <w:i/>
                <w:iCs/>
                <w:sz w:val="24"/>
                <w:szCs w:val="28"/>
              </w:rPr>
              <w:t>Carthamus tinctorius</w:t>
            </w:r>
            <w:r w:rsidR="00242ADE" w:rsidRPr="00CC0598">
              <w:rPr>
                <w:rFonts w:ascii="Times New Roman" w:hAnsi="Times New Roman" w:cs="B Lotus"/>
                <w:sz w:val="24"/>
                <w:szCs w:val="28"/>
              </w:rPr>
              <w:t xml:space="preserve"> L</w:t>
            </w:r>
            <w:r w:rsidRPr="00CC0598">
              <w:rPr>
                <w:rFonts w:ascii="Times New Roman" w:hAnsi="Times New Roman" w:cs="B Lotus"/>
                <w:sz w:val="24"/>
                <w:szCs w:val="28"/>
              </w:rPr>
              <w:t>. Karnataka Journal of Agricultural Sciences, 21, 382-385.</w:t>
            </w:r>
          </w:p>
          <w:p w14:paraId="41416D13" w14:textId="77777777" w:rsidR="006C519A" w:rsidRPr="00CC0598" w:rsidRDefault="006C519A" w:rsidP="00E477AC">
            <w:pPr>
              <w:rPr>
                <w:rFonts w:ascii="Times New Roman" w:hAnsi="Times New Roman" w:cs="Times New Roman"/>
                <w:sz w:val="24"/>
                <w:szCs w:val="24"/>
              </w:rPr>
            </w:pPr>
            <w:r w:rsidRPr="00CC0598">
              <w:rPr>
                <w:rFonts w:ascii="Times New Roman" w:hAnsi="Times New Roman" w:cs="Times New Roman"/>
                <w:sz w:val="24"/>
                <w:szCs w:val="24"/>
                <w:lang w:val="it-IT"/>
              </w:rPr>
              <w:t xml:space="preserve">Romano, R., De Luca, L., Vanacore, M., Genovese, A., Cirillo, C., Aiello, A., and Sacchi, R. 2022. </w:t>
            </w:r>
            <w:r w:rsidRPr="00CC0598">
              <w:rPr>
                <w:rFonts w:ascii="Times New Roman" w:hAnsi="Times New Roman" w:cs="Times New Roman"/>
                <w:sz w:val="24"/>
                <w:szCs w:val="24"/>
              </w:rPr>
              <w:t>Compositional and morphological characterization of ‘</w:t>
            </w:r>
            <w:proofErr w:type="spellStart"/>
            <w:r w:rsidRPr="00CC0598">
              <w:rPr>
                <w:rFonts w:ascii="Times New Roman" w:hAnsi="Times New Roman" w:cs="Times New Roman"/>
                <w:sz w:val="24"/>
                <w:szCs w:val="24"/>
              </w:rPr>
              <w:t>Sorrento’and</w:t>
            </w:r>
            <w:proofErr w:type="spellEnd"/>
            <w:r w:rsidRPr="00CC0598">
              <w:rPr>
                <w:rFonts w:ascii="Times New Roman" w:hAnsi="Times New Roman" w:cs="Times New Roman"/>
                <w:sz w:val="24"/>
                <w:szCs w:val="24"/>
              </w:rPr>
              <w:t xml:space="preserve"> ‘</w:t>
            </w:r>
            <w:proofErr w:type="spellStart"/>
            <w:r w:rsidRPr="00CC0598">
              <w:rPr>
                <w:rFonts w:ascii="Times New Roman" w:hAnsi="Times New Roman" w:cs="Times New Roman"/>
                <w:sz w:val="24"/>
                <w:szCs w:val="24"/>
              </w:rPr>
              <w:t>Chandler’walnuts</w:t>
            </w:r>
            <w:proofErr w:type="spellEnd"/>
            <w:r w:rsidRPr="00CC0598">
              <w:rPr>
                <w:rFonts w:ascii="Times New Roman" w:hAnsi="Times New Roman" w:cs="Times New Roman"/>
                <w:sz w:val="24"/>
                <w:szCs w:val="24"/>
              </w:rPr>
              <w:t>.</w:t>
            </w:r>
            <w:r w:rsidR="008F0A77" w:rsidRPr="00CC0598">
              <w:rPr>
                <w:rFonts w:ascii="Times New Roman" w:hAnsi="Times New Roman" w:cs="Times New Roman" w:hint="cs"/>
                <w:sz w:val="24"/>
                <w:szCs w:val="24"/>
                <w:rtl/>
              </w:rPr>
              <w:t xml:space="preserve"> </w:t>
            </w:r>
            <w:r w:rsidRPr="00CC0598">
              <w:rPr>
                <w:rFonts w:ascii="Times New Roman" w:hAnsi="Times New Roman" w:cs="Times New Roman"/>
                <w:sz w:val="24"/>
                <w:szCs w:val="24"/>
              </w:rPr>
              <w:t>Foods,11(5), 761.</w:t>
            </w:r>
          </w:p>
          <w:p w14:paraId="06024D18" w14:textId="77777777" w:rsidR="00683EBC" w:rsidRPr="00CC0598" w:rsidRDefault="00683EBC" w:rsidP="00683EBC">
            <w:pPr>
              <w:spacing w:line="360" w:lineRule="auto"/>
              <w:jc w:val="both"/>
              <w:rPr>
                <w:rFonts w:ascii="Times New Roman" w:hAnsi="Times New Roman" w:cs="B Lotus"/>
                <w:sz w:val="24"/>
                <w:szCs w:val="28"/>
                <w:rtl/>
              </w:rPr>
            </w:pPr>
            <w:r w:rsidRPr="00CC0598">
              <w:rPr>
                <w:rFonts w:ascii="Times New Roman" w:hAnsi="Times New Roman" w:cs="B Lotus"/>
                <w:sz w:val="24"/>
                <w:szCs w:val="28"/>
              </w:rPr>
              <w:t xml:space="preserve">Rouhi, V., Nikbakht, A., </w:t>
            </w:r>
            <w:r w:rsidR="006C519A" w:rsidRPr="00CC0598">
              <w:rPr>
                <w:rFonts w:ascii="Times New Roman" w:hAnsi="Times New Roman" w:cs="B Lotus"/>
                <w:sz w:val="24"/>
                <w:szCs w:val="28"/>
              </w:rPr>
              <w:t xml:space="preserve">and </w:t>
            </w:r>
            <w:r w:rsidRPr="00CC0598">
              <w:rPr>
                <w:rFonts w:ascii="Times New Roman" w:hAnsi="Times New Roman" w:cs="B Lotus"/>
                <w:sz w:val="24"/>
                <w:szCs w:val="28"/>
              </w:rPr>
              <w:t xml:space="preserve">Hooshmand, S. 2015. Effect of sodium chloride concentrations and </w:t>
            </w:r>
            <w:proofErr w:type="gramStart"/>
            <w:r w:rsidRPr="00CC0598">
              <w:rPr>
                <w:rFonts w:ascii="Times New Roman" w:hAnsi="Times New Roman" w:cs="B Lotus"/>
                <w:sz w:val="24"/>
                <w:szCs w:val="28"/>
              </w:rPr>
              <w:t>Its</w:t>
            </w:r>
            <w:proofErr w:type="gramEnd"/>
            <w:r w:rsidRPr="00CC0598">
              <w:rPr>
                <w:rFonts w:ascii="Times New Roman" w:hAnsi="Times New Roman" w:cs="B Lotus"/>
                <w:sz w:val="24"/>
                <w:szCs w:val="28"/>
              </w:rPr>
              <w:t xml:space="preserve"> foliar application time on quantitative and qualitative characteristics of pomegranate fruit </w:t>
            </w:r>
            <w:r w:rsidRPr="00CC0598">
              <w:rPr>
                <w:rFonts w:ascii="Times New Roman" w:hAnsi="Times New Roman" w:cs="B Lotus"/>
                <w:i/>
                <w:iCs/>
                <w:sz w:val="24"/>
                <w:szCs w:val="28"/>
              </w:rPr>
              <w:t>Punica granatum</w:t>
            </w:r>
            <w:r w:rsidRPr="00CC0598">
              <w:rPr>
                <w:rFonts w:ascii="Times New Roman" w:hAnsi="Times New Roman" w:cs="B Lotus"/>
                <w:sz w:val="24"/>
                <w:szCs w:val="28"/>
              </w:rPr>
              <w:t xml:space="preserve"> L. cv. “Malas </w:t>
            </w:r>
            <w:proofErr w:type="spellStart"/>
            <w:r w:rsidRPr="00CC0598">
              <w:rPr>
                <w:rFonts w:ascii="Times New Roman" w:hAnsi="Times New Roman" w:cs="B Lotus"/>
                <w:sz w:val="24"/>
                <w:szCs w:val="28"/>
              </w:rPr>
              <w:t>Saveh</w:t>
            </w:r>
            <w:proofErr w:type="spellEnd"/>
            <w:r w:rsidRPr="00CC0598">
              <w:rPr>
                <w:rFonts w:ascii="Times New Roman" w:hAnsi="Times New Roman" w:cs="B Lotus"/>
                <w:sz w:val="24"/>
                <w:szCs w:val="28"/>
              </w:rPr>
              <w:t xml:space="preserve">”. Journal of Horticultural Science, 292, 158-167. </w:t>
            </w:r>
          </w:p>
          <w:p w14:paraId="2154475F" w14:textId="77777777" w:rsidR="005E22B9" w:rsidRPr="00CC0598" w:rsidRDefault="005E22B9" w:rsidP="00E477AC">
            <w:pPr>
              <w:spacing w:before="240" w:line="240" w:lineRule="auto"/>
              <w:rPr>
                <w:rFonts w:ascii="Times New Roman" w:hAnsi="Times New Roman" w:cs="Times New Roman"/>
                <w:color w:val="0D0D0D"/>
                <w:sz w:val="24"/>
                <w:szCs w:val="24"/>
              </w:rPr>
            </w:pPr>
            <w:r w:rsidRPr="00CC0598">
              <w:rPr>
                <w:rFonts w:ascii="Times New Roman" w:hAnsi="Times New Roman" w:cs="Times New Roman"/>
                <w:color w:val="0D0D0D"/>
                <w:sz w:val="24"/>
                <w:szCs w:val="24"/>
              </w:rPr>
              <w:t xml:space="preserve">Ramos, D.E. 1998. Walnut </w:t>
            </w:r>
            <w:r w:rsidR="00E477AC">
              <w:rPr>
                <w:rFonts w:ascii="Times New Roman" w:hAnsi="Times New Roman" w:cs="Times New Roman"/>
                <w:color w:val="0D0D0D"/>
                <w:sz w:val="24"/>
                <w:szCs w:val="24"/>
              </w:rPr>
              <w:t>p</w:t>
            </w:r>
            <w:r w:rsidR="00E477AC" w:rsidRPr="00CC0598">
              <w:rPr>
                <w:rFonts w:ascii="Times New Roman" w:hAnsi="Times New Roman" w:cs="Times New Roman"/>
                <w:color w:val="0D0D0D"/>
                <w:sz w:val="24"/>
                <w:szCs w:val="24"/>
              </w:rPr>
              <w:t xml:space="preserve">roduction </w:t>
            </w:r>
            <w:r w:rsidR="00E477AC">
              <w:rPr>
                <w:rFonts w:ascii="Times New Roman" w:hAnsi="Times New Roman" w:cs="Times New Roman"/>
                <w:color w:val="0D0D0D"/>
                <w:sz w:val="24"/>
                <w:szCs w:val="24"/>
              </w:rPr>
              <w:t>m</w:t>
            </w:r>
            <w:r w:rsidR="00E477AC" w:rsidRPr="00CC0598">
              <w:rPr>
                <w:rFonts w:ascii="Times New Roman" w:hAnsi="Times New Roman" w:cs="Times New Roman"/>
                <w:color w:val="0D0D0D"/>
                <w:sz w:val="24"/>
                <w:szCs w:val="24"/>
              </w:rPr>
              <w:t>anual</w:t>
            </w:r>
            <w:r w:rsidRPr="00CC0598">
              <w:rPr>
                <w:rFonts w:ascii="Times New Roman" w:hAnsi="Times New Roman" w:cs="Times New Roman"/>
                <w:color w:val="0D0D0D"/>
                <w:sz w:val="24"/>
                <w:szCs w:val="24"/>
              </w:rPr>
              <w:t>. University of California, Davis, USA. Publ. 3373, 304- 313</w:t>
            </w:r>
            <w:r w:rsidR="008F0A77" w:rsidRPr="00CC0598">
              <w:rPr>
                <w:rFonts w:ascii="Times New Roman" w:hAnsi="Times New Roman" w:cs="Times New Roman" w:hint="cs"/>
                <w:color w:val="0D0D0D"/>
                <w:sz w:val="24"/>
                <w:szCs w:val="24"/>
                <w:rtl/>
              </w:rPr>
              <w:t>.</w:t>
            </w:r>
          </w:p>
          <w:p w14:paraId="3942BD16" w14:textId="77777777" w:rsidR="00683EBC" w:rsidRPr="00CC0598" w:rsidRDefault="00683EBC" w:rsidP="00683EBC">
            <w:pPr>
              <w:spacing w:line="360" w:lineRule="auto"/>
              <w:jc w:val="both"/>
              <w:rPr>
                <w:rFonts w:ascii="Times New Roman" w:hAnsi="Times New Roman" w:cs="B Lotus"/>
                <w:sz w:val="24"/>
                <w:szCs w:val="28"/>
              </w:rPr>
            </w:pPr>
            <w:r w:rsidRPr="00CC0598">
              <w:rPr>
                <w:rFonts w:ascii="Times New Roman" w:hAnsi="Times New Roman" w:cs="B Lotus"/>
                <w:sz w:val="24"/>
                <w:szCs w:val="28"/>
              </w:rPr>
              <w:lastRenderedPageBreak/>
              <w:t xml:space="preserve">Saadati, S., </w:t>
            </w:r>
            <w:proofErr w:type="spellStart"/>
            <w:r w:rsidRPr="00CC0598">
              <w:rPr>
                <w:rFonts w:ascii="Times New Roman" w:hAnsi="Times New Roman" w:cs="B Lotus"/>
                <w:sz w:val="24"/>
                <w:szCs w:val="28"/>
              </w:rPr>
              <w:t>Moallemia</w:t>
            </w:r>
            <w:proofErr w:type="spellEnd"/>
            <w:r w:rsidRPr="00CC0598">
              <w:rPr>
                <w:rFonts w:ascii="Times New Roman" w:hAnsi="Times New Roman" w:cs="B Lotus"/>
                <w:sz w:val="24"/>
                <w:szCs w:val="28"/>
              </w:rPr>
              <w:t xml:space="preserve">, N., </w:t>
            </w:r>
            <w:proofErr w:type="spellStart"/>
            <w:r w:rsidRPr="00CC0598">
              <w:rPr>
                <w:rFonts w:ascii="Times New Roman" w:hAnsi="Times New Roman" w:cs="B Lotus"/>
                <w:sz w:val="24"/>
                <w:szCs w:val="28"/>
              </w:rPr>
              <w:t>Mortazavia</w:t>
            </w:r>
            <w:proofErr w:type="spellEnd"/>
            <w:r w:rsidRPr="00CC0598">
              <w:rPr>
                <w:rFonts w:ascii="Times New Roman" w:hAnsi="Times New Roman" w:cs="B Lotus"/>
                <w:sz w:val="24"/>
                <w:szCs w:val="28"/>
              </w:rPr>
              <w:t xml:space="preserve">, S.M.H., </w:t>
            </w:r>
            <w:r w:rsidR="006C519A" w:rsidRPr="00CC0598">
              <w:rPr>
                <w:rFonts w:ascii="Times New Roman" w:hAnsi="Times New Roman" w:cs="B Lotus"/>
                <w:sz w:val="24"/>
                <w:szCs w:val="28"/>
              </w:rPr>
              <w:t xml:space="preserve">and </w:t>
            </w:r>
            <w:proofErr w:type="spellStart"/>
            <w:r w:rsidRPr="00CC0598">
              <w:rPr>
                <w:rFonts w:ascii="Times New Roman" w:hAnsi="Times New Roman" w:cs="B Lotus"/>
                <w:sz w:val="24"/>
                <w:szCs w:val="28"/>
              </w:rPr>
              <w:t>Seyyednejad</w:t>
            </w:r>
            <w:proofErr w:type="spellEnd"/>
            <w:r w:rsidRPr="00CC0598">
              <w:rPr>
                <w:rFonts w:ascii="Times New Roman" w:hAnsi="Times New Roman" w:cs="B Lotus"/>
                <w:sz w:val="24"/>
                <w:szCs w:val="28"/>
              </w:rPr>
              <w:t xml:space="preserve">, S.M. 2013. Effects of zinc and boron foliar application on soluble carbohydrate and oil contents of three olive cultivars during fruit ripening. Scientia </w:t>
            </w:r>
            <w:proofErr w:type="spellStart"/>
            <w:r w:rsidRPr="00CC0598">
              <w:rPr>
                <w:rFonts w:ascii="Times New Roman" w:hAnsi="Times New Roman" w:cs="B Lotus"/>
                <w:sz w:val="24"/>
                <w:szCs w:val="28"/>
              </w:rPr>
              <w:t>Horticulturae</w:t>
            </w:r>
            <w:proofErr w:type="spellEnd"/>
            <w:r w:rsidRPr="00CC0598">
              <w:rPr>
                <w:rFonts w:ascii="Times New Roman" w:hAnsi="Times New Roman" w:cs="B Lotus"/>
                <w:sz w:val="24"/>
                <w:szCs w:val="28"/>
              </w:rPr>
              <w:t xml:space="preserve"> 164, 30–34</w:t>
            </w:r>
            <w:r w:rsidR="008F0A77" w:rsidRPr="00CC0598">
              <w:rPr>
                <w:rFonts w:ascii="Times New Roman" w:hAnsi="Times New Roman" w:cs="B Lotus"/>
                <w:sz w:val="24"/>
                <w:szCs w:val="28"/>
              </w:rPr>
              <w:t>.</w:t>
            </w:r>
          </w:p>
          <w:p w14:paraId="505CC9F6" w14:textId="77777777" w:rsidR="00683EBC" w:rsidRPr="00CC0598" w:rsidRDefault="00683EBC" w:rsidP="00683EBC">
            <w:pPr>
              <w:spacing w:line="360" w:lineRule="auto"/>
              <w:jc w:val="both"/>
              <w:rPr>
                <w:rFonts w:ascii="Times New Roman" w:hAnsi="Times New Roman" w:cs="B Lotus"/>
                <w:sz w:val="24"/>
                <w:szCs w:val="28"/>
              </w:rPr>
            </w:pPr>
            <w:r w:rsidRPr="00CC0598">
              <w:rPr>
                <w:rFonts w:ascii="Times New Roman" w:hAnsi="Times New Roman" w:cs="B Lotus"/>
                <w:sz w:val="24"/>
                <w:szCs w:val="28"/>
              </w:rPr>
              <w:t>Shahidi, F., Zhong, Y., 2005. Lipid Oxidation: Measurement Methods. Bailey’s Industrial Oil and Fat Products. 25-32</w:t>
            </w:r>
            <w:r w:rsidR="008F0A77" w:rsidRPr="00CC0598">
              <w:rPr>
                <w:rFonts w:ascii="Times New Roman" w:hAnsi="Times New Roman" w:cs="B Lotus"/>
                <w:sz w:val="24"/>
                <w:szCs w:val="28"/>
              </w:rPr>
              <w:t>.</w:t>
            </w:r>
          </w:p>
          <w:p w14:paraId="12BCBB76" w14:textId="77777777" w:rsidR="00683EBC" w:rsidRPr="00CC0598" w:rsidRDefault="00683EBC" w:rsidP="00E477AC">
            <w:pPr>
              <w:spacing w:line="360" w:lineRule="auto"/>
              <w:jc w:val="both"/>
              <w:rPr>
                <w:rFonts w:ascii="Times New Roman" w:hAnsi="Times New Roman" w:cs="B Lotus"/>
                <w:sz w:val="24"/>
                <w:szCs w:val="28"/>
              </w:rPr>
            </w:pPr>
            <w:proofErr w:type="spellStart"/>
            <w:r w:rsidRPr="00CC0598">
              <w:rPr>
                <w:rFonts w:ascii="Times New Roman" w:hAnsi="Times New Roman" w:cs="B Lotus"/>
                <w:sz w:val="24"/>
                <w:szCs w:val="28"/>
              </w:rPr>
              <w:t>Sharafzadeh</w:t>
            </w:r>
            <w:proofErr w:type="spellEnd"/>
            <w:r w:rsidRPr="00CC0598">
              <w:rPr>
                <w:rFonts w:ascii="Times New Roman" w:hAnsi="Times New Roman" w:cs="B Lotus"/>
                <w:sz w:val="24"/>
                <w:szCs w:val="28"/>
              </w:rPr>
              <w:t xml:space="preserve">, Sh., </w:t>
            </w:r>
            <w:proofErr w:type="spellStart"/>
            <w:r w:rsidRPr="00CC0598">
              <w:rPr>
                <w:rFonts w:ascii="Times New Roman" w:hAnsi="Times New Roman" w:cs="B Lotus"/>
                <w:sz w:val="24"/>
                <w:szCs w:val="28"/>
              </w:rPr>
              <w:t>Khoushkhoy</w:t>
            </w:r>
            <w:proofErr w:type="spellEnd"/>
            <w:r w:rsidRPr="00CC0598">
              <w:rPr>
                <w:rFonts w:ascii="Times New Roman" w:hAnsi="Times New Roman" w:cs="B Lotus"/>
                <w:sz w:val="24"/>
                <w:szCs w:val="28"/>
              </w:rPr>
              <w:t xml:space="preserve">, M., </w:t>
            </w:r>
            <w:r w:rsidR="00E477AC">
              <w:rPr>
                <w:rFonts w:ascii="Times New Roman" w:hAnsi="Times New Roman" w:cs="B Lotus"/>
                <w:sz w:val="24"/>
                <w:szCs w:val="28"/>
              </w:rPr>
              <w:t>and</w:t>
            </w:r>
            <w:r w:rsidR="00E477AC" w:rsidRPr="00CC0598">
              <w:rPr>
                <w:rFonts w:ascii="Times New Roman" w:hAnsi="Times New Roman" w:cs="B Lotus"/>
                <w:sz w:val="24"/>
                <w:szCs w:val="28"/>
              </w:rPr>
              <w:t xml:space="preserve"> </w:t>
            </w:r>
            <w:proofErr w:type="spellStart"/>
            <w:r w:rsidRPr="00CC0598">
              <w:rPr>
                <w:rFonts w:ascii="Times New Roman" w:hAnsi="Times New Roman" w:cs="B Lotus"/>
                <w:sz w:val="24"/>
                <w:szCs w:val="28"/>
              </w:rPr>
              <w:t>Javidnia</w:t>
            </w:r>
            <w:proofErr w:type="spellEnd"/>
            <w:r w:rsidRPr="00CC0598">
              <w:rPr>
                <w:rFonts w:ascii="Times New Roman" w:hAnsi="Times New Roman" w:cs="B Lotus"/>
                <w:sz w:val="24"/>
                <w:szCs w:val="28"/>
              </w:rPr>
              <w:t xml:space="preserve">, K. 2008. Effects of nutrients on growth and active substances of thyme </w:t>
            </w:r>
            <w:r w:rsidRPr="00CC0598">
              <w:rPr>
                <w:rFonts w:ascii="Times New Roman" w:hAnsi="Times New Roman" w:cs="B Lotus"/>
                <w:i/>
                <w:iCs/>
                <w:sz w:val="24"/>
                <w:szCs w:val="28"/>
              </w:rPr>
              <w:t>Thymus vulgaris</w:t>
            </w:r>
            <w:r w:rsidRPr="00CC0598">
              <w:rPr>
                <w:rFonts w:ascii="Times New Roman" w:hAnsi="Times New Roman" w:cs="B Lotus"/>
                <w:sz w:val="24"/>
                <w:szCs w:val="28"/>
              </w:rPr>
              <w:t xml:space="preserve"> L. Journal of Gardener's Science and Techniques, 94, 261-274. </w:t>
            </w:r>
          </w:p>
          <w:p w14:paraId="6D705037" w14:textId="77777777" w:rsidR="00683EBC" w:rsidRPr="00CC0598" w:rsidRDefault="00683EBC" w:rsidP="00683EBC">
            <w:pPr>
              <w:spacing w:line="360" w:lineRule="auto"/>
              <w:jc w:val="both"/>
              <w:rPr>
                <w:rFonts w:ascii="Times New Roman" w:hAnsi="Times New Roman" w:cs="B Lotus"/>
                <w:sz w:val="24"/>
                <w:szCs w:val="28"/>
              </w:rPr>
            </w:pPr>
            <w:r w:rsidRPr="00CC0598">
              <w:rPr>
                <w:rFonts w:ascii="Times New Roman" w:hAnsi="Times New Roman" w:cs="B Lotus"/>
                <w:sz w:val="24"/>
                <w:szCs w:val="28"/>
              </w:rPr>
              <w:t xml:space="preserve">Sharma, R.R., Singh, D., &amp; Pal, R.K. 2013. Synergistic influence of pre-harvest calcium sprays and postharvest hot water treatment on fruit firmness, decay, bitter pit incidence and postharvest quality of royal delicious apples </w:t>
            </w:r>
            <w:r w:rsidRPr="00CC0598">
              <w:rPr>
                <w:rFonts w:ascii="Times New Roman" w:hAnsi="Times New Roman" w:cs="B Lotus"/>
                <w:i/>
                <w:iCs/>
                <w:sz w:val="24"/>
                <w:szCs w:val="28"/>
              </w:rPr>
              <w:t xml:space="preserve">Malus </w:t>
            </w:r>
            <w:r w:rsidR="008F0A77" w:rsidRPr="00CC0598">
              <w:rPr>
                <w:rFonts w:ascii="Times New Roman" w:hAnsi="Times New Roman" w:cs="B Lotus"/>
                <w:i/>
                <w:iCs/>
                <w:sz w:val="24"/>
                <w:szCs w:val="28"/>
              </w:rPr>
              <w:t xml:space="preserve">  </w:t>
            </w:r>
            <w:r w:rsidRPr="00CC0598">
              <w:rPr>
                <w:rFonts w:ascii="Times New Roman" w:hAnsi="Times New Roman" w:cs="B Lotus"/>
                <w:i/>
                <w:iCs/>
                <w:sz w:val="24"/>
                <w:szCs w:val="28"/>
              </w:rPr>
              <w:t>domestica</w:t>
            </w:r>
            <w:r w:rsidRPr="00CC0598">
              <w:rPr>
                <w:rFonts w:ascii="Times New Roman" w:hAnsi="Times New Roman" w:cs="B Lotus"/>
                <w:sz w:val="24"/>
                <w:szCs w:val="28"/>
              </w:rPr>
              <w:t xml:space="preserve"> </w:t>
            </w:r>
            <w:proofErr w:type="spellStart"/>
            <w:r w:rsidRPr="00CC0598">
              <w:rPr>
                <w:rFonts w:ascii="Times New Roman" w:hAnsi="Times New Roman" w:cs="B Lotus"/>
                <w:sz w:val="24"/>
                <w:szCs w:val="28"/>
              </w:rPr>
              <w:t>Borkh</w:t>
            </w:r>
            <w:proofErr w:type="spellEnd"/>
            <w:r w:rsidRPr="00CC0598">
              <w:rPr>
                <w:rFonts w:ascii="Times New Roman" w:hAnsi="Times New Roman" w:cs="B Lotus"/>
                <w:sz w:val="24"/>
                <w:szCs w:val="28"/>
              </w:rPr>
              <w:t>. American Journal of Plant Sciences, 4, 153-159.</w:t>
            </w:r>
          </w:p>
          <w:p w14:paraId="08C25096" w14:textId="77777777" w:rsidR="00030DA9" w:rsidRPr="00CC0598" w:rsidRDefault="00030DA9" w:rsidP="00030DA9">
            <w:pPr>
              <w:spacing w:before="240" w:line="240" w:lineRule="auto"/>
              <w:rPr>
                <w:rFonts w:ascii="Times New Roman" w:hAnsi="Times New Roman" w:cs="Times New Roman"/>
                <w:color w:val="0D0D0D"/>
                <w:sz w:val="24"/>
                <w:szCs w:val="24"/>
              </w:rPr>
            </w:pPr>
            <w:r w:rsidRPr="00CC0598">
              <w:rPr>
                <w:rFonts w:ascii="Times New Roman" w:hAnsi="Times New Roman" w:cs="Times New Roman"/>
                <w:color w:val="0D0D0D"/>
                <w:sz w:val="24"/>
                <w:szCs w:val="24"/>
              </w:rPr>
              <w:t xml:space="preserve">Sharma, O. C., and Sharma, S. D. 2001. Genetic divergence in seedling trees of Persian walnut (Juglans regia L.) for various metric nut and kernel characters in Himachal Pradesh. Scientia </w:t>
            </w:r>
            <w:proofErr w:type="spellStart"/>
            <w:r w:rsidRPr="00CC0598">
              <w:rPr>
                <w:rFonts w:ascii="Times New Roman" w:hAnsi="Times New Roman" w:cs="Times New Roman"/>
                <w:color w:val="0D0D0D"/>
                <w:sz w:val="24"/>
                <w:szCs w:val="24"/>
              </w:rPr>
              <w:t>Horticulturae</w:t>
            </w:r>
            <w:proofErr w:type="spellEnd"/>
            <w:r w:rsidRPr="00CC0598">
              <w:rPr>
                <w:rFonts w:ascii="Times New Roman" w:hAnsi="Times New Roman" w:cs="Times New Roman"/>
                <w:color w:val="0D0D0D"/>
                <w:sz w:val="24"/>
                <w:szCs w:val="24"/>
              </w:rPr>
              <w:t>, 88(2), 163-171</w:t>
            </w:r>
          </w:p>
          <w:p w14:paraId="219A2EAF" w14:textId="77777777" w:rsidR="00683EBC" w:rsidRDefault="00683EBC" w:rsidP="00683EBC">
            <w:pPr>
              <w:spacing w:line="360" w:lineRule="auto"/>
              <w:jc w:val="both"/>
              <w:rPr>
                <w:rFonts w:ascii="Times New Roman" w:hAnsi="Times New Roman" w:cs="B Lotus"/>
                <w:sz w:val="24"/>
                <w:szCs w:val="28"/>
                <w:rtl/>
              </w:rPr>
            </w:pPr>
            <w:r w:rsidRPr="00CC0598">
              <w:rPr>
                <w:rFonts w:ascii="Times New Roman" w:hAnsi="Times New Roman" w:cs="B Lotus"/>
                <w:sz w:val="24"/>
                <w:szCs w:val="28"/>
              </w:rPr>
              <w:t xml:space="preserve">Singh, B. 2002. Effects of macro and micro nutrient spray on fruit yield and quality of grapes </w:t>
            </w:r>
            <w:r w:rsidRPr="00CC0598">
              <w:rPr>
                <w:rFonts w:ascii="Times New Roman" w:hAnsi="Times New Roman" w:cs="B Lotus"/>
                <w:i/>
                <w:iCs/>
                <w:sz w:val="24"/>
                <w:szCs w:val="28"/>
              </w:rPr>
              <w:t>Vitis vinifera</w:t>
            </w:r>
            <w:r w:rsidRPr="00CC0598">
              <w:rPr>
                <w:rFonts w:ascii="Times New Roman" w:hAnsi="Times New Roman" w:cs="B Lotus"/>
                <w:sz w:val="24"/>
                <w:szCs w:val="28"/>
              </w:rPr>
              <w:t xml:space="preserve"> L. cv. </w:t>
            </w:r>
            <w:proofErr w:type="spellStart"/>
            <w:r w:rsidRPr="00CC0598">
              <w:rPr>
                <w:rFonts w:ascii="Times New Roman" w:hAnsi="Times New Roman" w:cs="B Lotus"/>
                <w:sz w:val="24"/>
                <w:szCs w:val="28"/>
              </w:rPr>
              <w:t>Perlette</w:t>
            </w:r>
            <w:proofErr w:type="spellEnd"/>
            <w:r w:rsidRPr="00CC0598">
              <w:rPr>
                <w:rFonts w:ascii="Times New Roman" w:hAnsi="Times New Roman" w:cs="B Lotus"/>
                <w:sz w:val="24"/>
                <w:szCs w:val="28"/>
              </w:rPr>
              <w:t xml:space="preserve">. Acta </w:t>
            </w:r>
            <w:proofErr w:type="spellStart"/>
            <w:r w:rsidRPr="00CC0598">
              <w:rPr>
                <w:rFonts w:ascii="Times New Roman" w:hAnsi="Times New Roman" w:cs="B Lotus"/>
                <w:sz w:val="24"/>
                <w:szCs w:val="28"/>
              </w:rPr>
              <w:t>Horticulturae</w:t>
            </w:r>
            <w:proofErr w:type="spellEnd"/>
            <w:r w:rsidRPr="00CC0598">
              <w:rPr>
                <w:rFonts w:ascii="Times New Roman" w:hAnsi="Times New Roman" w:cs="B Lotus"/>
                <w:sz w:val="24"/>
                <w:szCs w:val="28"/>
              </w:rPr>
              <w:t>, 594, 197-202</w:t>
            </w:r>
          </w:p>
          <w:p w14:paraId="32FDBF26" w14:textId="77777777" w:rsidR="0091435F" w:rsidRPr="00CC0598" w:rsidRDefault="0091435F" w:rsidP="0091435F">
            <w:pPr>
              <w:spacing w:line="360" w:lineRule="auto"/>
              <w:jc w:val="both"/>
              <w:rPr>
                <w:rFonts w:ascii="Times New Roman" w:hAnsi="Times New Roman" w:cs="B Lotus"/>
                <w:sz w:val="24"/>
                <w:szCs w:val="28"/>
              </w:rPr>
            </w:pPr>
            <w:proofErr w:type="spellStart"/>
            <w:r w:rsidRPr="0091435F">
              <w:rPr>
                <w:rFonts w:ascii="Times New Roman" w:hAnsi="Times New Roman" w:cs="B Lotus"/>
                <w:sz w:val="24"/>
                <w:szCs w:val="28"/>
              </w:rPr>
              <w:t>Sinoquet</w:t>
            </w:r>
            <w:proofErr w:type="spellEnd"/>
            <w:r w:rsidRPr="0091435F">
              <w:rPr>
                <w:rFonts w:ascii="Times New Roman" w:hAnsi="Times New Roman" w:cs="B Lotus"/>
                <w:sz w:val="24"/>
                <w:szCs w:val="28"/>
              </w:rPr>
              <w:t xml:space="preserve">, H., Rivet, P., </w:t>
            </w:r>
            <w:r>
              <w:rPr>
                <w:rFonts w:ascii="Times New Roman" w:hAnsi="Times New Roman" w:cs="B Lotus"/>
                <w:sz w:val="24"/>
                <w:szCs w:val="28"/>
              </w:rPr>
              <w:t xml:space="preserve">and </w:t>
            </w:r>
            <w:r w:rsidRPr="0091435F">
              <w:rPr>
                <w:rFonts w:ascii="Times New Roman" w:hAnsi="Times New Roman" w:cs="B Lotus"/>
                <w:sz w:val="24"/>
                <w:szCs w:val="28"/>
              </w:rPr>
              <w:t xml:space="preserve">Godin, C. (1997). Assessment of the three-dimensional architecture of walnut trees using </w:t>
            </w:r>
            <w:proofErr w:type="spellStart"/>
            <w:r w:rsidRPr="0091435F">
              <w:rPr>
                <w:rFonts w:ascii="Times New Roman" w:hAnsi="Times New Roman" w:cs="B Lotus"/>
                <w:sz w:val="24"/>
                <w:szCs w:val="28"/>
              </w:rPr>
              <w:t>digitising</w:t>
            </w:r>
            <w:proofErr w:type="spellEnd"/>
            <w:r w:rsidRPr="0091435F">
              <w:rPr>
                <w:rFonts w:ascii="Times New Roman" w:hAnsi="Times New Roman" w:cs="B Lotus"/>
                <w:sz w:val="24"/>
                <w:szCs w:val="28"/>
              </w:rPr>
              <w:t>. </w:t>
            </w:r>
            <w:r w:rsidRPr="0091435F">
              <w:rPr>
                <w:rFonts w:ascii="Times New Roman" w:hAnsi="Times New Roman" w:cs="B Lotus"/>
                <w:i/>
                <w:iCs/>
                <w:sz w:val="24"/>
                <w:szCs w:val="28"/>
              </w:rPr>
              <w:t xml:space="preserve">Silva </w:t>
            </w:r>
            <w:proofErr w:type="spellStart"/>
            <w:r w:rsidRPr="0091435F">
              <w:rPr>
                <w:rFonts w:ascii="Times New Roman" w:hAnsi="Times New Roman" w:cs="B Lotus"/>
                <w:i/>
                <w:iCs/>
                <w:sz w:val="24"/>
                <w:szCs w:val="28"/>
              </w:rPr>
              <w:t>fennica</w:t>
            </w:r>
            <w:proofErr w:type="spellEnd"/>
            <w:r w:rsidRPr="0091435F">
              <w:rPr>
                <w:rFonts w:ascii="Times New Roman" w:hAnsi="Times New Roman" w:cs="B Lotus"/>
                <w:sz w:val="24"/>
                <w:szCs w:val="28"/>
              </w:rPr>
              <w:t>, </w:t>
            </w:r>
            <w:r w:rsidRPr="0091435F">
              <w:rPr>
                <w:rFonts w:ascii="Times New Roman" w:hAnsi="Times New Roman" w:cs="B Lotus"/>
                <w:i/>
                <w:iCs/>
                <w:sz w:val="24"/>
                <w:szCs w:val="28"/>
              </w:rPr>
              <w:t>31</w:t>
            </w:r>
            <w:r w:rsidRPr="0091435F">
              <w:rPr>
                <w:rFonts w:ascii="Times New Roman" w:hAnsi="Times New Roman" w:cs="B Lotus"/>
                <w:sz w:val="24"/>
                <w:szCs w:val="28"/>
              </w:rPr>
              <w:t>(3), 265-273.</w:t>
            </w:r>
          </w:p>
          <w:p w14:paraId="4B9AEAE6" w14:textId="77777777" w:rsidR="00683EBC" w:rsidRPr="00CC0598" w:rsidRDefault="00683EBC" w:rsidP="002A5772">
            <w:pPr>
              <w:spacing w:line="360" w:lineRule="auto"/>
              <w:jc w:val="both"/>
              <w:rPr>
                <w:rFonts w:ascii="Times New Roman" w:hAnsi="Times New Roman" w:cs="B Lotus"/>
                <w:sz w:val="24"/>
                <w:szCs w:val="28"/>
                <w:lang w:val="it-IT"/>
              </w:rPr>
            </w:pPr>
            <w:proofErr w:type="spellStart"/>
            <w:r w:rsidRPr="00CC0598">
              <w:rPr>
                <w:rFonts w:ascii="Times New Roman" w:hAnsi="Times New Roman" w:cs="B Lotus"/>
                <w:sz w:val="24"/>
                <w:szCs w:val="28"/>
              </w:rPr>
              <w:t>Solhjo</w:t>
            </w:r>
            <w:proofErr w:type="spellEnd"/>
            <w:r w:rsidRPr="00CC0598">
              <w:rPr>
                <w:rFonts w:ascii="Times New Roman" w:hAnsi="Times New Roman" w:cs="B Lotus"/>
                <w:sz w:val="24"/>
                <w:szCs w:val="28"/>
              </w:rPr>
              <w:t xml:space="preserve">, S. 2015. The Effect of foliar application of calcium chloride and potassium sources on improvement of color, quality characteristics and storage life of delicious apple fruit. Master's thesis in the field of </w:t>
            </w:r>
            <w:r w:rsidR="002A5772">
              <w:rPr>
                <w:rFonts w:ascii="Times New Roman" w:hAnsi="Times New Roman" w:cs="B Lotus"/>
                <w:sz w:val="24"/>
                <w:szCs w:val="28"/>
              </w:rPr>
              <w:t>H</w:t>
            </w:r>
            <w:r w:rsidR="002A5772" w:rsidRPr="00CC0598">
              <w:rPr>
                <w:rFonts w:ascii="Times New Roman" w:hAnsi="Times New Roman" w:cs="B Lotus"/>
                <w:sz w:val="24"/>
                <w:szCs w:val="28"/>
              </w:rPr>
              <w:t xml:space="preserve">orticultural </w:t>
            </w:r>
            <w:r w:rsidR="002A5772">
              <w:rPr>
                <w:rFonts w:ascii="Times New Roman" w:hAnsi="Times New Roman" w:cs="B Lotus"/>
                <w:sz w:val="24"/>
                <w:szCs w:val="28"/>
              </w:rPr>
              <w:t>S</w:t>
            </w:r>
            <w:r w:rsidR="002A5772" w:rsidRPr="00CC0598">
              <w:rPr>
                <w:rFonts w:ascii="Times New Roman" w:hAnsi="Times New Roman" w:cs="B Lotus"/>
                <w:sz w:val="24"/>
                <w:szCs w:val="28"/>
              </w:rPr>
              <w:t>ciences</w:t>
            </w:r>
            <w:r w:rsidRPr="00CC0598">
              <w:rPr>
                <w:rFonts w:ascii="Times New Roman" w:hAnsi="Times New Roman" w:cs="B Lotus"/>
                <w:sz w:val="24"/>
                <w:szCs w:val="28"/>
              </w:rPr>
              <w:t>. Faculty of Agriculture</w:t>
            </w:r>
            <w:r w:rsidR="00726F93" w:rsidRPr="00CC0598">
              <w:rPr>
                <w:rFonts w:ascii="Times New Roman" w:hAnsi="Times New Roman" w:cs="B Lotus"/>
                <w:sz w:val="24"/>
                <w:szCs w:val="28"/>
              </w:rPr>
              <w:t xml:space="preserve">. </w:t>
            </w:r>
            <w:r w:rsidR="00726F93" w:rsidRPr="00CC0598">
              <w:rPr>
                <w:rFonts w:ascii="Times New Roman" w:hAnsi="Times New Roman" w:cs="B Lotus"/>
                <w:sz w:val="24"/>
                <w:szCs w:val="28"/>
                <w:lang w:val="it-IT"/>
              </w:rPr>
              <w:t>25-42</w:t>
            </w:r>
          </w:p>
          <w:p w14:paraId="11324815" w14:textId="77777777" w:rsidR="009173E2" w:rsidRPr="00CC0598" w:rsidRDefault="009173E2" w:rsidP="002A5772">
            <w:pPr>
              <w:spacing w:line="360" w:lineRule="auto"/>
              <w:jc w:val="both"/>
              <w:rPr>
                <w:rFonts w:ascii="Times New Roman" w:hAnsi="Times New Roman" w:cs="B Lotus"/>
                <w:color w:val="000000"/>
                <w:sz w:val="24"/>
                <w:szCs w:val="28"/>
                <w:lang w:bidi="fa-IR"/>
              </w:rPr>
            </w:pPr>
            <w:r w:rsidRPr="00CC0598">
              <w:rPr>
                <w:rFonts w:ascii="Times New Roman" w:hAnsi="Times New Roman" w:cs="B Lotus"/>
                <w:color w:val="000000"/>
                <w:sz w:val="24"/>
                <w:szCs w:val="28"/>
                <w:lang w:val="it-IT" w:bidi="fa-IR"/>
              </w:rPr>
              <w:t xml:space="preserve">Soleimani, A., Rabiei, V., Hassani, D., and Mozaffari, M. R. 2019. </w:t>
            </w:r>
            <w:r w:rsidRPr="00CC0598">
              <w:rPr>
                <w:rFonts w:ascii="Times New Roman" w:hAnsi="Times New Roman" w:cs="B Lotus"/>
                <w:color w:val="000000"/>
                <w:sz w:val="24"/>
                <w:szCs w:val="28"/>
                <w:lang w:bidi="fa-IR"/>
              </w:rPr>
              <w:t>Phenological characteristics of walnut (</w:t>
            </w:r>
            <w:r w:rsidRPr="00D77B60">
              <w:rPr>
                <w:rFonts w:ascii="Times New Roman" w:hAnsi="Times New Roman" w:cs="B Lotus"/>
                <w:i/>
                <w:iCs/>
                <w:color w:val="000000"/>
                <w:sz w:val="24"/>
                <w:szCs w:val="28"/>
                <w:lang w:bidi="fa-IR"/>
              </w:rPr>
              <w:t>Juglans</w:t>
            </w:r>
            <w:r w:rsidRPr="00CC0598">
              <w:rPr>
                <w:rFonts w:ascii="Times New Roman" w:hAnsi="Times New Roman" w:cs="B Lotus"/>
                <w:color w:val="000000"/>
                <w:sz w:val="24"/>
                <w:szCs w:val="28"/>
                <w:lang w:bidi="fa-IR"/>
              </w:rPr>
              <w:t xml:space="preserve"> </w:t>
            </w:r>
            <w:r w:rsidRPr="00D77B60">
              <w:rPr>
                <w:rFonts w:ascii="Times New Roman" w:hAnsi="Times New Roman" w:cs="B Lotus"/>
                <w:i/>
                <w:iCs/>
                <w:color w:val="000000"/>
                <w:sz w:val="24"/>
                <w:szCs w:val="28"/>
                <w:lang w:bidi="fa-IR"/>
              </w:rPr>
              <w:t>regia</w:t>
            </w:r>
            <w:r w:rsidRPr="00CC0598">
              <w:rPr>
                <w:rFonts w:ascii="Times New Roman" w:hAnsi="Times New Roman" w:cs="B Lotus"/>
                <w:color w:val="000000"/>
                <w:sz w:val="24"/>
                <w:szCs w:val="28"/>
                <w:lang w:bidi="fa-IR"/>
              </w:rPr>
              <w:t xml:space="preserve"> L.) genotypes under environmental conditions of Karaj in Iran.</w:t>
            </w:r>
            <w:r w:rsidRPr="00CC0598">
              <w:rPr>
                <w:rFonts w:ascii="Times New Roman" w:hAnsi="Times New Roman" w:cs="B Lotus"/>
                <w:i/>
                <w:iCs/>
                <w:color w:val="000000"/>
                <w:sz w:val="24"/>
                <w:szCs w:val="28"/>
                <w:lang w:bidi="fa-IR"/>
              </w:rPr>
              <w:t xml:space="preserve"> Crop Breeding Journal</w:t>
            </w:r>
            <w:r w:rsidRPr="00CC0598">
              <w:rPr>
                <w:rFonts w:ascii="Times New Roman" w:hAnsi="Times New Roman" w:cs="B Lotus"/>
                <w:color w:val="000000"/>
                <w:sz w:val="24"/>
                <w:szCs w:val="28"/>
                <w:lang w:bidi="fa-IR"/>
              </w:rPr>
              <w:t>,</w:t>
            </w:r>
            <w:r w:rsidRPr="00CC0598">
              <w:rPr>
                <w:rFonts w:ascii="Times New Roman" w:hAnsi="Times New Roman" w:cs="B Lotus"/>
                <w:i/>
                <w:iCs/>
                <w:color w:val="000000"/>
                <w:sz w:val="24"/>
                <w:szCs w:val="28"/>
                <w:lang w:bidi="fa-IR"/>
              </w:rPr>
              <w:t xml:space="preserve"> 9</w:t>
            </w:r>
            <w:r w:rsidRPr="00CC0598">
              <w:rPr>
                <w:rFonts w:ascii="Times New Roman" w:hAnsi="Times New Roman" w:cs="B Lotus"/>
                <w:color w:val="000000"/>
                <w:sz w:val="24"/>
                <w:szCs w:val="28"/>
                <w:lang w:bidi="fa-IR"/>
              </w:rPr>
              <w:t xml:space="preserve">(2), 11-22. </w:t>
            </w:r>
            <w:proofErr w:type="spellStart"/>
            <w:r w:rsidRPr="00CC0598">
              <w:rPr>
                <w:rFonts w:ascii="Times New Roman" w:hAnsi="Times New Roman" w:cs="B Lotus"/>
                <w:color w:val="000000"/>
                <w:sz w:val="24"/>
                <w:szCs w:val="28"/>
                <w:lang w:bidi="fa-IR"/>
              </w:rPr>
              <w:t>doi</w:t>
            </w:r>
            <w:proofErr w:type="spellEnd"/>
            <w:r w:rsidRPr="00CC0598">
              <w:rPr>
                <w:rFonts w:ascii="Times New Roman" w:hAnsi="Times New Roman" w:cs="B Lotus"/>
                <w:color w:val="000000"/>
                <w:sz w:val="24"/>
                <w:szCs w:val="28"/>
                <w:lang w:bidi="fa-IR"/>
              </w:rPr>
              <w:t>: 10.22092/cbj.2020.128539.1045</w:t>
            </w:r>
          </w:p>
          <w:p w14:paraId="51040EE4" w14:textId="77777777" w:rsidR="009173E2" w:rsidRPr="00CC0598" w:rsidRDefault="009173E2" w:rsidP="002A5772">
            <w:pPr>
              <w:spacing w:line="360" w:lineRule="auto"/>
              <w:jc w:val="both"/>
              <w:rPr>
                <w:rFonts w:cs="B Lotus"/>
                <w:color w:val="000000"/>
                <w:sz w:val="24"/>
                <w:szCs w:val="28"/>
              </w:rPr>
            </w:pPr>
            <w:r w:rsidRPr="00CC0598">
              <w:rPr>
                <w:rFonts w:ascii="Times New Roman" w:hAnsi="Times New Roman" w:cs="B Lotus"/>
                <w:color w:val="000000"/>
                <w:sz w:val="24"/>
                <w:szCs w:val="28"/>
              </w:rPr>
              <w:t xml:space="preserve">Soleimani, A., </w:t>
            </w:r>
            <w:proofErr w:type="spellStart"/>
            <w:r w:rsidRPr="00CC0598">
              <w:rPr>
                <w:rFonts w:ascii="Times New Roman" w:hAnsi="Times New Roman" w:cs="B Lotus"/>
                <w:color w:val="000000"/>
                <w:sz w:val="24"/>
                <w:szCs w:val="28"/>
              </w:rPr>
              <w:t>Rabiei</w:t>
            </w:r>
            <w:proofErr w:type="spellEnd"/>
            <w:r w:rsidRPr="00CC0598">
              <w:rPr>
                <w:rFonts w:ascii="Times New Roman" w:hAnsi="Times New Roman" w:cs="B Lotus"/>
                <w:color w:val="000000"/>
                <w:sz w:val="24"/>
                <w:szCs w:val="28"/>
              </w:rPr>
              <w:t xml:space="preserve">, V., Hassani, D., Mozaffari, M.R., </w:t>
            </w:r>
            <w:proofErr w:type="spellStart"/>
            <w:r w:rsidRPr="00CC0598">
              <w:rPr>
                <w:rFonts w:ascii="Times New Roman" w:hAnsi="Times New Roman" w:cs="B Lotus"/>
                <w:color w:val="000000"/>
                <w:sz w:val="24"/>
                <w:szCs w:val="28"/>
              </w:rPr>
              <w:t>Dastjerdi</w:t>
            </w:r>
            <w:proofErr w:type="spellEnd"/>
            <w:r w:rsidRPr="00CC0598">
              <w:rPr>
                <w:rFonts w:ascii="Times New Roman" w:hAnsi="Times New Roman" w:cs="B Lotus"/>
                <w:color w:val="000000"/>
                <w:sz w:val="24"/>
                <w:szCs w:val="28"/>
              </w:rPr>
              <w:t xml:space="preserve">, R. 2023. "Yield related traits in some Persian walnut cultivars: Analysis of genetic and genetic by environment interaction." </w:t>
            </w:r>
            <w:r w:rsidRPr="00CC0598">
              <w:rPr>
                <w:rFonts w:ascii="Times New Roman" w:hAnsi="Times New Roman" w:cs="B Lotus"/>
                <w:color w:val="000000"/>
                <w:sz w:val="24"/>
                <w:szCs w:val="28"/>
                <w:u w:val="single"/>
              </w:rPr>
              <w:t>Advances in Horticultural Science</w:t>
            </w:r>
            <w:r w:rsidRPr="00CC0598">
              <w:rPr>
                <w:rFonts w:ascii="Times New Roman" w:hAnsi="Times New Roman" w:cs="B Lotus"/>
                <w:color w:val="000000"/>
                <w:sz w:val="24"/>
                <w:szCs w:val="28"/>
              </w:rPr>
              <w:t xml:space="preserve"> </w:t>
            </w:r>
            <w:r w:rsidRPr="00CC0598">
              <w:rPr>
                <w:rFonts w:ascii="Times New Roman" w:hAnsi="Times New Roman" w:cs="B Lotus"/>
                <w:b/>
                <w:bCs/>
                <w:color w:val="000000"/>
                <w:sz w:val="24"/>
                <w:szCs w:val="28"/>
              </w:rPr>
              <w:t>37</w:t>
            </w:r>
            <w:r w:rsidRPr="00CC0598">
              <w:rPr>
                <w:rFonts w:ascii="Times New Roman" w:hAnsi="Times New Roman" w:cs="B Lotus"/>
                <w:color w:val="000000"/>
                <w:sz w:val="24"/>
                <w:szCs w:val="28"/>
              </w:rPr>
              <w:t>(4), 367-376. Doi: 10.36253/ahsc13749</w:t>
            </w:r>
          </w:p>
          <w:p w14:paraId="23BC22B0" w14:textId="77777777" w:rsidR="009173E2" w:rsidRPr="00CC0598" w:rsidRDefault="009173E2" w:rsidP="009173E2">
            <w:pPr>
              <w:spacing w:line="360" w:lineRule="auto"/>
              <w:jc w:val="both"/>
              <w:rPr>
                <w:rFonts w:ascii="Times New Roman" w:hAnsi="Times New Roman" w:cs="B Lotus"/>
                <w:color w:val="000000"/>
                <w:sz w:val="24"/>
                <w:szCs w:val="28"/>
                <w:lang w:bidi="fa-IR"/>
              </w:rPr>
            </w:pPr>
          </w:p>
          <w:p w14:paraId="038B75F6" w14:textId="77777777" w:rsidR="00682047" w:rsidRPr="00CC0598" w:rsidRDefault="00682047" w:rsidP="00682047">
            <w:pPr>
              <w:rPr>
                <w:rFonts w:ascii="Times New Roman" w:hAnsi="Times New Roman" w:cs="Times New Roman"/>
                <w:sz w:val="24"/>
                <w:szCs w:val="24"/>
                <w:lang w:bidi="fa-IR"/>
              </w:rPr>
            </w:pPr>
            <w:r w:rsidRPr="00CC0598">
              <w:rPr>
                <w:rFonts w:ascii="Times New Roman" w:hAnsi="Times New Roman" w:cs="Times New Roman"/>
                <w:sz w:val="24"/>
                <w:szCs w:val="24"/>
                <w:lang w:bidi="fa-IR"/>
              </w:rPr>
              <w:t xml:space="preserve">Simonne, E. H., Jones, H. A., Mills, D. A., </w:t>
            </w:r>
            <w:proofErr w:type="spellStart"/>
            <w:r w:rsidRPr="00CC0598">
              <w:rPr>
                <w:rFonts w:ascii="Times New Roman" w:hAnsi="Times New Roman" w:cs="Times New Roman"/>
                <w:sz w:val="24"/>
                <w:szCs w:val="24"/>
                <w:lang w:bidi="fa-IR"/>
              </w:rPr>
              <w:t>Snittleand</w:t>
            </w:r>
            <w:proofErr w:type="spellEnd"/>
            <w:r w:rsidRPr="00CC0598">
              <w:rPr>
                <w:rFonts w:ascii="Times New Roman" w:hAnsi="Times New Roman" w:cs="Times New Roman"/>
                <w:sz w:val="24"/>
                <w:szCs w:val="24"/>
                <w:lang w:bidi="fa-IR"/>
              </w:rPr>
              <w:t xml:space="preserve"> C. and Hussey, G. 1993. Influence of catalyst, sample weight, and digestion conditions on Kjeldahl N. </w:t>
            </w:r>
            <w:proofErr w:type="spellStart"/>
            <w:r w:rsidRPr="00CC0598">
              <w:rPr>
                <w:rFonts w:ascii="Times New Roman" w:hAnsi="Times New Roman" w:cs="Times New Roman"/>
                <w:sz w:val="24"/>
                <w:szCs w:val="24"/>
                <w:lang w:bidi="fa-IR"/>
              </w:rPr>
              <w:t>Commun</w:t>
            </w:r>
            <w:proofErr w:type="spellEnd"/>
            <w:r w:rsidRPr="00CC0598">
              <w:rPr>
                <w:rFonts w:ascii="Times New Roman" w:hAnsi="Times New Roman" w:cs="Times New Roman"/>
                <w:sz w:val="24"/>
                <w:szCs w:val="24"/>
                <w:lang w:bidi="fa-IR"/>
              </w:rPr>
              <w:t>. Soil Science Plant Anal. 24: 1609-1616.</w:t>
            </w:r>
          </w:p>
          <w:p w14:paraId="1838FE70" w14:textId="77777777" w:rsidR="00F51C96" w:rsidRPr="00CC0598" w:rsidRDefault="00F51C96" w:rsidP="00F51C96">
            <w:pPr>
              <w:spacing w:before="240" w:line="240" w:lineRule="auto"/>
              <w:rPr>
                <w:rFonts w:ascii="Times New Roman" w:hAnsi="Times New Roman" w:cs="Times New Roman"/>
                <w:color w:val="0D0D0D"/>
                <w:sz w:val="24"/>
                <w:szCs w:val="24"/>
              </w:rPr>
            </w:pPr>
            <w:r w:rsidRPr="00CC0598">
              <w:rPr>
                <w:rFonts w:ascii="Times New Roman" w:hAnsi="Times New Roman" w:cs="Times New Roman"/>
                <w:color w:val="0D0D0D"/>
                <w:sz w:val="24"/>
                <w:szCs w:val="24"/>
              </w:rPr>
              <w:lastRenderedPageBreak/>
              <w:t xml:space="preserve">Solar, A., </w:t>
            </w:r>
            <w:proofErr w:type="spellStart"/>
            <w:r w:rsidRPr="00CC0598">
              <w:rPr>
                <w:rFonts w:ascii="Times New Roman" w:hAnsi="Times New Roman" w:cs="Times New Roman"/>
                <w:color w:val="0D0D0D"/>
                <w:sz w:val="24"/>
                <w:szCs w:val="24"/>
              </w:rPr>
              <w:t>Hudina</w:t>
            </w:r>
            <w:proofErr w:type="spellEnd"/>
            <w:r w:rsidRPr="00CC0598">
              <w:rPr>
                <w:rFonts w:ascii="Times New Roman" w:hAnsi="Times New Roman" w:cs="Times New Roman"/>
                <w:color w:val="0D0D0D"/>
                <w:sz w:val="24"/>
                <w:szCs w:val="24"/>
              </w:rPr>
              <w:t xml:space="preserve">, M. and </w:t>
            </w:r>
            <w:proofErr w:type="spellStart"/>
            <w:r w:rsidRPr="00CC0598">
              <w:rPr>
                <w:rFonts w:ascii="Times New Roman" w:hAnsi="Times New Roman" w:cs="Times New Roman"/>
                <w:color w:val="0D0D0D"/>
                <w:sz w:val="24"/>
                <w:szCs w:val="24"/>
              </w:rPr>
              <w:t>Stampar</w:t>
            </w:r>
            <w:proofErr w:type="spellEnd"/>
            <w:r w:rsidRPr="00CC0598">
              <w:rPr>
                <w:rFonts w:ascii="Times New Roman" w:hAnsi="Times New Roman" w:cs="Times New Roman"/>
                <w:color w:val="0D0D0D"/>
                <w:sz w:val="24"/>
                <w:szCs w:val="24"/>
              </w:rPr>
              <w:t>, F. 2001. Relationship between tree architecture, phenological data and generative development in walnut (</w:t>
            </w:r>
            <w:r w:rsidRPr="00CC0598">
              <w:rPr>
                <w:rFonts w:ascii="Times New Roman" w:hAnsi="Times New Roman" w:cs="Times New Roman"/>
                <w:i/>
                <w:iCs/>
                <w:color w:val="0D0D0D"/>
                <w:sz w:val="24"/>
                <w:szCs w:val="24"/>
              </w:rPr>
              <w:t>Juglans regia</w:t>
            </w:r>
            <w:r w:rsidRPr="00CC0598">
              <w:rPr>
                <w:rFonts w:ascii="Times New Roman" w:hAnsi="Times New Roman" w:cs="Times New Roman"/>
                <w:color w:val="0D0D0D"/>
                <w:sz w:val="24"/>
                <w:szCs w:val="24"/>
              </w:rPr>
              <w:t xml:space="preserve"> L.). Acta Hort. 544, 275-286.</w:t>
            </w:r>
          </w:p>
          <w:p w14:paraId="5D85DEA2" w14:textId="77777777" w:rsidR="00726F93" w:rsidRPr="00CC0598" w:rsidRDefault="00726F93" w:rsidP="002A5772">
            <w:pPr>
              <w:spacing w:before="240" w:line="240" w:lineRule="auto"/>
              <w:rPr>
                <w:rFonts w:ascii="Times New Roman" w:hAnsi="Times New Roman" w:cs="Times New Roman"/>
                <w:color w:val="0D0D0D"/>
                <w:sz w:val="24"/>
                <w:szCs w:val="24"/>
              </w:rPr>
            </w:pPr>
            <w:proofErr w:type="spellStart"/>
            <w:r w:rsidRPr="00CC0598">
              <w:rPr>
                <w:rFonts w:ascii="Times New Roman" w:hAnsi="Times New Roman" w:cs="Times New Roman"/>
                <w:color w:val="0D0D0D"/>
                <w:sz w:val="24"/>
                <w:szCs w:val="24"/>
              </w:rPr>
              <w:t>Stampar</w:t>
            </w:r>
            <w:proofErr w:type="spellEnd"/>
            <w:r w:rsidRPr="00CC0598">
              <w:rPr>
                <w:rFonts w:ascii="Times New Roman" w:hAnsi="Times New Roman" w:cs="Times New Roman"/>
                <w:color w:val="0D0D0D"/>
                <w:sz w:val="24"/>
                <w:szCs w:val="24"/>
              </w:rPr>
              <w:t xml:space="preserve">, F., Solar, A., </w:t>
            </w:r>
            <w:proofErr w:type="spellStart"/>
            <w:r w:rsidRPr="00CC0598">
              <w:rPr>
                <w:rFonts w:ascii="Times New Roman" w:hAnsi="Times New Roman" w:cs="Times New Roman"/>
                <w:color w:val="0D0D0D"/>
                <w:sz w:val="24"/>
                <w:szCs w:val="24"/>
              </w:rPr>
              <w:t>Hudina</w:t>
            </w:r>
            <w:proofErr w:type="spellEnd"/>
            <w:r w:rsidRPr="00CC0598">
              <w:rPr>
                <w:rFonts w:ascii="Times New Roman" w:hAnsi="Times New Roman" w:cs="Times New Roman"/>
                <w:color w:val="0D0D0D"/>
                <w:sz w:val="24"/>
                <w:szCs w:val="24"/>
              </w:rPr>
              <w:t xml:space="preserve">, M., </w:t>
            </w:r>
            <w:proofErr w:type="spellStart"/>
            <w:r w:rsidRPr="00CC0598">
              <w:rPr>
                <w:rFonts w:ascii="Times New Roman" w:hAnsi="Times New Roman" w:cs="Times New Roman"/>
                <w:color w:val="0D0D0D"/>
                <w:sz w:val="24"/>
                <w:szCs w:val="24"/>
              </w:rPr>
              <w:t>Veberic</w:t>
            </w:r>
            <w:proofErr w:type="spellEnd"/>
            <w:r w:rsidRPr="00CC0598">
              <w:rPr>
                <w:rFonts w:ascii="Times New Roman" w:hAnsi="Times New Roman" w:cs="Times New Roman"/>
                <w:color w:val="0D0D0D"/>
                <w:sz w:val="24"/>
                <w:szCs w:val="24"/>
              </w:rPr>
              <w:t xml:space="preserve">, R., Colaric, M. 2006. </w:t>
            </w:r>
            <w:proofErr w:type="spellStart"/>
            <w:r w:rsidRPr="00CC0598">
              <w:rPr>
                <w:rFonts w:ascii="Times New Roman" w:hAnsi="Times New Roman" w:cs="Times New Roman"/>
                <w:color w:val="0D0D0D"/>
                <w:sz w:val="24"/>
                <w:szCs w:val="24"/>
              </w:rPr>
              <w:t>Traditinalwalnut</w:t>
            </w:r>
            <w:proofErr w:type="spellEnd"/>
            <w:r w:rsidRPr="00CC0598">
              <w:rPr>
                <w:rFonts w:ascii="Times New Roman" w:hAnsi="Times New Roman" w:cs="Times New Roman"/>
                <w:color w:val="0D0D0D"/>
                <w:sz w:val="24"/>
                <w:szCs w:val="24"/>
              </w:rPr>
              <w:t xml:space="preserve"> </w:t>
            </w:r>
            <w:proofErr w:type="spellStart"/>
            <w:r w:rsidRPr="00CC0598">
              <w:rPr>
                <w:rFonts w:ascii="Times New Roman" w:hAnsi="Times New Roman" w:cs="Times New Roman"/>
                <w:color w:val="0D0D0D"/>
                <w:sz w:val="24"/>
                <w:szCs w:val="24"/>
              </w:rPr>
              <w:t>ligueur</w:t>
            </w:r>
            <w:proofErr w:type="spellEnd"/>
            <w:r w:rsidRPr="00CC0598">
              <w:rPr>
                <w:rFonts w:ascii="Times New Roman" w:hAnsi="Times New Roman" w:cs="Times New Roman"/>
                <w:color w:val="0D0D0D"/>
                <w:sz w:val="24"/>
                <w:szCs w:val="24"/>
              </w:rPr>
              <w:t xml:space="preserve">-cocktail of phenolics. Food </w:t>
            </w:r>
            <w:r w:rsidR="002A5772">
              <w:rPr>
                <w:rFonts w:ascii="Times New Roman" w:hAnsi="Times New Roman" w:cs="Times New Roman"/>
                <w:color w:val="0D0D0D"/>
                <w:sz w:val="24"/>
                <w:szCs w:val="24"/>
              </w:rPr>
              <w:t>C</w:t>
            </w:r>
            <w:r w:rsidR="002A5772" w:rsidRPr="00CC0598">
              <w:rPr>
                <w:rFonts w:ascii="Times New Roman" w:hAnsi="Times New Roman" w:cs="Times New Roman"/>
                <w:color w:val="0D0D0D"/>
                <w:sz w:val="24"/>
                <w:szCs w:val="24"/>
              </w:rPr>
              <w:t>hemistry</w:t>
            </w:r>
            <w:r w:rsidRPr="00CC0598">
              <w:rPr>
                <w:rFonts w:ascii="Times New Roman" w:hAnsi="Times New Roman" w:cs="Times New Roman"/>
                <w:color w:val="0D0D0D"/>
                <w:sz w:val="24"/>
                <w:szCs w:val="24"/>
              </w:rPr>
              <w:t>, 95(4), 627-631</w:t>
            </w:r>
          </w:p>
          <w:p w14:paraId="73BAE5C8" w14:textId="77777777" w:rsidR="00683EBC" w:rsidRPr="00CC0598" w:rsidRDefault="00683EBC" w:rsidP="002A5772">
            <w:pPr>
              <w:spacing w:line="360" w:lineRule="auto"/>
              <w:jc w:val="both"/>
              <w:rPr>
                <w:rFonts w:ascii="Times New Roman" w:hAnsi="Times New Roman" w:cs="B Lotus"/>
                <w:sz w:val="24"/>
                <w:szCs w:val="28"/>
              </w:rPr>
            </w:pPr>
            <w:r w:rsidRPr="00CC0598">
              <w:rPr>
                <w:rFonts w:ascii="Times New Roman" w:hAnsi="Times New Roman" w:cs="B Lotus"/>
                <w:sz w:val="24"/>
                <w:szCs w:val="28"/>
              </w:rPr>
              <w:t xml:space="preserve">Thanaa, Sh., Mahmoud, M., </w:t>
            </w:r>
            <w:proofErr w:type="spellStart"/>
            <w:r w:rsidRPr="00CC0598">
              <w:rPr>
                <w:rFonts w:ascii="Times New Roman" w:hAnsi="Times New Roman" w:cs="B Lotus"/>
                <w:sz w:val="24"/>
                <w:szCs w:val="28"/>
              </w:rPr>
              <w:t>Enaam</w:t>
            </w:r>
            <w:proofErr w:type="spellEnd"/>
            <w:r w:rsidRPr="00CC0598">
              <w:rPr>
                <w:rFonts w:ascii="Times New Roman" w:hAnsi="Times New Roman" w:cs="B Lotus"/>
                <w:sz w:val="24"/>
                <w:szCs w:val="28"/>
              </w:rPr>
              <w:t xml:space="preserve">, Sh., Mohamed, A., </w:t>
            </w:r>
            <w:r w:rsidR="002A5772">
              <w:rPr>
                <w:rFonts w:ascii="Times New Roman" w:hAnsi="Times New Roman" w:cs="B Lotus"/>
                <w:sz w:val="24"/>
                <w:szCs w:val="28"/>
              </w:rPr>
              <w:t>and</w:t>
            </w:r>
            <w:r w:rsidR="002A5772" w:rsidRPr="00CC0598">
              <w:rPr>
                <w:rFonts w:ascii="Times New Roman" w:hAnsi="Times New Roman" w:cs="B Lotus"/>
                <w:sz w:val="24"/>
                <w:szCs w:val="28"/>
              </w:rPr>
              <w:t xml:space="preserve"> </w:t>
            </w:r>
            <w:r w:rsidRPr="00CC0598">
              <w:rPr>
                <w:rFonts w:ascii="Times New Roman" w:hAnsi="Times New Roman" w:cs="B Lotus"/>
                <w:sz w:val="24"/>
                <w:szCs w:val="28"/>
              </w:rPr>
              <w:t>El-</w:t>
            </w:r>
            <w:proofErr w:type="spellStart"/>
            <w:r w:rsidRPr="00CC0598">
              <w:rPr>
                <w:rFonts w:ascii="Times New Roman" w:hAnsi="Times New Roman" w:cs="B Lotus"/>
                <w:sz w:val="24"/>
                <w:szCs w:val="28"/>
              </w:rPr>
              <w:t>Sharony</w:t>
            </w:r>
            <w:proofErr w:type="spellEnd"/>
            <w:r w:rsidRPr="00CC0598">
              <w:rPr>
                <w:rFonts w:ascii="Times New Roman" w:hAnsi="Times New Roman" w:cs="B Lotus"/>
                <w:sz w:val="24"/>
                <w:szCs w:val="28"/>
              </w:rPr>
              <w:t>, T.F.</w:t>
            </w:r>
            <w:r w:rsidR="00B42F03" w:rsidRPr="00CC0598">
              <w:rPr>
                <w:rFonts w:ascii="Times New Roman" w:hAnsi="Times New Roman" w:cs="B Lotus" w:hint="cs"/>
                <w:sz w:val="24"/>
                <w:szCs w:val="28"/>
                <w:rtl/>
              </w:rPr>
              <w:t xml:space="preserve"> </w:t>
            </w:r>
            <w:r w:rsidRPr="00CC0598">
              <w:rPr>
                <w:rFonts w:ascii="Times New Roman" w:hAnsi="Times New Roman" w:cs="B Lotus"/>
                <w:sz w:val="24"/>
                <w:szCs w:val="28"/>
              </w:rPr>
              <w:t>2017. Influence of foliar application with potassium and magnesium on growth, yield and oil quality of “</w:t>
            </w:r>
            <w:proofErr w:type="spellStart"/>
            <w:r w:rsidRPr="00CC0598">
              <w:rPr>
                <w:rFonts w:ascii="Times New Roman" w:hAnsi="Times New Roman" w:cs="B Lotus"/>
                <w:sz w:val="24"/>
                <w:szCs w:val="28"/>
              </w:rPr>
              <w:t>Koroneiki</w:t>
            </w:r>
            <w:proofErr w:type="spellEnd"/>
            <w:r w:rsidRPr="00CC0598">
              <w:rPr>
                <w:rFonts w:ascii="Times New Roman" w:hAnsi="Times New Roman" w:cs="B Lotus"/>
                <w:sz w:val="24"/>
                <w:szCs w:val="28"/>
              </w:rPr>
              <w:t>” olive trees. American Journal of Food Technology, 12, 209-220</w:t>
            </w:r>
          </w:p>
          <w:p w14:paraId="640E304D" w14:textId="77777777" w:rsidR="00683EBC" w:rsidRPr="00CC0598" w:rsidRDefault="00683EBC" w:rsidP="002A5772">
            <w:pPr>
              <w:spacing w:line="360" w:lineRule="auto"/>
              <w:jc w:val="both"/>
              <w:rPr>
                <w:rFonts w:ascii="Times New Roman" w:hAnsi="Times New Roman" w:cs="B Lotus"/>
                <w:sz w:val="24"/>
                <w:szCs w:val="28"/>
              </w:rPr>
            </w:pPr>
            <w:r w:rsidRPr="00CC0598">
              <w:rPr>
                <w:rFonts w:ascii="Times New Roman" w:hAnsi="Times New Roman" w:cs="B Lotus"/>
                <w:sz w:val="24"/>
                <w:szCs w:val="28"/>
              </w:rPr>
              <w:t xml:space="preserve">Torre, S., Fjeld, T. </w:t>
            </w:r>
            <w:r w:rsidR="002A5772">
              <w:rPr>
                <w:rFonts w:ascii="Times New Roman" w:hAnsi="Times New Roman" w:cs="B Lotus"/>
                <w:sz w:val="24"/>
                <w:szCs w:val="28"/>
              </w:rPr>
              <w:t>and</w:t>
            </w:r>
            <w:r w:rsidR="002A5772" w:rsidRPr="00CC0598">
              <w:rPr>
                <w:rFonts w:ascii="Times New Roman" w:hAnsi="Times New Roman" w:cs="B Lotus"/>
                <w:sz w:val="24"/>
                <w:szCs w:val="28"/>
              </w:rPr>
              <w:t xml:space="preserve"> </w:t>
            </w:r>
            <w:proofErr w:type="spellStart"/>
            <w:r w:rsidRPr="00CC0598">
              <w:rPr>
                <w:rFonts w:ascii="Times New Roman" w:hAnsi="Times New Roman" w:cs="B Lotus"/>
                <w:sz w:val="24"/>
                <w:szCs w:val="28"/>
              </w:rPr>
              <w:t>Gislerod</w:t>
            </w:r>
            <w:proofErr w:type="spellEnd"/>
            <w:r w:rsidRPr="00CC0598">
              <w:rPr>
                <w:rFonts w:ascii="Times New Roman" w:hAnsi="Times New Roman" w:cs="B Lotus"/>
                <w:sz w:val="24"/>
                <w:szCs w:val="28"/>
              </w:rPr>
              <w:t xml:space="preserve">, H. R. 2001. Effect of air humidity and K/Ca ratio in the nutrient supply on growth and postharvest characteristics of cut roses. Scientia </w:t>
            </w:r>
            <w:proofErr w:type="spellStart"/>
            <w:r w:rsidRPr="00CC0598">
              <w:rPr>
                <w:rFonts w:ascii="Times New Roman" w:hAnsi="Times New Roman" w:cs="B Lotus"/>
                <w:sz w:val="24"/>
                <w:szCs w:val="28"/>
              </w:rPr>
              <w:t>Horticulturae</w:t>
            </w:r>
            <w:proofErr w:type="spellEnd"/>
            <w:r w:rsidRPr="00CC0598">
              <w:rPr>
                <w:rFonts w:ascii="Times New Roman" w:hAnsi="Times New Roman" w:cs="B Lotus"/>
                <w:sz w:val="24"/>
                <w:szCs w:val="28"/>
              </w:rPr>
              <w:t>, 90, 291-304</w:t>
            </w:r>
            <w:r w:rsidR="00CC1EBB" w:rsidRPr="00CC0598">
              <w:rPr>
                <w:rFonts w:ascii="Times New Roman" w:hAnsi="Times New Roman" w:cs="B Lotus"/>
                <w:sz w:val="24"/>
                <w:szCs w:val="28"/>
              </w:rPr>
              <w:t>.</w:t>
            </w:r>
          </w:p>
          <w:p w14:paraId="0F5FE38D" w14:textId="77777777" w:rsidR="00CC1EBB" w:rsidRPr="00CC0598" w:rsidRDefault="00CC1EBB" w:rsidP="002A5772">
            <w:pPr>
              <w:rPr>
                <w:rFonts w:ascii="Times New Roman" w:hAnsi="Times New Roman" w:cs="Times New Roman"/>
                <w:sz w:val="24"/>
                <w:szCs w:val="24"/>
              </w:rPr>
            </w:pPr>
            <w:bookmarkStart w:id="122" w:name="_Hlk112357295"/>
            <w:r w:rsidRPr="00CC0598">
              <w:rPr>
                <w:rFonts w:ascii="Times New Roman" w:hAnsi="Times New Roman" w:cs="Times New Roman"/>
                <w:sz w:val="24"/>
                <w:szCs w:val="24"/>
              </w:rPr>
              <w:t>Theobald, H. E. 2005. Dietary calcium and health. Nutrition Bulletin, 30(3), 237-277.</w:t>
            </w:r>
            <w:bookmarkEnd w:id="122"/>
          </w:p>
          <w:p w14:paraId="6CA94913" w14:textId="77777777" w:rsidR="007A3517" w:rsidRPr="00CC0598" w:rsidRDefault="007A3517" w:rsidP="002A5772">
            <w:pPr>
              <w:rPr>
                <w:rFonts w:ascii="Times New Roman" w:hAnsi="Times New Roman" w:cs="Times New Roman"/>
                <w:sz w:val="24"/>
                <w:szCs w:val="24"/>
              </w:rPr>
            </w:pPr>
            <w:r w:rsidRPr="00CC0598">
              <w:rPr>
                <w:rFonts w:ascii="Times New Roman" w:hAnsi="Times New Roman" w:cs="Times New Roman"/>
                <w:sz w:val="24"/>
                <w:szCs w:val="24"/>
              </w:rPr>
              <w:t>Wang, Q., Liao, Y., Zhao, W., Yi, T., Jiang, Y., Zhu, G., and Rui, Y. 2024. Potassium-based nanomaterials significantly enhance nutrient utilization efficiency and promote high crop yields. Environmental Science: Nano.</w:t>
            </w:r>
          </w:p>
          <w:p w14:paraId="3565483A" w14:textId="77777777" w:rsidR="00CE54DC" w:rsidRPr="00CC0598" w:rsidRDefault="00CE54DC" w:rsidP="002A5772">
            <w:pPr>
              <w:rPr>
                <w:rFonts w:ascii="Times New Roman" w:hAnsi="Times New Roman" w:cs="Times New Roman"/>
                <w:sz w:val="24"/>
                <w:szCs w:val="24"/>
              </w:rPr>
            </w:pPr>
            <w:r w:rsidRPr="00CC0598">
              <w:rPr>
                <w:rFonts w:ascii="Times New Roman" w:hAnsi="Times New Roman" w:cs="Times New Roman"/>
                <w:sz w:val="24"/>
                <w:szCs w:val="24"/>
              </w:rPr>
              <w:t>Weaver, C. M. 2013. Potassium and health</w:t>
            </w:r>
            <w:r w:rsidR="00B42F03" w:rsidRPr="00CC0598">
              <w:rPr>
                <w:rFonts w:ascii="Times New Roman" w:hAnsi="Times New Roman" w:cs="Times New Roman"/>
                <w:sz w:val="24"/>
                <w:szCs w:val="24"/>
              </w:rPr>
              <w:t>.</w:t>
            </w:r>
            <w:r w:rsidR="00B42F03" w:rsidRPr="00CC0598">
              <w:rPr>
                <w:rFonts w:ascii="Times New Roman" w:hAnsi="Times New Roman" w:cs="Times New Roman" w:hint="cs"/>
                <w:sz w:val="24"/>
                <w:szCs w:val="24"/>
                <w:rtl/>
              </w:rPr>
              <w:t xml:space="preserve"> </w:t>
            </w:r>
            <w:r w:rsidRPr="00CC0598">
              <w:rPr>
                <w:rFonts w:ascii="Times New Roman" w:hAnsi="Times New Roman" w:cs="Times New Roman"/>
                <w:sz w:val="24"/>
                <w:szCs w:val="24"/>
              </w:rPr>
              <w:t>Advances in Nutrition</w:t>
            </w:r>
            <w:r w:rsidR="00B42F03" w:rsidRPr="00CC0598">
              <w:rPr>
                <w:rFonts w:ascii="Times New Roman" w:hAnsi="Times New Roman" w:cs="Times New Roman"/>
                <w:sz w:val="24"/>
                <w:szCs w:val="24"/>
              </w:rPr>
              <w:t>,</w:t>
            </w:r>
            <w:r w:rsidR="00B42F03" w:rsidRPr="00CC0598">
              <w:rPr>
                <w:rFonts w:ascii="Times New Roman" w:hAnsi="Times New Roman" w:cs="Times New Roman" w:hint="cs"/>
                <w:sz w:val="24"/>
                <w:szCs w:val="24"/>
                <w:rtl/>
              </w:rPr>
              <w:t xml:space="preserve"> </w:t>
            </w:r>
            <w:r w:rsidRPr="00CC0598">
              <w:rPr>
                <w:rFonts w:ascii="Times New Roman" w:hAnsi="Times New Roman" w:cs="Times New Roman"/>
                <w:sz w:val="24"/>
                <w:szCs w:val="24"/>
              </w:rPr>
              <w:t>4(3), 368S-377S.</w:t>
            </w:r>
          </w:p>
          <w:p w14:paraId="0990A952" w14:textId="77777777" w:rsidR="00F51C96" w:rsidRPr="0050397B" w:rsidRDefault="00F51C96" w:rsidP="00F51C96">
            <w:pPr>
              <w:pStyle w:val="Caption"/>
              <w:bidi w:val="0"/>
              <w:spacing w:before="240" w:line="240" w:lineRule="auto"/>
              <w:ind w:firstLine="0"/>
              <w:jc w:val="both"/>
              <w:rPr>
                <w:rFonts w:cs="Times New Roman"/>
                <w:szCs w:val="24"/>
                <w:shd w:val="clear" w:color="auto" w:fill="FFFFFF"/>
              </w:rPr>
            </w:pPr>
            <w:r w:rsidRPr="0050397B">
              <w:rPr>
                <w:rFonts w:cs="Times New Roman"/>
                <w:szCs w:val="24"/>
                <w:shd w:val="clear" w:color="auto" w:fill="FFFFFF"/>
              </w:rPr>
              <w:t xml:space="preserve">Wilkinson, J. (Ed.). 2005. Nut grower's guide: the complete handbook for producers and hobbyists. </w:t>
            </w:r>
            <w:proofErr w:type="spellStart"/>
            <w:r w:rsidRPr="0050397B">
              <w:rPr>
                <w:rFonts w:cs="Times New Roman"/>
                <w:szCs w:val="24"/>
                <w:shd w:val="clear" w:color="auto" w:fill="FFFFFF"/>
              </w:rPr>
              <w:t>Landlinks</w:t>
            </w:r>
            <w:proofErr w:type="spellEnd"/>
            <w:r w:rsidRPr="0050397B">
              <w:rPr>
                <w:rFonts w:cs="Times New Roman"/>
                <w:szCs w:val="24"/>
                <w:shd w:val="clear" w:color="auto" w:fill="FFFFFF"/>
              </w:rPr>
              <w:t xml:space="preserve"> Press.</w:t>
            </w:r>
          </w:p>
          <w:p w14:paraId="0DBC76E0" w14:textId="77777777" w:rsidR="00F27292" w:rsidRPr="00CC0598" w:rsidRDefault="00F27292" w:rsidP="002A5772">
            <w:pPr>
              <w:rPr>
                <w:rFonts w:ascii="Times New Roman" w:hAnsi="Times New Roman" w:cs="Times New Roman"/>
                <w:sz w:val="24"/>
                <w:szCs w:val="24"/>
              </w:rPr>
            </w:pPr>
            <w:bookmarkStart w:id="123" w:name="_Hlk112357046"/>
            <w:r w:rsidRPr="00CC0598">
              <w:rPr>
                <w:rFonts w:ascii="Times New Roman" w:hAnsi="Times New Roman" w:cs="Times New Roman"/>
                <w:sz w:val="24"/>
                <w:szCs w:val="24"/>
              </w:rPr>
              <w:t>Yu, J.</w:t>
            </w:r>
            <w:proofErr w:type="gramStart"/>
            <w:r w:rsidRPr="00CC0598">
              <w:rPr>
                <w:rFonts w:ascii="Times New Roman" w:hAnsi="Times New Roman" w:cs="Times New Roman"/>
                <w:sz w:val="24"/>
                <w:szCs w:val="24"/>
              </w:rPr>
              <w:t>,</w:t>
            </w:r>
            <w:r w:rsidR="00B42F03" w:rsidRPr="00CC0598">
              <w:rPr>
                <w:rFonts w:ascii="Times New Roman" w:hAnsi="Times New Roman" w:cs="Times New Roman" w:hint="cs"/>
                <w:sz w:val="24"/>
                <w:szCs w:val="24"/>
                <w:rtl/>
              </w:rPr>
              <w:t xml:space="preserve"> </w:t>
            </w:r>
            <w:r w:rsidRPr="00CC0598">
              <w:rPr>
                <w:rFonts w:ascii="Times New Roman" w:hAnsi="Times New Roman" w:cs="Times New Roman"/>
                <w:sz w:val="24"/>
                <w:szCs w:val="24"/>
              </w:rPr>
              <w:t xml:space="preserve"> Zhu</w:t>
            </w:r>
            <w:proofErr w:type="gramEnd"/>
            <w:r w:rsidRPr="00CC0598">
              <w:rPr>
                <w:rFonts w:ascii="Times New Roman" w:hAnsi="Times New Roman" w:cs="Times New Roman"/>
                <w:sz w:val="24"/>
                <w:szCs w:val="24"/>
              </w:rPr>
              <w:t>, M., Bai, M., Xu, Y., Fan, S., and Yang, G. 2020. Effect of calcium on relieving berry cracking in grape (</w:t>
            </w:r>
            <w:r w:rsidRPr="00CC0598">
              <w:rPr>
                <w:rFonts w:ascii="Times New Roman" w:hAnsi="Times New Roman" w:cs="Times New Roman"/>
                <w:i/>
                <w:iCs/>
                <w:sz w:val="24"/>
                <w:szCs w:val="24"/>
              </w:rPr>
              <w:t>Vitis vinifera</w:t>
            </w:r>
            <w:r w:rsidRPr="00CC0598">
              <w:rPr>
                <w:rFonts w:ascii="Times New Roman" w:hAnsi="Times New Roman" w:cs="Times New Roman"/>
                <w:sz w:val="24"/>
                <w:szCs w:val="24"/>
              </w:rPr>
              <w:t xml:space="preserve"> </w:t>
            </w:r>
            <w:proofErr w:type="gramStart"/>
            <w:r w:rsidRPr="00CC0598">
              <w:rPr>
                <w:rFonts w:ascii="Times New Roman" w:hAnsi="Times New Roman" w:cs="Times New Roman"/>
                <w:sz w:val="24"/>
                <w:szCs w:val="24"/>
              </w:rPr>
              <w:t>L.)‘</w:t>
            </w:r>
            <w:proofErr w:type="spellStart"/>
            <w:proofErr w:type="gramEnd"/>
            <w:r w:rsidRPr="00CC0598">
              <w:rPr>
                <w:rFonts w:ascii="Times New Roman" w:hAnsi="Times New Roman" w:cs="Times New Roman"/>
                <w:sz w:val="24"/>
                <w:szCs w:val="24"/>
              </w:rPr>
              <w:t>Xiangfei</w:t>
            </w:r>
            <w:proofErr w:type="spellEnd"/>
            <w:r w:rsidRPr="00CC0598">
              <w:rPr>
                <w:rFonts w:ascii="Times New Roman" w:hAnsi="Times New Roman" w:cs="Times New Roman"/>
                <w:sz w:val="24"/>
                <w:szCs w:val="24"/>
              </w:rPr>
              <w:t xml:space="preserve">’. </w:t>
            </w:r>
            <w:proofErr w:type="spellStart"/>
            <w:r w:rsidRPr="00CC0598">
              <w:rPr>
                <w:rFonts w:ascii="Times New Roman" w:hAnsi="Times New Roman" w:cs="Times New Roman"/>
                <w:sz w:val="24"/>
                <w:szCs w:val="24"/>
              </w:rPr>
              <w:t>PeerJ</w:t>
            </w:r>
            <w:proofErr w:type="spellEnd"/>
            <w:r w:rsidRPr="00CC0598">
              <w:rPr>
                <w:rFonts w:ascii="Times New Roman" w:hAnsi="Times New Roman" w:cs="Times New Roman"/>
                <w:sz w:val="24"/>
                <w:szCs w:val="24"/>
              </w:rPr>
              <w:t>, 8, e9896.</w:t>
            </w:r>
            <w:r w:rsidRPr="00CC0598">
              <w:rPr>
                <w:rFonts w:ascii="Times New Roman" w:hAnsi="Times New Roman" w:cs="Times New Roman"/>
                <w:sz w:val="24"/>
                <w:szCs w:val="24"/>
                <w:rtl/>
              </w:rPr>
              <w:t>‏</w:t>
            </w:r>
            <w:bookmarkEnd w:id="123"/>
          </w:p>
          <w:p w14:paraId="122918D0" w14:textId="77777777" w:rsidR="001426CA" w:rsidRPr="00CC0598" w:rsidRDefault="001426CA" w:rsidP="00242ADE">
            <w:pPr>
              <w:spacing w:line="360" w:lineRule="auto"/>
              <w:jc w:val="both"/>
              <w:rPr>
                <w:rFonts w:ascii="Times New Roman" w:hAnsi="Times New Roman" w:cs="B Lotus"/>
                <w:sz w:val="24"/>
                <w:szCs w:val="28"/>
              </w:rPr>
            </w:pPr>
            <w:proofErr w:type="spellStart"/>
            <w:r w:rsidRPr="00CC0598">
              <w:rPr>
                <w:rFonts w:ascii="Times New Roman" w:hAnsi="Times New Roman" w:cs="B Lotus"/>
                <w:sz w:val="24"/>
                <w:szCs w:val="28"/>
              </w:rPr>
              <w:t>Zareei</w:t>
            </w:r>
            <w:proofErr w:type="spellEnd"/>
            <w:r w:rsidRPr="00CC0598">
              <w:rPr>
                <w:rFonts w:ascii="Times New Roman" w:hAnsi="Times New Roman" w:cs="B Lotus"/>
                <w:sz w:val="24"/>
                <w:szCs w:val="28"/>
              </w:rPr>
              <w:t>, E., Ghaderi, N and Javadi, T. 2013. Effect of potassium sulfate foliar spraying on berry and cluster weight, p</w:t>
            </w:r>
            <w:r w:rsidR="00D77B60">
              <w:rPr>
                <w:rFonts w:ascii="Times New Roman" w:hAnsi="Times New Roman" w:cs="B Lotus"/>
                <w:sz w:val="24"/>
                <w:szCs w:val="28"/>
              </w:rPr>
              <w:t>H</w:t>
            </w:r>
            <w:r w:rsidRPr="00CC0598">
              <w:rPr>
                <w:rFonts w:ascii="Times New Roman" w:hAnsi="Times New Roman" w:cs="B Lotus"/>
                <w:sz w:val="24"/>
                <w:szCs w:val="28"/>
              </w:rPr>
              <w:t>, total phenol and vit. C content of grape (</w:t>
            </w:r>
            <w:r w:rsidRPr="00CC0598">
              <w:rPr>
                <w:rFonts w:ascii="Times New Roman" w:hAnsi="Times New Roman" w:cs="B Lotus"/>
                <w:i/>
                <w:iCs/>
                <w:sz w:val="24"/>
                <w:szCs w:val="28"/>
              </w:rPr>
              <w:t>Vitis vinifera</w:t>
            </w:r>
            <w:r w:rsidRPr="00CC0598">
              <w:rPr>
                <w:rFonts w:ascii="Times New Roman" w:hAnsi="Times New Roman" w:cs="B Lotus"/>
                <w:sz w:val="24"/>
                <w:szCs w:val="28"/>
              </w:rPr>
              <w:t xml:space="preserve"> cv. Rashe). Journal of Food Science. 69: 67-72.</w:t>
            </w:r>
          </w:p>
          <w:p w14:paraId="4DA9A832" w14:textId="77777777" w:rsidR="00683EBC" w:rsidRPr="00CC0598" w:rsidRDefault="00683EBC" w:rsidP="002A5772">
            <w:pPr>
              <w:spacing w:line="360" w:lineRule="auto"/>
              <w:jc w:val="both"/>
              <w:rPr>
                <w:rFonts w:ascii="Times New Roman" w:hAnsi="Times New Roman" w:cs="B Lotus"/>
                <w:sz w:val="24"/>
                <w:szCs w:val="28"/>
              </w:rPr>
            </w:pPr>
            <w:r w:rsidRPr="00CC0598">
              <w:rPr>
                <w:rFonts w:ascii="Times New Roman" w:hAnsi="Times New Roman" w:cs="B Lotus"/>
                <w:sz w:val="24"/>
                <w:szCs w:val="28"/>
              </w:rPr>
              <w:t xml:space="preserve">Zhao, D., Oosterhuis, D.M. </w:t>
            </w:r>
            <w:r w:rsidR="002A5772">
              <w:rPr>
                <w:rFonts w:ascii="Times New Roman" w:hAnsi="Times New Roman" w:cs="B Lotus"/>
                <w:sz w:val="24"/>
                <w:szCs w:val="28"/>
              </w:rPr>
              <w:t>and</w:t>
            </w:r>
            <w:r w:rsidR="002A5772" w:rsidRPr="00CC0598">
              <w:rPr>
                <w:rFonts w:ascii="Times New Roman" w:hAnsi="Times New Roman" w:cs="B Lotus"/>
                <w:sz w:val="24"/>
                <w:szCs w:val="28"/>
              </w:rPr>
              <w:t xml:space="preserve"> </w:t>
            </w:r>
            <w:r w:rsidRPr="00CC0598">
              <w:rPr>
                <w:rFonts w:ascii="Times New Roman" w:hAnsi="Times New Roman" w:cs="B Lotus"/>
                <w:sz w:val="24"/>
                <w:szCs w:val="28"/>
              </w:rPr>
              <w:t xml:space="preserve">Bednarz, C.W. 2001. Influence of potassium deficiency on photosynthesis, chlorophyll content, and chloroplast ultrastructure of cotton plants. </w:t>
            </w:r>
            <w:proofErr w:type="spellStart"/>
            <w:r w:rsidRPr="00CC0598">
              <w:rPr>
                <w:rFonts w:ascii="Times New Roman" w:hAnsi="Times New Roman" w:cs="B Lotus"/>
                <w:sz w:val="24"/>
                <w:szCs w:val="28"/>
              </w:rPr>
              <w:t>Photosynthetica</w:t>
            </w:r>
            <w:proofErr w:type="spellEnd"/>
            <w:r w:rsidRPr="00CC0598">
              <w:rPr>
                <w:rFonts w:ascii="Times New Roman" w:hAnsi="Times New Roman" w:cs="B Lotus"/>
                <w:sz w:val="24"/>
                <w:szCs w:val="28"/>
              </w:rPr>
              <w:t>, 39, 103-9</w:t>
            </w:r>
          </w:p>
          <w:p w14:paraId="00A66EB1" w14:textId="77777777" w:rsidR="00683EBC" w:rsidRPr="00CC0598" w:rsidRDefault="00683EBC" w:rsidP="00683EBC">
            <w:pPr>
              <w:spacing w:line="360" w:lineRule="auto"/>
              <w:jc w:val="both"/>
              <w:rPr>
                <w:rFonts w:ascii="Times New Roman" w:hAnsi="Times New Roman" w:cs="B Lotus"/>
                <w:sz w:val="24"/>
                <w:szCs w:val="28"/>
              </w:rPr>
            </w:pPr>
            <w:proofErr w:type="spellStart"/>
            <w:r w:rsidRPr="00CC0598">
              <w:rPr>
                <w:rFonts w:ascii="Times New Roman" w:hAnsi="Times New Roman" w:cs="B Lotus"/>
                <w:sz w:val="24"/>
                <w:szCs w:val="28"/>
              </w:rPr>
              <w:t>Zivdar</w:t>
            </w:r>
            <w:proofErr w:type="spellEnd"/>
            <w:r w:rsidRPr="00CC0598">
              <w:rPr>
                <w:rFonts w:ascii="Times New Roman" w:hAnsi="Times New Roman" w:cs="B Lotus"/>
                <w:sz w:val="24"/>
                <w:szCs w:val="28"/>
              </w:rPr>
              <w:t xml:space="preserve">, Sh. 2015. Investigating the effect of potassium sulfate foliar application on some physiological and biochemical indicators of olive </w:t>
            </w:r>
            <w:r w:rsidRPr="00CC0598">
              <w:rPr>
                <w:rFonts w:ascii="Times New Roman" w:hAnsi="Times New Roman" w:cs="B Lotus"/>
                <w:i/>
                <w:iCs/>
                <w:sz w:val="24"/>
                <w:szCs w:val="28"/>
              </w:rPr>
              <w:t>Olea europaea</w:t>
            </w:r>
            <w:r w:rsidRPr="00CC0598">
              <w:rPr>
                <w:rFonts w:ascii="Times New Roman" w:hAnsi="Times New Roman" w:cs="B Lotus"/>
                <w:sz w:val="24"/>
                <w:szCs w:val="28"/>
              </w:rPr>
              <w:t xml:space="preserve"> L. in the weather conditions of Ahvaz. Master's Thesis in the Field of Horticultural Sciences. Faculty of Agriculture, Shiraz University. </w:t>
            </w:r>
          </w:p>
          <w:p w14:paraId="0BF13EB1" w14:textId="77777777" w:rsidR="00CA243A" w:rsidRPr="00CC0598" w:rsidRDefault="00CA243A" w:rsidP="000D0684">
            <w:pPr>
              <w:pStyle w:val="Heading2"/>
              <w:spacing w:before="90" w:after="90"/>
              <w:rPr>
                <w:rFonts w:cs="B Lotus"/>
                <w:color w:val="000000"/>
                <w:sz w:val="24"/>
              </w:rPr>
            </w:pPr>
          </w:p>
        </w:tc>
      </w:tr>
      <w:tr w:rsidR="00B71900" w:rsidRPr="00CC0598" w14:paraId="464736F3" w14:textId="77777777" w:rsidTr="007A3517">
        <w:tblPrEx>
          <w:tblCellSpacing w:w="0" w:type="dxa"/>
          <w:tblCellMar>
            <w:top w:w="30" w:type="dxa"/>
            <w:left w:w="30" w:type="dxa"/>
            <w:bottom w:w="30" w:type="dxa"/>
            <w:right w:w="30" w:type="dxa"/>
          </w:tblCellMar>
        </w:tblPrEx>
        <w:trPr>
          <w:gridAfter w:val="1"/>
          <w:wAfter w:w="964" w:type="pct"/>
          <w:tblCellSpacing w:w="0" w:type="dxa"/>
        </w:trPr>
        <w:tc>
          <w:tcPr>
            <w:tcW w:w="3997" w:type="pct"/>
          </w:tcPr>
          <w:p w14:paraId="07AE56DE" w14:textId="77777777" w:rsidR="00CA243A" w:rsidRPr="00CC0598" w:rsidRDefault="00CA243A" w:rsidP="000D0684">
            <w:pPr>
              <w:rPr>
                <w:rFonts w:ascii="Times New Roman" w:hAnsi="Times New Roman" w:cs="B Lotus"/>
                <w:color w:val="000000"/>
                <w:sz w:val="24"/>
              </w:rPr>
            </w:pPr>
          </w:p>
        </w:tc>
      </w:tr>
    </w:tbl>
    <w:p w14:paraId="3513D9E0" w14:textId="77777777" w:rsidR="00CA243A" w:rsidRPr="00CC0598" w:rsidRDefault="00CA243A" w:rsidP="00CA243A">
      <w:pPr>
        <w:pStyle w:val="Heading2"/>
        <w:spacing w:after="225"/>
        <w:rPr>
          <w:rFonts w:cs="B Lotus"/>
          <w:color w:val="000000"/>
          <w:sz w:val="24"/>
          <w:szCs w:val="24"/>
        </w:rPr>
      </w:pPr>
    </w:p>
    <w:p w14:paraId="559A38CC" w14:textId="77777777" w:rsidR="00CA243A" w:rsidRDefault="00CA243A" w:rsidP="00CA243A">
      <w:pPr>
        <w:pStyle w:val="Heading2"/>
        <w:spacing w:after="225"/>
        <w:rPr>
          <w:rFonts w:cs="B Lotus"/>
          <w:color w:val="000000"/>
          <w:sz w:val="24"/>
          <w:szCs w:val="24"/>
          <w:rtl/>
          <w:lang w:bidi="fa-IR"/>
        </w:rPr>
      </w:pPr>
    </w:p>
    <w:p w14:paraId="4D459312" w14:textId="165C966D" w:rsidR="00CA243A" w:rsidRPr="00CC0598" w:rsidRDefault="00CB7F38" w:rsidP="00CB7F38">
      <w:pPr>
        <w:pStyle w:val="Heading2"/>
        <w:spacing w:after="225"/>
        <w:rPr>
          <w:rFonts w:cs="B Lotus"/>
          <w:color w:val="000000"/>
          <w:sz w:val="24"/>
          <w:szCs w:val="24"/>
          <w:lang w:bidi="fa-IR"/>
        </w:rPr>
      </w:pPr>
      <w:r>
        <w:rPr>
          <w:rFonts w:cs="B Lotus"/>
          <w:color w:val="000000"/>
          <w:sz w:val="24"/>
          <w:szCs w:val="24"/>
          <w:lang w:bidi="fa-IR"/>
        </w:rPr>
        <w:lastRenderedPageBreak/>
        <w:br w:type="page"/>
      </w:r>
    </w:p>
    <w:p w14:paraId="0127EC30" w14:textId="77777777" w:rsidR="00AE2AE2" w:rsidRPr="00CC0598" w:rsidRDefault="00AE2AE2" w:rsidP="00AE2AE2">
      <w:pPr>
        <w:spacing w:line="360" w:lineRule="auto"/>
        <w:jc w:val="center"/>
        <w:rPr>
          <w:rFonts w:ascii="Times New Roman" w:hAnsi="Times New Roman" w:cs="B Lotus"/>
          <w:color w:val="000000"/>
          <w:sz w:val="24"/>
        </w:rPr>
      </w:pPr>
      <w:proofErr w:type="spellStart"/>
      <w:r w:rsidRPr="00CC0598">
        <w:rPr>
          <w:rFonts w:ascii="Times New Roman" w:eastAsia="Times New Roman" w:hAnsi="Times New Roman" w:cs="B Lotus"/>
          <w:b/>
          <w:bCs/>
          <w:color w:val="000000"/>
          <w:sz w:val="28"/>
          <w:szCs w:val="32"/>
          <w:lang w:eastAsia="en-GB" w:bidi="fa-IR"/>
        </w:rPr>
        <w:lastRenderedPageBreak/>
        <w:t>Evaluatiing</w:t>
      </w:r>
      <w:proofErr w:type="spellEnd"/>
      <w:r w:rsidRPr="00CC0598">
        <w:rPr>
          <w:rFonts w:ascii="Times New Roman" w:eastAsia="Times New Roman" w:hAnsi="Times New Roman" w:cs="B Lotus"/>
          <w:b/>
          <w:bCs/>
          <w:color w:val="000000"/>
          <w:sz w:val="28"/>
          <w:szCs w:val="32"/>
          <w:lang w:eastAsia="en-GB" w:bidi="fa-IR"/>
        </w:rPr>
        <w:t xml:space="preserve"> the effect of some thiosulfate-based chemicals on improving pomological traits and yield of Chandler walnut cultivar at the climatic conditions of </w:t>
      </w:r>
      <w:proofErr w:type="spellStart"/>
      <w:r w:rsidRPr="00CC0598">
        <w:rPr>
          <w:rFonts w:ascii="Times New Roman" w:eastAsia="Times New Roman" w:hAnsi="Times New Roman" w:cs="B Lotus"/>
          <w:b/>
          <w:bCs/>
          <w:color w:val="000000"/>
          <w:sz w:val="28"/>
          <w:szCs w:val="32"/>
          <w:lang w:eastAsia="en-GB" w:bidi="fa-IR"/>
        </w:rPr>
        <w:t>Khormadareh</w:t>
      </w:r>
      <w:proofErr w:type="spellEnd"/>
      <w:r w:rsidRPr="00CC0598">
        <w:rPr>
          <w:rFonts w:ascii="Times New Roman" w:eastAsia="Times New Roman" w:hAnsi="Times New Roman" w:cs="B Lotus"/>
          <w:b/>
          <w:bCs/>
          <w:color w:val="000000"/>
          <w:sz w:val="28"/>
          <w:szCs w:val="32"/>
          <w:lang w:eastAsia="en-GB" w:bidi="fa-IR"/>
        </w:rPr>
        <w:t xml:space="preserve"> (Zanjan province)</w:t>
      </w:r>
    </w:p>
    <w:p w14:paraId="739CAE53" w14:textId="77777777" w:rsidR="00CA243A" w:rsidRPr="00CC0598" w:rsidRDefault="00CA243A" w:rsidP="00AE2AE2">
      <w:pPr>
        <w:spacing w:line="360" w:lineRule="auto"/>
        <w:rPr>
          <w:rFonts w:ascii="Times New Roman" w:hAnsi="Times New Roman" w:cs="Times New Roman"/>
          <w:b/>
          <w:bCs/>
          <w:color w:val="000000"/>
          <w:sz w:val="24"/>
          <w:szCs w:val="28"/>
          <w:lang w:bidi="fa-IR"/>
        </w:rPr>
      </w:pPr>
      <w:r w:rsidRPr="00CC0598">
        <w:rPr>
          <w:rFonts w:ascii="Times New Roman" w:hAnsi="Times New Roman" w:cs="B Lotus"/>
          <w:color w:val="000000"/>
          <w:sz w:val="24"/>
        </w:rPr>
        <w:br/>
      </w:r>
      <w:r w:rsidRPr="00CC0598">
        <w:rPr>
          <w:rFonts w:ascii="Times New Roman" w:hAnsi="Times New Roman" w:cs="Times New Roman"/>
          <w:b/>
          <w:bCs/>
          <w:color w:val="000000"/>
          <w:sz w:val="24"/>
          <w:szCs w:val="28"/>
          <w:lang w:bidi="fa-IR"/>
        </w:rPr>
        <w:t>Abstract</w:t>
      </w:r>
    </w:p>
    <w:p w14:paraId="5CD88B88" w14:textId="77777777" w:rsidR="00571ABD" w:rsidRPr="00CC0598" w:rsidRDefault="00571ABD" w:rsidP="00571ABD">
      <w:pPr>
        <w:spacing w:line="360" w:lineRule="auto"/>
        <w:jc w:val="lowKashida"/>
        <w:rPr>
          <w:rFonts w:ascii="Times New Roman" w:hAnsi="Times New Roman" w:cs="Times New Roman"/>
          <w:color w:val="000000"/>
          <w:sz w:val="24"/>
          <w:szCs w:val="24"/>
        </w:rPr>
      </w:pPr>
      <w:bookmarkStart w:id="124" w:name="_Hlk173966901"/>
    </w:p>
    <w:p w14:paraId="7A6DBCA4" w14:textId="77777777" w:rsidR="00571ABD" w:rsidRPr="00CC0598" w:rsidRDefault="00571ABD" w:rsidP="00571ABD">
      <w:pPr>
        <w:spacing w:line="360" w:lineRule="auto"/>
        <w:jc w:val="lowKashida"/>
        <w:rPr>
          <w:rFonts w:ascii="Times New Roman" w:hAnsi="Times New Roman" w:cs="Times New Roman"/>
          <w:color w:val="000000"/>
          <w:sz w:val="24"/>
          <w:szCs w:val="24"/>
          <w:lang w:bidi="fa-IR"/>
        </w:rPr>
      </w:pPr>
      <w:r w:rsidRPr="00CC0598">
        <w:rPr>
          <w:rFonts w:ascii="Times New Roman" w:hAnsi="Times New Roman" w:cs="Times New Roman"/>
          <w:color w:val="000000"/>
          <w:sz w:val="24"/>
          <w:szCs w:val="24"/>
          <w:lang w:bidi="fa-IR"/>
        </w:rPr>
        <w:t>Walnut (</w:t>
      </w:r>
      <w:r w:rsidRPr="00CC0598">
        <w:rPr>
          <w:rFonts w:ascii="Times New Roman" w:hAnsi="Times New Roman" w:cs="Times New Roman"/>
          <w:i/>
          <w:iCs/>
          <w:color w:val="000000"/>
          <w:sz w:val="24"/>
          <w:szCs w:val="24"/>
          <w:lang w:bidi="fa-IR"/>
        </w:rPr>
        <w:t>Juglans regia</w:t>
      </w:r>
      <w:r w:rsidRPr="00CC0598">
        <w:rPr>
          <w:rFonts w:ascii="Times New Roman" w:hAnsi="Times New Roman" w:cs="Times New Roman"/>
          <w:color w:val="000000"/>
          <w:sz w:val="24"/>
          <w:szCs w:val="24"/>
          <w:lang w:bidi="fa-IR"/>
        </w:rPr>
        <w:t xml:space="preserve"> L.) is a significant horticultural crop with widespread commercial importance. Walnut is a tree species that has substantial commercial value and medical significance in promoting human well-being. Because of its high consumption rate, it holds a significant position in people's dietary habits around the world. However, inadequate nutrient management compromises the system's productivity, necessitating a sufficient supply of nutrients. The addition of appropriate nutrients to the soil significantly influences the growth and yield of walnuts. Effective nutrient management is a fundamental principle of sustainable agriculture. This particular setting views foliar fertilization as an ecologically sustainable approach. This study aimed to investigate the effects of calcium thiosulfate and potassium thiosulfate on walnut fruit production and quality. The research was conducted using a randomized complete block design with three replicates at the research orchard in </w:t>
      </w:r>
      <w:proofErr w:type="spellStart"/>
      <w:r w:rsidRPr="00CC0598">
        <w:rPr>
          <w:rFonts w:ascii="Times New Roman" w:hAnsi="Times New Roman" w:cs="Times New Roman"/>
          <w:color w:val="000000"/>
          <w:sz w:val="24"/>
          <w:szCs w:val="24"/>
          <w:lang w:bidi="fa-IR"/>
        </w:rPr>
        <w:t>Khormadareh</w:t>
      </w:r>
      <w:proofErr w:type="spellEnd"/>
      <w:r w:rsidRPr="00CC0598">
        <w:rPr>
          <w:rFonts w:ascii="Times New Roman" w:hAnsi="Times New Roman" w:cs="Times New Roman"/>
          <w:color w:val="000000"/>
          <w:sz w:val="24"/>
          <w:szCs w:val="24"/>
          <w:lang w:bidi="fa-IR"/>
        </w:rPr>
        <w:t xml:space="preserve"> Agro-Industry CO, located in the Zanjan province. The treatments included the application of calcium thiosulfate at a rate of 100 liters per hectare, potassium thiosulfate at a rate of 100 liters per hectare, a combination of calcium thiosulfate and potassium thiosulfate, and a control group. The results demonstrated that all treatments were efficient in preserving the quality and improving walnut fruit production. In addition, the combination of calcium thiosulfate and potassium thiosulfate resulted in a significant increase in various parameters compared to the control. These parameters include total phenol (3.49%), flavonoid (2.81%), total antioxidant (6.51%), kernel drying weight (33.3%), kernel fresh weight (24.1%), fresh and dry nut weight, protein (17.48%), fiber (50.2%), fat (3.96%), and length of fruit (9.8%). The control group exhibited the lowest levels of iron %, linoleic acid, and oleic acid. Ultimately, the use of calcium thiosulfate in conjunction with potassium thiosulfate can enhance some physical and physiological traits of the fruit, leading to improved quality and quantity of walnut fruit.</w:t>
      </w:r>
    </w:p>
    <w:bookmarkEnd w:id="124"/>
    <w:p w14:paraId="5EEAD06B" w14:textId="77777777" w:rsidR="00AE2AE2" w:rsidRPr="00CC0598" w:rsidRDefault="00AE2AE2" w:rsidP="003E4686">
      <w:pPr>
        <w:spacing w:line="360" w:lineRule="auto"/>
        <w:jc w:val="lowKashida"/>
        <w:rPr>
          <w:rFonts w:ascii="Times New Roman" w:hAnsi="Times New Roman" w:cs="Times New Roman"/>
          <w:color w:val="000000"/>
          <w:sz w:val="24"/>
          <w:szCs w:val="24"/>
        </w:rPr>
      </w:pPr>
      <w:r w:rsidRPr="00CC0598">
        <w:rPr>
          <w:rFonts w:ascii="Times New Roman" w:hAnsi="Times New Roman" w:cs="Times New Roman"/>
          <w:b/>
          <w:bCs/>
          <w:color w:val="000000"/>
          <w:sz w:val="24"/>
          <w:szCs w:val="24"/>
        </w:rPr>
        <w:t>Keywords:</w:t>
      </w:r>
      <w:r w:rsidRPr="00CC0598">
        <w:rPr>
          <w:rFonts w:ascii="Times New Roman" w:hAnsi="Times New Roman" w:cs="Times New Roman"/>
          <w:color w:val="000000"/>
          <w:sz w:val="24"/>
          <w:szCs w:val="24"/>
          <w:lang w:val="en"/>
        </w:rPr>
        <w:t xml:space="preserve"> </w:t>
      </w:r>
      <w:r w:rsidRPr="00CC0598">
        <w:rPr>
          <w:rFonts w:ascii="Times New Roman" w:hAnsi="Times New Roman" w:cs="Times New Roman"/>
          <w:color w:val="000000"/>
          <w:sz w:val="24"/>
          <w:szCs w:val="24"/>
        </w:rPr>
        <w:t>Walnut</w:t>
      </w:r>
      <w:r w:rsidRPr="00CC0598">
        <w:rPr>
          <w:rFonts w:ascii="Times New Roman" w:hAnsi="Times New Roman" w:cs="Times New Roman"/>
          <w:color w:val="000000"/>
          <w:sz w:val="24"/>
          <w:szCs w:val="24"/>
          <w:lang w:val="en"/>
        </w:rPr>
        <w:t>,</w:t>
      </w:r>
      <w:r w:rsidRPr="00CC0598">
        <w:rPr>
          <w:rFonts w:ascii="Times New Roman" w:hAnsi="Times New Roman" w:cs="Times New Roman"/>
          <w:color w:val="000000"/>
          <w:sz w:val="24"/>
          <w:szCs w:val="24"/>
        </w:rPr>
        <w:t xml:space="preserve"> qualitative traits,</w:t>
      </w:r>
      <w:r w:rsidR="003E4686" w:rsidRPr="00CC0598">
        <w:rPr>
          <w:rFonts w:ascii="Times New Roman" w:hAnsi="Times New Roman" w:cs="Times New Roman"/>
          <w:color w:val="000000"/>
          <w:sz w:val="24"/>
          <w:szCs w:val="24"/>
        </w:rPr>
        <w:t xml:space="preserve"> </w:t>
      </w:r>
      <w:r w:rsidR="003E4686" w:rsidRPr="00CC0598">
        <w:rPr>
          <w:rFonts w:ascii="Times New Roman" w:hAnsi="Times New Roman" w:cs="Times New Roman"/>
          <w:color w:val="000000"/>
          <w:sz w:val="24"/>
          <w:szCs w:val="24"/>
          <w:lang w:val="en"/>
        </w:rPr>
        <w:t>f</w:t>
      </w:r>
      <w:r w:rsidRPr="00CC0598">
        <w:rPr>
          <w:rFonts w:ascii="Times New Roman" w:hAnsi="Times New Roman" w:cs="Times New Roman"/>
          <w:color w:val="000000"/>
          <w:sz w:val="24"/>
          <w:szCs w:val="24"/>
          <w:lang w:val="en"/>
        </w:rPr>
        <w:t>ruit,</w:t>
      </w:r>
      <w:r w:rsidRPr="00CC0598">
        <w:rPr>
          <w:rFonts w:ascii="Times New Roman" w:hAnsi="Times New Roman" w:cs="Times New Roman"/>
          <w:color w:val="000000"/>
          <w:sz w:val="24"/>
          <w:szCs w:val="24"/>
        </w:rPr>
        <w:t xml:space="preserve"> </w:t>
      </w:r>
      <w:r w:rsidR="003E4686" w:rsidRPr="00CC0598">
        <w:rPr>
          <w:rFonts w:ascii="Times New Roman" w:hAnsi="Times New Roman" w:cs="Times New Roman"/>
          <w:color w:val="000000"/>
          <w:sz w:val="24"/>
          <w:szCs w:val="24"/>
        </w:rPr>
        <w:t>k</w:t>
      </w:r>
      <w:r w:rsidRPr="00CC0598">
        <w:rPr>
          <w:rFonts w:ascii="Times New Roman" w:hAnsi="Times New Roman" w:cs="Times New Roman"/>
          <w:color w:val="000000"/>
          <w:sz w:val="24"/>
          <w:szCs w:val="24"/>
        </w:rPr>
        <w:t xml:space="preserve">ernel </w:t>
      </w:r>
      <w:r w:rsidR="003E4686" w:rsidRPr="00CC0598">
        <w:rPr>
          <w:rFonts w:ascii="Times New Roman" w:hAnsi="Times New Roman" w:cs="Times New Roman"/>
          <w:color w:val="000000"/>
          <w:sz w:val="24"/>
          <w:szCs w:val="24"/>
        </w:rPr>
        <w:t>c</w:t>
      </w:r>
      <w:r w:rsidRPr="00CC0598">
        <w:rPr>
          <w:rFonts w:ascii="Times New Roman" w:hAnsi="Times New Roman" w:cs="Times New Roman"/>
          <w:color w:val="000000"/>
          <w:sz w:val="24"/>
          <w:szCs w:val="24"/>
        </w:rPr>
        <w:t>olor</w:t>
      </w:r>
    </w:p>
    <w:p w14:paraId="714A87FD" w14:textId="0CE53D3D" w:rsidR="00CA243A" w:rsidRPr="00CC0598" w:rsidRDefault="00CB7F38" w:rsidP="00CA243A">
      <w:pPr>
        <w:tabs>
          <w:tab w:val="left" w:pos="8220"/>
        </w:tabs>
        <w:bidi/>
        <w:rPr>
          <w:rFonts w:ascii="Times New Roman" w:hAnsi="Times New Roman" w:cs="B Lotus"/>
          <w:color w:val="000000"/>
          <w:sz w:val="24"/>
          <w:szCs w:val="28"/>
          <w:rtl/>
          <w:lang w:bidi="fa-IR"/>
        </w:rPr>
      </w:pPr>
      <w:r>
        <w:rPr>
          <w:rFonts w:ascii="Times New Roman" w:hAnsi="Times New Roman" w:cs="B Lotus"/>
          <w:color w:val="000000"/>
          <w:sz w:val="24"/>
          <w:szCs w:val="28"/>
          <w:rtl/>
          <w:lang w:bidi="fa-IR"/>
        </w:rPr>
        <w:lastRenderedPageBreak/>
        <w:br w:type="page"/>
      </w:r>
    </w:p>
    <w:p w14:paraId="534FDD0F" w14:textId="7D85642B" w:rsidR="00CA243A" w:rsidRPr="00CC0598" w:rsidRDefault="00560359" w:rsidP="00CA243A">
      <w:pPr>
        <w:tabs>
          <w:tab w:val="left" w:pos="8220"/>
        </w:tabs>
        <w:bidi/>
        <w:jc w:val="center"/>
        <w:rPr>
          <w:rFonts w:ascii="Times New Roman" w:hAnsi="Times New Roman" w:cs="B Lotus"/>
          <w:color w:val="000000"/>
          <w:sz w:val="24"/>
          <w:szCs w:val="28"/>
          <w:rtl/>
          <w:lang w:bidi="fa-IR"/>
        </w:rPr>
      </w:pPr>
      <w:r w:rsidRPr="00CC0598">
        <w:rPr>
          <w:rFonts w:ascii="Times New Roman" w:hAnsi="Times New Roman" w:cs="B Lotus"/>
          <w:noProof/>
          <w:color w:val="000000"/>
          <w:lang w:bidi="fa-IR"/>
        </w:rPr>
        <w:lastRenderedPageBreak/>
        <w:drawing>
          <wp:inline distT="0" distB="0" distL="0" distR="0" wp14:anchorId="45997409" wp14:editId="77A12E98">
            <wp:extent cx="1314450" cy="1095375"/>
            <wp:effectExtent l="0" t="0" r="0" b="0"/>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14450" cy="1095375"/>
                    </a:xfrm>
                    <a:prstGeom prst="rect">
                      <a:avLst/>
                    </a:prstGeom>
                    <a:noFill/>
                    <a:ln>
                      <a:noFill/>
                    </a:ln>
                  </pic:spPr>
                </pic:pic>
              </a:graphicData>
            </a:graphic>
          </wp:inline>
        </w:drawing>
      </w:r>
    </w:p>
    <w:p w14:paraId="39E074DF" w14:textId="77777777" w:rsidR="00CA243A" w:rsidRPr="00CC0598" w:rsidRDefault="00CA243A" w:rsidP="00CA243A">
      <w:pPr>
        <w:tabs>
          <w:tab w:val="left" w:pos="8220"/>
        </w:tabs>
        <w:bidi/>
        <w:jc w:val="center"/>
        <w:rPr>
          <w:rFonts w:ascii="Times New Roman" w:hAnsi="Times New Roman" w:cs="B Lotus"/>
          <w:color w:val="000000"/>
          <w:sz w:val="24"/>
          <w:szCs w:val="28"/>
          <w:lang w:bidi="fa-IR"/>
        </w:rPr>
      </w:pPr>
      <w:r w:rsidRPr="00CC0598">
        <w:rPr>
          <w:rFonts w:ascii="Times New Roman" w:hAnsi="Times New Roman" w:cs="B Lotus"/>
          <w:color w:val="000000"/>
          <w:sz w:val="24"/>
          <w:szCs w:val="28"/>
          <w:lang w:bidi="fa-IR"/>
        </w:rPr>
        <w:t>University of Zanjan</w:t>
      </w:r>
    </w:p>
    <w:p w14:paraId="72F0627B" w14:textId="77777777" w:rsidR="00CA243A" w:rsidRPr="00CC0598" w:rsidRDefault="00CA243A" w:rsidP="00CA243A">
      <w:pPr>
        <w:tabs>
          <w:tab w:val="left" w:pos="8220"/>
        </w:tabs>
        <w:bidi/>
        <w:jc w:val="center"/>
        <w:rPr>
          <w:rFonts w:ascii="Times New Roman" w:hAnsi="Times New Roman" w:cs="B Lotus"/>
          <w:color w:val="000000"/>
          <w:sz w:val="24"/>
          <w:szCs w:val="28"/>
          <w:lang w:bidi="fa-IR"/>
        </w:rPr>
      </w:pPr>
      <w:r w:rsidRPr="00CC0598">
        <w:rPr>
          <w:rFonts w:ascii="Times New Roman" w:hAnsi="Times New Roman" w:cs="B Lotus"/>
          <w:color w:val="000000"/>
          <w:sz w:val="24"/>
          <w:szCs w:val="28"/>
          <w:lang w:bidi="fa-IR"/>
        </w:rPr>
        <w:t>Faculty of Agriculture</w:t>
      </w:r>
    </w:p>
    <w:p w14:paraId="0AFEEFDD" w14:textId="77777777" w:rsidR="00CA243A" w:rsidRPr="00CC0598" w:rsidRDefault="00CA243A" w:rsidP="00CA243A">
      <w:pPr>
        <w:tabs>
          <w:tab w:val="left" w:pos="8220"/>
        </w:tabs>
        <w:bidi/>
        <w:jc w:val="center"/>
        <w:rPr>
          <w:rFonts w:ascii="Times New Roman" w:hAnsi="Times New Roman" w:cs="B Lotus"/>
          <w:color w:val="000000"/>
          <w:sz w:val="24"/>
          <w:szCs w:val="28"/>
          <w:rtl/>
          <w:lang w:bidi="fa-IR"/>
        </w:rPr>
      </w:pPr>
      <w:r w:rsidRPr="00CC0598">
        <w:rPr>
          <w:rFonts w:ascii="Times New Roman" w:hAnsi="Times New Roman" w:cs="B Lotus"/>
          <w:color w:val="000000"/>
          <w:sz w:val="24"/>
          <w:szCs w:val="28"/>
          <w:lang w:bidi="fa-IR"/>
        </w:rPr>
        <w:t>Department of Horticultural Sciences</w:t>
      </w:r>
    </w:p>
    <w:p w14:paraId="7144A967" w14:textId="77777777" w:rsidR="00CA243A" w:rsidRPr="00CC0598" w:rsidRDefault="00CA243A" w:rsidP="00CA243A">
      <w:pPr>
        <w:tabs>
          <w:tab w:val="left" w:pos="8220"/>
        </w:tabs>
        <w:bidi/>
        <w:jc w:val="center"/>
        <w:rPr>
          <w:rFonts w:ascii="Times New Roman" w:hAnsi="Times New Roman" w:cs="B Lotus"/>
          <w:color w:val="000000"/>
          <w:sz w:val="24"/>
          <w:szCs w:val="28"/>
          <w:lang w:bidi="fa-IR"/>
        </w:rPr>
      </w:pPr>
    </w:p>
    <w:p w14:paraId="7223D67E" w14:textId="77777777" w:rsidR="00CA243A" w:rsidRPr="00CC0598" w:rsidRDefault="00CA243A" w:rsidP="00CA243A">
      <w:pPr>
        <w:tabs>
          <w:tab w:val="left" w:pos="8220"/>
        </w:tabs>
        <w:bidi/>
        <w:jc w:val="center"/>
        <w:rPr>
          <w:rFonts w:ascii="Times New Roman" w:hAnsi="Times New Roman" w:cs="B Lotus"/>
          <w:color w:val="000000"/>
          <w:sz w:val="24"/>
          <w:szCs w:val="28"/>
          <w:lang w:bidi="fa-IR"/>
        </w:rPr>
      </w:pPr>
      <w:r w:rsidRPr="00CC0598">
        <w:rPr>
          <w:rFonts w:ascii="Times New Roman" w:hAnsi="Times New Roman" w:cs="B Lotus"/>
          <w:color w:val="000000"/>
          <w:sz w:val="24"/>
          <w:szCs w:val="28"/>
          <w:lang w:bidi="fa-IR"/>
        </w:rPr>
        <w:t>A thesis presented for the degree of</w:t>
      </w:r>
    </w:p>
    <w:p w14:paraId="63E88633" w14:textId="77777777" w:rsidR="00CA243A" w:rsidRPr="00CC0598" w:rsidRDefault="00CA243A" w:rsidP="00CA243A">
      <w:pPr>
        <w:tabs>
          <w:tab w:val="left" w:pos="8220"/>
        </w:tabs>
        <w:bidi/>
        <w:jc w:val="center"/>
        <w:rPr>
          <w:rFonts w:ascii="Times New Roman" w:hAnsi="Times New Roman" w:cs="B Lotus"/>
          <w:color w:val="000000"/>
          <w:sz w:val="24"/>
          <w:szCs w:val="28"/>
          <w:rtl/>
          <w:lang w:bidi="fa-IR"/>
        </w:rPr>
      </w:pPr>
      <w:r w:rsidRPr="00CC0598">
        <w:rPr>
          <w:rFonts w:ascii="Times New Roman" w:hAnsi="Times New Roman" w:cs="B Lotus"/>
          <w:color w:val="000000"/>
          <w:sz w:val="24"/>
          <w:szCs w:val="28"/>
          <w:lang w:bidi="fa-IR"/>
        </w:rPr>
        <w:t>M. Sc. (Pomology) in Horticultural Sciences</w:t>
      </w:r>
    </w:p>
    <w:p w14:paraId="6A71380E" w14:textId="77777777" w:rsidR="00CA243A" w:rsidRPr="00CC0598" w:rsidRDefault="00CA243A" w:rsidP="00CA243A">
      <w:pPr>
        <w:tabs>
          <w:tab w:val="left" w:pos="8220"/>
        </w:tabs>
        <w:bidi/>
        <w:jc w:val="center"/>
        <w:rPr>
          <w:rFonts w:ascii="Times New Roman" w:hAnsi="Times New Roman" w:cs="B Lotus"/>
          <w:color w:val="000000"/>
          <w:sz w:val="24"/>
          <w:szCs w:val="28"/>
          <w:lang w:bidi="fa-IR"/>
        </w:rPr>
      </w:pPr>
    </w:p>
    <w:p w14:paraId="14804FA6" w14:textId="77777777" w:rsidR="00844D5D" w:rsidRPr="00CC0598" w:rsidRDefault="00844D5D" w:rsidP="00844D5D">
      <w:pPr>
        <w:tabs>
          <w:tab w:val="left" w:pos="8220"/>
        </w:tabs>
        <w:bidi/>
        <w:jc w:val="center"/>
        <w:rPr>
          <w:rFonts w:ascii="Times New Roman" w:hAnsi="Times New Roman" w:cs="B Lotus"/>
          <w:color w:val="000000"/>
          <w:sz w:val="24"/>
          <w:szCs w:val="28"/>
          <w:lang w:bidi="fa-IR"/>
        </w:rPr>
      </w:pPr>
      <w:proofErr w:type="spellStart"/>
      <w:r w:rsidRPr="00CC0598">
        <w:rPr>
          <w:rFonts w:ascii="Times New Roman" w:hAnsi="Times New Roman" w:cs="B Lotus"/>
          <w:b/>
          <w:bCs/>
          <w:color w:val="000000"/>
          <w:sz w:val="28"/>
          <w:szCs w:val="32"/>
          <w:lang w:bidi="fa-IR"/>
        </w:rPr>
        <w:t>Evaluatiing</w:t>
      </w:r>
      <w:proofErr w:type="spellEnd"/>
      <w:r w:rsidRPr="00CC0598">
        <w:rPr>
          <w:rFonts w:ascii="Times New Roman" w:hAnsi="Times New Roman" w:cs="B Lotus"/>
          <w:b/>
          <w:bCs/>
          <w:color w:val="000000"/>
          <w:sz w:val="28"/>
          <w:szCs w:val="32"/>
          <w:lang w:bidi="fa-IR"/>
        </w:rPr>
        <w:t xml:space="preserve"> the effect of some thiosulfate-based chemicals on improving pomological traits and yield of Chandler walnut cultivar at the climatic conditions of </w:t>
      </w:r>
      <w:proofErr w:type="spellStart"/>
      <w:r w:rsidRPr="00CC0598">
        <w:rPr>
          <w:rFonts w:ascii="Times New Roman" w:hAnsi="Times New Roman" w:cs="B Lotus"/>
          <w:b/>
          <w:bCs/>
          <w:color w:val="000000"/>
          <w:sz w:val="28"/>
          <w:szCs w:val="32"/>
          <w:lang w:bidi="fa-IR"/>
        </w:rPr>
        <w:t>Khormadareh</w:t>
      </w:r>
      <w:proofErr w:type="spellEnd"/>
      <w:r w:rsidRPr="00CC0598">
        <w:rPr>
          <w:rFonts w:ascii="Times New Roman" w:hAnsi="Times New Roman" w:cs="B Lotus"/>
          <w:b/>
          <w:bCs/>
          <w:color w:val="000000"/>
          <w:sz w:val="28"/>
          <w:szCs w:val="32"/>
          <w:lang w:bidi="fa-IR"/>
        </w:rPr>
        <w:t xml:space="preserve"> (Zanjan province)</w:t>
      </w:r>
    </w:p>
    <w:p w14:paraId="197C4FA0" w14:textId="77777777" w:rsidR="00CA243A" w:rsidRPr="00CC0598" w:rsidRDefault="00CA243A" w:rsidP="00844D5D">
      <w:pPr>
        <w:tabs>
          <w:tab w:val="left" w:pos="8220"/>
        </w:tabs>
        <w:bidi/>
        <w:jc w:val="center"/>
        <w:rPr>
          <w:rFonts w:ascii="Times New Roman" w:hAnsi="Times New Roman" w:cs="B Lotus"/>
          <w:color w:val="000000"/>
          <w:sz w:val="24"/>
          <w:szCs w:val="28"/>
          <w:lang w:val="it-IT" w:bidi="fa-IR"/>
        </w:rPr>
      </w:pPr>
      <w:r w:rsidRPr="00CC0598">
        <w:rPr>
          <w:rFonts w:ascii="Times New Roman" w:hAnsi="Times New Roman" w:cs="B Lotus"/>
          <w:color w:val="000000"/>
          <w:sz w:val="24"/>
          <w:szCs w:val="28"/>
          <w:lang w:val="it-IT" w:bidi="fa-IR"/>
        </w:rPr>
        <w:t>By</w:t>
      </w:r>
    </w:p>
    <w:p w14:paraId="51076911" w14:textId="77777777" w:rsidR="00CA243A" w:rsidRPr="00CC0598" w:rsidRDefault="00844D5D" w:rsidP="00CA243A">
      <w:pPr>
        <w:tabs>
          <w:tab w:val="left" w:pos="8220"/>
        </w:tabs>
        <w:bidi/>
        <w:jc w:val="center"/>
        <w:rPr>
          <w:rFonts w:ascii="Times New Roman" w:hAnsi="Times New Roman" w:cs="B Lotus"/>
          <w:b/>
          <w:bCs/>
          <w:color w:val="000000"/>
          <w:sz w:val="24"/>
          <w:szCs w:val="28"/>
          <w:lang w:val="it-IT" w:bidi="fa-IR"/>
        </w:rPr>
      </w:pPr>
      <w:r w:rsidRPr="00CC0598">
        <w:rPr>
          <w:rFonts w:ascii="Times New Roman" w:hAnsi="Times New Roman" w:cs="B Lotus"/>
          <w:b/>
          <w:bCs/>
          <w:color w:val="000000"/>
          <w:sz w:val="24"/>
          <w:szCs w:val="28"/>
          <w:lang w:val="it-IT" w:bidi="fa-IR"/>
        </w:rPr>
        <w:t>Soghra Heydari</w:t>
      </w:r>
    </w:p>
    <w:p w14:paraId="24569701" w14:textId="77777777" w:rsidR="00CA243A" w:rsidRPr="00CC0598" w:rsidRDefault="00CA243A" w:rsidP="00CA243A">
      <w:pPr>
        <w:tabs>
          <w:tab w:val="left" w:pos="8220"/>
        </w:tabs>
        <w:bidi/>
        <w:rPr>
          <w:rFonts w:ascii="Times New Roman" w:hAnsi="Times New Roman" w:cs="B Lotus"/>
          <w:color w:val="000000"/>
          <w:sz w:val="24"/>
          <w:szCs w:val="28"/>
          <w:lang w:val="it-IT" w:bidi="fa-IR"/>
        </w:rPr>
      </w:pPr>
    </w:p>
    <w:p w14:paraId="28EBD56F" w14:textId="77777777" w:rsidR="00CA243A" w:rsidRPr="00CC0598" w:rsidRDefault="00CA243A" w:rsidP="00CA243A">
      <w:pPr>
        <w:tabs>
          <w:tab w:val="left" w:pos="8220"/>
        </w:tabs>
        <w:bidi/>
        <w:jc w:val="center"/>
        <w:rPr>
          <w:rFonts w:ascii="Times New Roman" w:hAnsi="Times New Roman" w:cs="B Lotus"/>
          <w:color w:val="000000"/>
          <w:sz w:val="24"/>
          <w:szCs w:val="28"/>
          <w:lang w:val="it-IT" w:bidi="fa-IR"/>
        </w:rPr>
      </w:pPr>
      <w:r w:rsidRPr="00CC0598">
        <w:rPr>
          <w:rFonts w:ascii="Times New Roman" w:hAnsi="Times New Roman" w:cs="B Lotus"/>
          <w:color w:val="000000"/>
          <w:sz w:val="24"/>
          <w:szCs w:val="28"/>
          <w:lang w:val="it-IT" w:bidi="fa-IR"/>
        </w:rPr>
        <w:t>Supervisors</w:t>
      </w:r>
    </w:p>
    <w:p w14:paraId="7A67D584" w14:textId="77777777" w:rsidR="00844D5D" w:rsidRPr="00CC0598" w:rsidRDefault="00844D5D" w:rsidP="00844D5D">
      <w:pPr>
        <w:tabs>
          <w:tab w:val="left" w:pos="8220"/>
        </w:tabs>
        <w:bidi/>
        <w:jc w:val="center"/>
        <w:rPr>
          <w:rFonts w:ascii="Times New Roman" w:hAnsi="Times New Roman" w:cs="B Lotus"/>
          <w:b/>
          <w:bCs/>
          <w:color w:val="000000"/>
          <w:sz w:val="24"/>
          <w:szCs w:val="28"/>
          <w:lang w:val="it-IT" w:bidi="fa-IR"/>
        </w:rPr>
      </w:pPr>
      <w:r w:rsidRPr="00CC0598">
        <w:rPr>
          <w:rFonts w:ascii="Times New Roman" w:hAnsi="Times New Roman" w:cs="B Lotus"/>
          <w:b/>
          <w:bCs/>
          <w:color w:val="000000"/>
          <w:sz w:val="24"/>
          <w:szCs w:val="28"/>
          <w:lang w:val="it-IT" w:bidi="fa-IR"/>
        </w:rPr>
        <w:t>Vali Rabiei</w:t>
      </w:r>
    </w:p>
    <w:p w14:paraId="7C77331E" w14:textId="77777777" w:rsidR="00582BF4" w:rsidRPr="00CC0598" w:rsidRDefault="00582BF4" w:rsidP="00582BF4">
      <w:pPr>
        <w:tabs>
          <w:tab w:val="left" w:pos="8220"/>
        </w:tabs>
        <w:bidi/>
        <w:jc w:val="center"/>
        <w:rPr>
          <w:rFonts w:ascii="Times New Roman" w:hAnsi="Times New Roman" w:cs="B Lotus"/>
          <w:b/>
          <w:bCs/>
          <w:color w:val="000000"/>
          <w:sz w:val="24"/>
          <w:szCs w:val="28"/>
          <w:lang w:bidi="fa-IR"/>
        </w:rPr>
      </w:pPr>
      <w:r w:rsidRPr="00CC0598">
        <w:rPr>
          <w:rFonts w:ascii="Times New Roman" w:hAnsi="Times New Roman" w:cs="B Lotus"/>
          <w:b/>
          <w:bCs/>
          <w:color w:val="000000"/>
          <w:sz w:val="24"/>
          <w:szCs w:val="28"/>
          <w:lang w:bidi="fa-IR"/>
        </w:rPr>
        <w:t>Asghar Soleimani</w:t>
      </w:r>
    </w:p>
    <w:p w14:paraId="03F10402" w14:textId="77777777" w:rsidR="00CA243A" w:rsidRPr="00CC0598" w:rsidRDefault="00CA243A" w:rsidP="00CA243A">
      <w:pPr>
        <w:tabs>
          <w:tab w:val="left" w:pos="8220"/>
        </w:tabs>
        <w:bidi/>
        <w:jc w:val="center"/>
        <w:rPr>
          <w:rFonts w:ascii="Times New Roman" w:hAnsi="Times New Roman" w:cs="B Lotus"/>
          <w:b/>
          <w:bCs/>
          <w:color w:val="000000"/>
          <w:sz w:val="24"/>
          <w:szCs w:val="28"/>
          <w:lang w:bidi="fa-IR"/>
        </w:rPr>
      </w:pPr>
    </w:p>
    <w:p w14:paraId="503368D0" w14:textId="77777777" w:rsidR="00CA243A" w:rsidRPr="00CC0598" w:rsidRDefault="00CA243A" w:rsidP="00582BF4">
      <w:pPr>
        <w:tabs>
          <w:tab w:val="left" w:pos="8220"/>
        </w:tabs>
        <w:bidi/>
        <w:jc w:val="center"/>
        <w:rPr>
          <w:rFonts w:ascii="Times New Roman" w:hAnsi="Times New Roman" w:cs="B Lotus"/>
          <w:color w:val="000000"/>
          <w:sz w:val="24"/>
          <w:szCs w:val="28"/>
          <w:lang w:bidi="fa-IR"/>
        </w:rPr>
      </w:pPr>
      <w:r w:rsidRPr="00CC0598">
        <w:rPr>
          <w:rFonts w:ascii="Times New Roman" w:hAnsi="Times New Roman" w:cs="B Lotus"/>
          <w:color w:val="000000"/>
          <w:sz w:val="24"/>
          <w:szCs w:val="28"/>
          <w:lang w:bidi="fa-IR"/>
        </w:rPr>
        <w:t>Advisor</w:t>
      </w:r>
    </w:p>
    <w:p w14:paraId="5F48D438" w14:textId="77777777" w:rsidR="00CA243A" w:rsidRPr="00CC0598" w:rsidRDefault="00582BF4" w:rsidP="00CA243A">
      <w:pPr>
        <w:tabs>
          <w:tab w:val="left" w:pos="8220"/>
        </w:tabs>
        <w:bidi/>
        <w:jc w:val="center"/>
        <w:rPr>
          <w:rFonts w:ascii="Times New Roman" w:hAnsi="Times New Roman" w:cs="B Lotus"/>
          <w:b/>
          <w:bCs/>
          <w:color w:val="000000"/>
          <w:sz w:val="24"/>
          <w:szCs w:val="28"/>
          <w:lang w:bidi="fa-IR"/>
        </w:rPr>
      </w:pPr>
      <w:r w:rsidRPr="00CC0598">
        <w:rPr>
          <w:rFonts w:ascii="Times New Roman" w:hAnsi="Times New Roman" w:cs="B Lotus"/>
          <w:b/>
          <w:bCs/>
          <w:color w:val="000000"/>
          <w:sz w:val="24"/>
          <w:szCs w:val="28"/>
          <w:lang w:bidi="fa-IR"/>
        </w:rPr>
        <w:t xml:space="preserve">Fahime </w:t>
      </w:r>
      <w:proofErr w:type="spellStart"/>
      <w:r w:rsidRPr="00CC0598">
        <w:rPr>
          <w:rFonts w:ascii="Times New Roman" w:hAnsi="Times New Roman" w:cs="B Lotus"/>
          <w:b/>
          <w:bCs/>
          <w:color w:val="000000"/>
          <w:sz w:val="24"/>
          <w:szCs w:val="28"/>
          <w:lang w:bidi="fa-IR"/>
        </w:rPr>
        <w:t>nasr</w:t>
      </w:r>
      <w:proofErr w:type="spellEnd"/>
    </w:p>
    <w:p w14:paraId="08024E53" w14:textId="77777777" w:rsidR="00582BF4" w:rsidRPr="00CC0598" w:rsidRDefault="00582BF4" w:rsidP="00582BF4">
      <w:pPr>
        <w:tabs>
          <w:tab w:val="left" w:pos="8220"/>
        </w:tabs>
        <w:bidi/>
        <w:jc w:val="center"/>
        <w:rPr>
          <w:rFonts w:ascii="Times New Roman" w:hAnsi="Times New Roman" w:cs="B Lotus"/>
          <w:b/>
          <w:bCs/>
          <w:color w:val="000000"/>
          <w:sz w:val="24"/>
          <w:szCs w:val="28"/>
          <w:lang w:bidi="fa-IR"/>
        </w:rPr>
      </w:pPr>
    </w:p>
    <w:p w14:paraId="5B8381CB" w14:textId="77777777" w:rsidR="00CA243A" w:rsidRPr="00CC0598" w:rsidRDefault="00CA243A" w:rsidP="00582BF4">
      <w:pPr>
        <w:tabs>
          <w:tab w:val="left" w:pos="8220"/>
        </w:tabs>
        <w:bidi/>
        <w:jc w:val="center"/>
        <w:rPr>
          <w:rFonts w:ascii="Times New Roman" w:hAnsi="Times New Roman" w:cs="B Lotus"/>
          <w:color w:val="000000"/>
          <w:sz w:val="24"/>
          <w:szCs w:val="28"/>
          <w:rtl/>
          <w:lang w:bidi="fa-IR"/>
        </w:rPr>
      </w:pPr>
      <w:r w:rsidRPr="00CC0598">
        <w:rPr>
          <w:rFonts w:ascii="Times New Roman" w:hAnsi="Times New Roman" w:cs="B Lotus"/>
          <w:color w:val="000000"/>
          <w:sz w:val="24"/>
          <w:szCs w:val="28"/>
          <w:lang w:bidi="fa-IR"/>
        </w:rPr>
        <w:t>January 202</w:t>
      </w:r>
      <w:r w:rsidR="00582BF4" w:rsidRPr="00CC0598">
        <w:rPr>
          <w:rFonts w:ascii="Times New Roman" w:hAnsi="Times New Roman" w:cs="B Lotus"/>
          <w:color w:val="000000"/>
          <w:sz w:val="24"/>
          <w:szCs w:val="28"/>
          <w:lang w:bidi="fa-IR"/>
        </w:rPr>
        <w:t>4</w:t>
      </w:r>
    </w:p>
    <w:p w14:paraId="5F173910" w14:textId="77777777" w:rsidR="009471F3" w:rsidRPr="00CC0598" w:rsidRDefault="009471F3" w:rsidP="00CA243A">
      <w:pPr>
        <w:bidi/>
        <w:rPr>
          <w:rFonts w:ascii="Times New Roman" w:hAnsi="Times New Roman" w:cs="B Lotus"/>
          <w:color w:val="000000"/>
          <w:sz w:val="24"/>
          <w:szCs w:val="28"/>
          <w:lang w:bidi="fa-IR"/>
        </w:rPr>
      </w:pPr>
    </w:p>
    <w:sectPr w:rsidR="009471F3" w:rsidRPr="00CC0598" w:rsidSect="00DF617D">
      <w:headerReference w:type="default" r:id="rId64"/>
      <w:pgSz w:w="12240" w:h="15840"/>
      <w:pgMar w:top="1440" w:right="1152" w:bottom="1440"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3556B6" w14:textId="77777777" w:rsidR="009734E6" w:rsidRDefault="009734E6" w:rsidP="009B1F67">
      <w:pPr>
        <w:spacing w:after="0" w:line="240" w:lineRule="auto"/>
      </w:pPr>
      <w:r>
        <w:separator/>
      </w:r>
    </w:p>
  </w:endnote>
  <w:endnote w:type="continuationSeparator" w:id="0">
    <w:p w14:paraId="2A3FB0EB" w14:textId="77777777" w:rsidR="009734E6" w:rsidRDefault="009734E6" w:rsidP="009B1F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100CCF8-D651-4455-9B28-C57508FA4D23}"/>
    <w:embedBold r:id="rId2" w:fontKey="{968706D0-1CA8-4C9F-9D98-AA8C7F60D09A}"/>
    <w:embedItalic r:id="rId3" w:fontKey="{E42309F3-EFEE-400D-A556-09510C398C40}"/>
  </w:font>
  <w:font w:name="B Lotus">
    <w:panose1 w:val="00000400000000000000"/>
    <w:charset w:val="B2"/>
    <w:family w:val="auto"/>
    <w:pitch w:val="variable"/>
    <w:sig w:usb0="00002001" w:usb1="80000000" w:usb2="00000008" w:usb3="00000000" w:csb0="00000040" w:csb1="00000000"/>
    <w:embedRegular r:id="rId4" w:fontKey="{DFC4C61B-4DA3-447B-BC7D-FF89628AA058}"/>
    <w:embedBold r:id="rId5" w:fontKey="{1DBDBCF6-D82C-4AF2-9EC0-B2EA7190EE97}"/>
    <w:embedItalic r:id="rId6" w:fontKey="{AA636992-9181-4E17-96D3-0E4193139040}"/>
  </w:font>
  <w:font w:name="B Nazanin">
    <w:panose1 w:val="00000400000000000000"/>
    <w:charset w:val="B2"/>
    <w:family w:val="auto"/>
    <w:pitch w:val="variable"/>
    <w:sig w:usb0="00002001" w:usb1="80000000" w:usb2="00000008" w:usb3="00000000" w:csb0="00000040" w:csb1="00000000"/>
    <w:embedRegular r:id="rId7" w:fontKey="{894BF664-94A3-40C5-B665-4975C679F6D7}"/>
    <w:embedBold r:id="rId8" w:fontKey="{0E17DBC4-8262-499E-9363-847D91C39684}"/>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embedRegular r:id="rId9" w:fontKey="{233D2DD7-EC6E-4FC9-B6CA-0048CF7DBAC8}"/>
    <w:embedItalic r:id="rId10" w:fontKey="{4EF25834-BE6C-4D25-B9E2-D905134D9B1A}"/>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1" w:subsetted="1" w:fontKey="{26786E9F-7207-4B36-B70A-C8F96A0128C4}"/>
  </w:font>
  <w:font w:name="Roboto">
    <w:charset w:val="00"/>
    <w:family w:val="auto"/>
    <w:pitch w:val="variable"/>
    <w:sig w:usb0="E0000AFF" w:usb1="5000217F" w:usb2="00000021" w:usb3="00000000" w:csb0="0000019F" w:csb1="00000000"/>
    <w:embedRegular r:id="rId12" w:subsetted="1" w:fontKey="{11E8946D-D47C-4EA9-B2B9-0D8645A360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2B3A4C" w14:textId="77777777" w:rsidR="00FB484E" w:rsidRDefault="00FB484E" w:rsidP="00CA12A1">
    <w:pPr>
      <w:pStyle w:val="Footer"/>
      <w:bidi/>
      <w:jc w:val="center"/>
    </w:pPr>
    <w:r>
      <w:fldChar w:fldCharType="begin"/>
    </w:r>
    <w:r>
      <w:instrText xml:space="preserve"> PAGE   \* MERGEFORMAT </w:instrText>
    </w:r>
    <w:r>
      <w:fldChar w:fldCharType="separate"/>
    </w:r>
    <w:r w:rsidR="002A5772">
      <w:rPr>
        <w:rFonts w:hint="eastAsia"/>
        <w:noProof/>
        <w:rtl/>
      </w:rPr>
      <w:t>ش</w:t>
    </w:r>
    <w:r w:rsidR="002A5772">
      <w:rPr>
        <w:rFonts w:hint="eastAsia"/>
        <w:noProof/>
        <w:rtl/>
      </w:rPr>
      <w:t>‌</w:t>
    </w:r>
    <w:r>
      <w:rPr>
        <w:noProof/>
      </w:rPr>
      <w:fldChar w:fldCharType="end"/>
    </w:r>
  </w:p>
  <w:p w14:paraId="40684988" w14:textId="77777777" w:rsidR="00FB484E" w:rsidRDefault="00FB48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B7BA2E" w14:textId="77777777" w:rsidR="00FB484E" w:rsidRPr="00CC0598" w:rsidRDefault="00FB484E" w:rsidP="00CA12A1">
    <w:pPr>
      <w:pStyle w:val="Footer"/>
      <w:bidi/>
      <w:jc w:val="center"/>
      <w:rPr>
        <w:color w:val="FFFFFF"/>
      </w:rPr>
    </w:pPr>
    <w:r w:rsidRPr="00CC0598">
      <w:rPr>
        <w:color w:val="FFFFFF"/>
      </w:rPr>
      <w:fldChar w:fldCharType="begin"/>
    </w:r>
    <w:r w:rsidRPr="00CC0598">
      <w:rPr>
        <w:color w:val="FFFFFF"/>
      </w:rPr>
      <w:instrText xml:space="preserve"> PAGE   \* MERGEFORMAT </w:instrText>
    </w:r>
    <w:r w:rsidRPr="00CC0598">
      <w:rPr>
        <w:color w:val="FFFFFF"/>
      </w:rPr>
      <w:fldChar w:fldCharType="separate"/>
    </w:r>
    <w:r w:rsidR="002A5772">
      <w:rPr>
        <w:rFonts w:hint="eastAsia"/>
        <w:noProof/>
        <w:color w:val="FFFFFF"/>
        <w:rtl/>
      </w:rPr>
      <w:t>أ</w:t>
    </w:r>
    <w:r w:rsidR="002A5772">
      <w:rPr>
        <w:rFonts w:hint="eastAsia"/>
        <w:noProof/>
        <w:color w:val="FFFFFF"/>
        <w:rtl/>
      </w:rPr>
      <w:t>‌</w:t>
    </w:r>
    <w:r w:rsidRPr="00CC0598">
      <w:rPr>
        <w:noProof/>
        <w:color w:val="FFFFFF"/>
      </w:rPr>
      <w:fldChar w:fldCharType="end"/>
    </w:r>
  </w:p>
  <w:p w14:paraId="506E24CB" w14:textId="77777777" w:rsidR="00FB484E" w:rsidRDefault="00FB48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1722E" w14:textId="77777777" w:rsidR="00FB484E" w:rsidRDefault="00FB484E" w:rsidP="00CA12A1">
    <w:pPr>
      <w:pStyle w:val="Footer"/>
      <w:bidi/>
      <w:jc w:val="center"/>
    </w:pPr>
    <w:r>
      <w:fldChar w:fldCharType="begin"/>
    </w:r>
    <w:r>
      <w:instrText xml:space="preserve"> PAGE   \* MERGEFORMAT </w:instrText>
    </w:r>
    <w:r>
      <w:fldChar w:fldCharType="separate"/>
    </w:r>
    <w:r w:rsidR="002A5772">
      <w:rPr>
        <w:noProof/>
        <w:rtl/>
      </w:rPr>
      <w:t>1</w:t>
    </w:r>
    <w:r w:rsidR="002A5772">
      <w:rPr>
        <w:noProof/>
        <w:rtl/>
      </w:rPr>
      <w:t>4</w:t>
    </w:r>
    <w:r>
      <w:rPr>
        <w:noProof/>
      </w:rPr>
      <w:fldChar w:fldCharType="end"/>
    </w:r>
  </w:p>
  <w:p w14:paraId="15F61BD1" w14:textId="77777777" w:rsidR="00FB484E" w:rsidRDefault="00FB48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D2015" w14:textId="77777777" w:rsidR="00FB484E" w:rsidRPr="00CC0598" w:rsidRDefault="00FB484E" w:rsidP="00CA12A1">
    <w:pPr>
      <w:pStyle w:val="Footer"/>
      <w:bidi/>
      <w:jc w:val="center"/>
      <w:rPr>
        <w:color w:val="FFFFFF"/>
      </w:rPr>
    </w:pPr>
    <w:r w:rsidRPr="00CC0598">
      <w:rPr>
        <w:color w:val="FFFFFF"/>
      </w:rPr>
      <w:fldChar w:fldCharType="begin"/>
    </w:r>
    <w:r w:rsidRPr="00CC0598">
      <w:rPr>
        <w:color w:val="FFFFFF"/>
      </w:rPr>
      <w:instrText xml:space="preserve"> PAGE   \* MERGEFORMAT </w:instrText>
    </w:r>
    <w:r w:rsidRPr="00CC0598">
      <w:rPr>
        <w:color w:val="FFFFFF"/>
      </w:rPr>
      <w:fldChar w:fldCharType="separate"/>
    </w:r>
    <w:r w:rsidR="002A5772">
      <w:rPr>
        <w:noProof/>
        <w:color w:val="FFFFFF"/>
        <w:rtl/>
      </w:rPr>
      <w:t>1</w:t>
    </w:r>
    <w:r w:rsidRPr="00CC0598">
      <w:rPr>
        <w:noProof/>
        <w:color w:val="FFFFFF"/>
      </w:rPr>
      <w:fldChar w:fldCharType="end"/>
    </w:r>
  </w:p>
  <w:p w14:paraId="40F49D85" w14:textId="77777777" w:rsidR="00FB484E" w:rsidRDefault="00FB48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8F63D4" w14:textId="77777777" w:rsidR="00FB484E" w:rsidRDefault="00FB484E" w:rsidP="00CA12A1">
    <w:pPr>
      <w:pStyle w:val="Footer"/>
      <w:bidi/>
      <w:jc w:val="center"/>
    </w:pPr>
    <w:r>
      <w:fldChar w:fldCharType="begin"/>
    </w:r>
    <w:r>
      <w:instrText xml:space="preserve"> PAGE   \* MERGEFORMAT </w:instrText>
    </w:r>
    <w:r>
      <w:fldChar w:fldCharType="separate"/>
    </w:r>
    <w:r w:rsidR="002A5772">
      <w:rPr>
        <w:noProof/>
        <w:rtl/>
      </w:rPr>
      <w:t>2</w:t>
    </w:r>
    <w:r w:rsidR="002A5772">
      <w:rPr>
        <w:noProof/>
        <w:rtl/>
      </w:rPr>
      <w:t>5</w:t>
    </w:r>
    <w:r>
      <w:rPr>
        <w:noProof/>
      </w:rPr>
      <w:fldChar w:fldCharType="end"/>
    </w:r>
  </w:p>
  <w:p w14:paraId="7CF59361" w14:textId="77777777" w:rsidR="00FB484E" w:rsidRDefault="00FB484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C4A13" w14:textId="77777777" w:rsidR="00FB484E" w:rsidRPr="00CC0598" w:rsidRDefault="00FB484E" w:rsidP="00CA12A1">
    <w:pPr>
      <w:pStyle w:val="Footer"/>
      <w:bidi/>
      <w:jc w:val="center"/>
      <w:rPr>
        <w:color w:val="FFFFFF"/>
      </w:rPr>
    </w:pPr>
    <w:r w:rsidRPr="00CC0598">
      <w:rPr>
        <w:color w:val="FFFFFF"/>
      </w:rPr>
      <w:fldChar w:fldCharType="begin"/>
    </w:r>
    <w:r w:rsidRPr="00CC0598">
      <w:rPr>
        <w:color w:val="FFFFFF"/>
      </w:rPr>
      <w:instrText xml:space="preserve"> PAGE   \* MERGEFORMAT </w:instrText>
    </w:r>
    <w:r w:rsidRPr="00CC0598">
      <w:rPr>
        <w:color w:val="FFFFFF"/>
      </w:rPr>
      <w:fldChar w:fldCharType="separate"/>
    </w:r>
    <w:r w:rsidR="002A5772">
      <w:rPr>
        <w:noProof/>
        <w:color w:val="FFFFFF"/>
        <w:rtl/>
      </w:rPr>
      <w:t>2</w:t>
    </w:r>
    <w:r w:rsidR="002A5772">
      <w:rPr>
        <w:noProof/>
        <w:color w:val="FFFFFF"/>
        <w:rtl/>
      </w:rPr>
      <w:t>8</w:t>
    </w:r>
    <w:r w:rsidRPr="00CC0598">
      <w:rPr>
        <w:noProof/>
        <w:color w:val="FFFFFF"/>
      </w:rPr>
      <w:fldChar w:fldCharType="end"/>
    </w:r>
  </w:p>
  <w:p w14:paraId="79029EEE" w14:textId="77777777" w:rsidR="00FB484E" w:rsidRDefault="00FB484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1C6A1" w14:textId="77777777" w:rsidR="00FB484E" w:rsidRPr="00CC0598" w:rsidRDefault="00FB484E" w:rsidP="00CA12A1">
    <w:pPr>
      <w:pStyle w:val="Footer"/>
      <w:bidi/>
      <w:jc w:val="center"/>
      <w:rPr>
        <w:color w:val="FFFFFF"/>
      </w:rPr>
    </w:pPr>
    <w:r w:rsidRPr="00CC0598">
      <w:rPr>
        <w:color w:val="000000"/>
      </w:rPr>
      <w:fldChar w:fldCharType="begin"/>
    </w:r>
    <w:r w:rsidRPr="00CC0598">
      <w:rPr>
        <w:color w:val="000000"/>
      </w:rPr>
      <w:instrText xml:space="preserve"> PAGE   \* MERGEFORMAT </w:instrText>
    </w:r>
    <w:r w:rsidRPr="00CC0598">
      <w:rPr>
        <w:color w:val="000000"/>
      </w:rPr>
      <w:fldChar w:fldCharType="separate"/>
    </w:r>
    <w:r w:rsidR="002A5772">
      <w:rPr>
        <w:noProof/>
        <w:color w:val="000000"/>
        <w:rtl/>
      </w:rPr>
      <w:t>4</w:t>
    </w:r>
    <w:r w:rsidR="002A5772">
      <w:rPr>
        <w:noProof/>
        <w:color w:val="000000"/>
        <w:rtl/>
      </w:rPr>
      <w:t>7</w:t>
    </w:r>
    <w:r w:rsidRPr="00CC0598">
      <w:rPr>
        <w:noProof/>
        <w:color w:val="000000"/>
      </w:rPr>
      <w:fldChar w:fldCharType="end"/>
    </w:r>
  </w:p>
  <w:p w14:paraId="383DC27D" w14:textId="77777777" w:rsidR="00FB484E" w:rsidRDefault="00FB484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FEDEE" w14:textId="77777777" w:rsidR="00FB484E" w:rsidRDefault="00FB484E">
    <w:pPr>
      <w:pStyle w:val="Footer"/>
      <w:jc w:val="center"/>
    </w:pPr>
    <w:r>
      <w:fldChar w:fldCharType="begin"/>
    </w:r>
    <w:r>
      <w:instrText xml:space="preserve"> PAGE   \* MERGEFORMAT </w:instrText>
    </w:r>
    <w:r>
      <w:fldChar w:fldCharType="separate"/>
    </w:r>
    <w:r w:rsidR="002A5772">
      <w:rPr>
        <w:noProof/>
      </w:rPr>
      <w:t>85</w:t>
    </w:r>
    <w:r>
      <w:rPr>
        <w:noProof/>
      </w:rPr>
      <w:fldChar w:fldCharType="end"/>
    </w:r>
  </w:p>
  <w:p w14:paraId="50A7BF04" w14:textId="77777777" w:rsidR="00FB484E" w:rsidRDefault="00FB484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4E47DF" w14:textId="77777777" w:rsidR="00FB484E" w:rsidRPr="00CC0598" w:rsidRDefault="00FB484E" w:rsidP="00CA12A1">
    <w:pPr>
      <w:pStyle w:val="Footer"/>
      <w:bidi/>
      <w:jc w:val="center"/>
      <w:rPr>
        <w:color w:val="FFFFFF"/>
      </w:rPr>
    </w:pPr>
    <w:r w:rsidRPr="00CC0598">
      <w:rPr>
        <w:color w:val="FFFFFF"/>
      </w:rPr>
      <w:fldChar w:fldCharType="begin"/>
    </w:r>
    <w:r w:rsidRPr="00CC0598">
      <w:rPr>
        <w:color w:val="FFFFFF"/>
      </w:rPr>
      <w:instrText xml:space="preserve"> PAGE   \* MERGEFORMAT </w:instrText>
    </w:r>
    <w:r w:rsidRPr="00CC0598">
      <w:rPr>
        <w:color w:val="FFFFFF"/>
      </w:rPr>
      <w:fldChar w:fldCharType="separate"/>
    </w:r>
    <w:r w:rsidR="00C2216F">
      <w:rPr>
        <w:noProof/>
        <w:color w:val="FFFFFF"/>
        <w:rtl/>
      </w:rPr>
      <w:t>9</w:t>
    </w:r>
    <w:r w:rsidR="00C2216F">
      <w:rPr>
        <w:noProof/>
        <w:color w:val="FFFFFF"/>
        <w:rtl/>
      </w:rPr>
      <w:t>4</w:t>
    </w:r>
    <w:r w:rsidRPr="00CC0598">
      <w:rPr>
        <w:noProof/>
        <w:color w:val="FFFFFF"/>
      </w:rPr>
      <w:fldChar w:fldCharType="end"/>
    </w:r>
  </w:p>
  <w:p w14:paraId="17280EE1" w14:textId="77777777" w:rsidR="00FB484E" w:rsidRDefault="00FB48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0A835F" w14:textId="77777777" w:rsidR="009734E6" w:rsidRDefault="009734E6" w:rsidP="009B1F67">
      <w:pPr>
        <w:spacing w:after="0" w:line="240" w:lineRule="auto"/>
      </w:pPr>
      <w:r>
        <w:separator/>
      </w:r>
    </w:p>
  </w:footnote>
  <w:footnote w:type="continuationSeparator" w:id="0">
    <w:p w14:paraId="77AA1DE2" w14:textId="77777777" w:rsidR="009734E6" w:rsidRDefault="009734E6" w:rsidP="009B1F67">
      <w:pPr>
        <w:spacing w:after="0" w:line="240" w:lineRule="auto"/>
      </w:pPr>
      <w:r>
        <w:continuationSeparator/>
      </w:r>
    </w:p>
  </w:footnote>
  <w:footnote w:id="1">
    <w:p w14:paraId="0FCC1FF2" w14:textId="77777777" w:rsidR="00FB484E" w:rsidRPr="009E2CDF" w:rsidRDefault="00FB484E" w:rsidP="00165832">
      <w:pPr>
        <w:pStyle w:val="FootnoteText"/>
        <w:rPr>
          <w:rFonts w:cs="B Nazanin"/>
        </w:rPr>
      </w:pPr>
      <w:r w:rsidRPr="0064011D">
        <w:rPr>
          <w:rStyle w:val="FootnoteReference"/>
        </w:rPr>
        <w:footnoteRef/>
      </w:r>
      <w:r>
        <w:t xml:space="preserve">- </w:t>
      </w:r>
      <w:r w:rsidRPr="00A34293">
        <w:rPr>
          <w:rFonts w:ascii="Times New Roman" w:hAnsi="Times New Roman" w:cs="Times New Roman"/>
        </w:rPr>
        <w:t>Phospholipids</w:t>
      </w:r>
    </w:p>
  </w:footnote>
  <w:footnote w:id="2">
    <w:p w14:paraId="24F2343F" w14:textId="77777777" w:rsidR="00FB484E" w:rsidRPr="009E2CDF" w:rsidRDefault="00FB484E" w:rsidP="00165832">
      <w:pPr>
        <w:pStyle w:val="FootnoteText"/>
        <w:rPr>
          <w:rFonts w:cs="B Nazanin"/>
        </w:rPr>
      </w:pPr>
      <w:r w:rsidRPr="009E2CDF">
        <w:rPr>
          <w:rStyle w:val="FootnoteReference"/>
          <w:rFonts w:cs="B Nazanin"/>
        </w:rPr>
        <w:footnoteRef/>
      </w:r>
      <w:r w:rsidRPr="009E2CDF">
        <w:rPr>
          <w:rFonts w:cs="B Nazanin"/>
        </w:rPr>
        <w:t xml:space="preserve"> - </w:t>
      </w:r>
      <w:r w:rsidRPr="00A34293">
        <w:rPr>
          <w:rFonts w:ascii="Times New Roman" w:hAnsi="Times New Roman" w:cs="Times New Roman"/>
        </w:rPr>
        <w:t>Sterol Esters</w:t>
      </w:r>
    </w:p>
  </w:footnote>
  <w:footnote w:id="3">
    <w:p w14:paraId="7ACB2A9A" w14:textId="77777777" w:rsidR="00FB484E" w:rsidRPr="009E2CDF" w:rsidRDefault="00FB484E" w:rsidP="00165832">
      <w:pPr>
        <w:pStyle w:val="FootnoteText"/>
        <w:rPr>
          <w:rFonts w:cs="B Nazanin"/>
        </w:rPr>
      </w:pPr>
      <w:r w:rsidRPr="009E2CDF">
        <w:rPr>
          <w:rStyle w:val="FootnoteReference"/>
          <w:rFonts w:cs="B Nazanin"/>
        </w:rPr>
        <w:footnoteRef/>
      </w:r>
      <w:r w:rsidRPr="009E2CDF">
        <w:rPr>
          <w:rFonts w:cs="B Nazanin"/>
        </w:rPr>
        <w:t xml:space="preserve"> -</w:t>
      </w:r>
      <w:r w:rsidRPr="00A34293">
        <w:rPr>
          <w:rFonts w:ascii="Times New Roman" w:hAnsi="Times New Roman" w:cs="Times New Roman"/>
        </w:rPr>
        <w:t>Tocopherols</w:t>
      </w:r>
    </w:p>
  </w:footnote>
  <w:footnote w:id="4">
    <w:p w14:paraId="5F2E4E5A" w14:textId="77777777" w:rsidR="00FB484E" w:rsidRPr="009E2CDF" w:rsidRDefault="00FB484E" w:rsidP="00FB484E">
      <w:pPr>
        <w:pStyle w:val="FootnoteText"/>
      </w:pPr>
      <w:r w:rsidRPr="009E2CDF">
        <w:rPr>
          <w:rStyle w:val="FootnoteReference"/>
        </w:rPr>
        <w:footnoteRef/>
      </w:r>
      <w:r w:rsidRPr="009E2CDF">
        <w:t xml:space="preserve"> </w:t>
      </w:r>
      <w:r>
        <w:t xml:space="preserve">- </w:t>
      </w:r>
      <w:r w:rsidRPr="00D71774">
        <w:rPr>
          <w:rFonts w:ascii="Times New Roman" w:hAnsi="Times New Roman" w:cs="Times New Roman"/>
        </w:rPr>
        <w:t>P</w:t>
      </w:r>
      <w:r w:rsidRPr="00A34293">
        <w:rPr>
          <w:rFonts w:ascii="Times New Roman" w:hAnsi="Times New Roman" w:cs="Times New Roman"/>
        </w:rPr>
        <w:t>hytosterols</w:t>
      </w:r>
    </w:p>
  </w:footnote>
  <w:footnote w:id="5">
    <w:p w14:paraId="0E80CF01" w14:textId="77777777" w:rsidR="00FB484E" w:rsidRPr="00CD2C5E" w:rsidRDefault="00FB484E" w:rsidP="00165832">
      <w:pPr>
        <w:pStyle w:val="FootnoteText"/>
      </w:pPr>
      <w:r w:rsidRPr="00CD2C5E">
        <w:rPr>
          <w:rStyle w:val="FootnoteReference"/>
        </w:rPr>
        <w:footnoteRef/>
      </w:r>
      <w:r w:rsidRPr="00CD2C5E">
        <w:t xml:space="preserve"> </w:t>
      </w:r>
      <w:r>
        <w:t>-</w:t>
      </w:r>
      <w:r w:rsidRPr="00A34293">
        <w:rPr>
          <w:rFonts w:ascii="Times New Roman" w:hAnsi="Times New Roman" w:cs="Times New Roman"/>
        </w:rPr>
        <w:t>Terpenoids</w:t>
      </w:r>
    </w:p>
  </w:footnote>
  <w:footnote w:id="6">
    <w:p w14:paraId="7E9219F3" w14:textId="77777777" w:rsidR="00FB484E" w:rsidRPr="00CD2C5E" w:rsidRDefault="00FB484E" w:rsidP="00165832">
      <w:pPr>
        <w:pStyle w:val="FootnoteText"/>
      </w:pPr>
      <w:r w:rsidRPr="00CD2C5E">
        <w:rPr>
          <w:rStyle w:val="FootnoteReference"/>
        </w:rPr>
        <w:footnoteRef/>
      </w:r>
      <w:r w:rsidRPr="00CD2C5E">
        <w:t xml:space="preserve"> </w:t>
      </w:r>
      <w:r>
        <w:t>-</w:t>
      </w:r>
      <w:r w:rsidRPr="00A34293">
        <w:rPr>
          <w:rFonts w:ascii="Times New Roman" w:hAnsi="Times New Roman" w:cs="Times New Roman"/>
        </w:rPr>
        <w:t>Phenols</w:t>
      </w:r>
    </w:p>
  </w:footnote>
  <w:footnote w:id="7">
    <w:p w14:paraId="45FA6F25" w14:textId="77777777" w:rsidR="00FB484E" w:rsidRPr="00CD2C5E" w:rsidRDefault="00FB484E" w:rsidP="00165832">
      <w:pPr>
        <w:pStyle w:val="FootnoteText"/>
      </w:pPr>
      <w:r w:rsidRPr="00CD2C5E">
        <w:rPr>
          <w:rStyle w:val="FootnoteReference"/>
        </w:rPr>
        <w:footnoteRef/>
      </w:r>
      <w:r>
        <w:t xml:space="preserve"> -</w:t>
      </w:r>
      <w:r w:rsidRPr="00A34293">
        <w:rPr>
          <w:rFonts w:ascii="Times New Roman" w:hAnsi="Times New Roman" w:cs="Times New Roman"/>
        </w:rPr>
        <w:t xml:space="preserve">Flavonoids </w:t>
      </w:r>
    </w:p>
  </w:footnote>
  <w:footnote w:id="8">
    <w:p w14:paraId="3386BFA0" w14:textId="77777777" w:rsidR="00FB484E" w:rsidRPr="00CD2C5E" w:rsidRDefault="00FB484E" w:rsidP="00165832">
      <w:pPr>
        <w:pStyle w:val="FootnoteText"/>
      </w:pPr>
      <w:r w:rsidRPr="00CD2C5E">
        <w:rPr>
          <w:rStyle w:val="FootnoteReference"/>
        </w:rPr>
        <w:footnoteRef/>
      </w:r>
      <w:r w:rsidRPr="00CD2C5E">
        <w:t xml:space="preserve"> </w:t>
      </w:r>
      <w:r>
        <w:t>-</w:t>
      </w:r>
      <w:r w:rsidRPr="00A34293">
        <w:rPr>
          <w:rFonts w:ascii="Times New Roman" w:hAnsi="Times New Roman" w:cs="Times New Roman"/>
        </w:rPr>
        <w:t>Folic acid</w:t>
      </w:r>
    </w:p>
  </w:footnote>
  <w:footnote w:id="9">
    <w:p w14:paraId="53722727" w14:textId="77777777" w:rsidR="00FB484E" w:rsidRPr="00CD2C5E" w:rsidRDefault="00FB484E" w:rsidP="00165832">
      <w:pPr>
        <w:pStyle w:val="FootnoteText"/>
      </w:pPr>
      <w:r w:rsidRPr="00CD2C5E">
        <w:rPr>
          <w:rStyle w:val="FootnoteReference"/>
        </w:rPr>
        <w:footnoteRef/>
      </w:r>
      <w:r w:rsidRPr="00CD2C5E">
        <w:t xml:space="preserve"> </w:t>
      </w:r>
      <w:r>
        <w:t>-</w:t>
      </w:r>
      <w:r w:rsidRPr="00A34293">
        <w:rPr>
          <w:rFonts w:ascii="Times New Roman" w:hAnsi="Times New Roman" w:cs="Times New Roman"/>
        </w:rPr>
        <w:t>Antioxidants</w:t>
      </w:r>
    </w:p>
  </w:footnote>
  <w:footnote w:id="10">
    <w:p w14:paraId="5D54EEB0" w14:textId="77777777" w:rsidR="00FB484E" w:rsidRPr="00CC0598" w:rsidRDefault="00FB484E" w:rsidP="00165832">
      <w:pPr>
        <w:pStyle w:val="FootnoteText"/>
        <w:rPr>
          <w:rFonts w:ascii="Times New Roman" w:hAnsi="Times New Roman" w:cs="Times New Roman"/>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rPr>
        <w:t>Juglone</w:t>
      </w:r>
    </w:p>
  </w:footnote>
  <w:footnote w:id="11">
    <w:p w14:paraId="1E55C8E1" w14:textId="77777777" w:rsidR="00FB484E" w:rsidRPr="00CC0598" w:rsidRDefault="00FB484E" w:rsidP="00165832">
      <w:pPr>
        <w:pStyle w:val="FootnoteText"/>
        <w:rPr>
          <w:rFonts w:ascii="Times New Roman" w:hAnsi="Times New Roman" w:cs="Times New Roman"/>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rPr>
        <w:t>Allelopathy</w:t>
      </w:r>
    </w:p>
  </w:footnote>
  <w:footnote w:id="12">
    <w:p w14:paraId="5C082BA4" w14:textId="77777777" w:rsidR="00FB484E" w:rsidRPr="00CC0598" w:rsidRDefault="00FB484E" w:rsidP="00165832">
      <w:pPr>
        <w:pStyle w:val="FootnoteText"/>
        <w:rPr>
          <w:rFonts w:ascii="Times New Roman" w:hAnsi="Times New Roman" w:cs="Times New Roman"/>
        </w:rPr>
      </w:pPr>
      <w:r w:rsidRPr="00CC0598">
        <w:rPr>
          <w:rStyle w:val="FootnoteReference"/>
          <w:rFonts w:ascii="Times New Roman" w:hAnsi="Times New Roman" w:cs="Times New Roman"/>
        </w:rPr>
        <w:footnoteRef/>
      </w:r>
      <w:r w:rsidRPr="00CC0598">
        <w:rPr>
          <w:rFonts w:ascii="Times New Roman" w:hAnsi="Times New Roman" w:cs="Times New Roman"/>
        </w:rPr>
        <w:t>Hermaphrodite</w:t>
      </w:r>
    </w:p>
  </w:footnote>
  <w:footnote w:id="13">
    <w:p w14:paraId="407F0C7E" w14:textId="77777777" w:rsidR="00FB484E" w:rsidRPr="00CC0598" w:rsidRDefault="00FB484E" w:rsidP="00165832">
      <w:pPr>
        <w:pStyle w:val="FootnoteText"/>
        <w:rPr>
          <w:rFonts w:ascii="Times New Roman" w:hAnsi="Times New Roman" w:cs="Times New Roman"/>
        </w:rPr>
      </w:pPr>
      <w:r w:rsidRPr="00CC0598">
        <w:rPr>
          <w:rStyle w:val="FootnoteReference"/>
          <w:rFonts w:ascii="Times New Roman" w:hAnsi="Times New Roman" w:cs="Times New Roman"/>
        </w:rPr>
        <w:footnoteRef/>
      </w:r>
      <w:r w:rsidRPr="00CC0598">
        <w:rPr>
          <w:rFonts w:ascii="Times New Roman" w:hAnsi="Times New Roman" w:cs="Times New Roman"/>
        </w:rPr>
        <w:t xml:space="preserve"> Terminal bearing</w:t>
      </w:r>
    </w:p>
  </w:footnote>
  <w:footnote w:id="14">
    <w:p w14:paraId="650F1669" w14:textId="77777777" w:rsidR="00FB484E" w:rsidRPr="00CC0598" w:rsidRDefault="00FB484E" w:rsidP="00165832">
      <w:pPr>
        <w:pStyle w:val="FootnoteText"/>
        <w:rPr>
          <w:rFonts w:ascii="Times New Roman" w:hAnsi="Times New Roman" w:cs="Times New Roman"/>
        </w:rPr>
      </w:pPr>
      <w:r w:rsidRPr="00CC0598">
        <w:rPr>
          <w:rStyle w:val="FootnoteReference"/>
          <w:rFonts w:ascii="Times New Roman" w:hAnsi="Times New Roman" w:cs="Times New Roman"/>
        </w:rPr>
        <w:footnoteRef/>
      </w:r>
      <w:r w:rsidRPr="00CC0598">
        <w:rPr>
          <w:rFonts w:ascii="Times New Roman" w:hAnsi="Times New Roman" w:cs="Times New Roman"/>
        </w:rPr>
        <w:t xml:space="preserve"> Lateral bearing</w:t>
      </w:r>
    </w:p>
  </w:footnote>
  <w:footnote w:id="15">
    <w:p w14:paraId="0EDBB5C8" w14:textId="77777777" w:rsidR="00FB484E" w:rsidRPr="00CC0598" w:rsidRDefault="00FB484E" w:rsidP="00165832">
      <w:pPr>
        <w:pStyle w:val="FootnoteText"/>
        <w:rPr>
          <w:rFonts w:ascii="Times New Roman" w:hAnsi="Times New Roman" w:cs="Times New Roman"/>
          <w:lang w:val="it-IT"/>
        </w:rPr>
      </w:pPr>
      <w:r w:rsidRPr="00CC0598">
        <w:rPr>
          <w:rStyle w:val="FootnoteReference"/>
          <w:rFonts w:ascii="Times New Roman" w:hAnsi="Times New Roman" w:cs="Times New Roman"/>
        </w:rPr>
        <w:footnoteRef/>
      </w:r>
      <w:r w:rsidRPr="00CC0598">
        <w:rPr>
          <w:rFonts w:ascii="Times New Roman" w:hAnsi="Times New Roman" w:cs="Times New Roman"/>
          <w:lang w:val="it-IT"/>
        </w:rPr>
        <w:t xml:space="preserve"> </w:t>
      </w:r>
      <w:r w:rsidRPr="00CC0598">
        <w:rPr>
          <w:rFonts w:ascii="Times New Roman" w:hAnsi="Times New Roman" w:cs="Times New Roman"/>
          <w:lang w:val="it-IT"/>
        </w:rPr>
        <w:t>Drupe</w:t>
      </w:r>
    </w:p>
  </w:footnote>
  <w:footnote w:id="16">
    <w:p w14:paraId="1DD961E5" w14:textId="77777777" w:rsidR="00FB484E" w:rsidRPr="00CC0598" w:rsidRDefault="00FB484E" w:rsidP="00165832">
      <w:pPr>
        <w:pStyle w:val="FootnoteText"/>
        <w:rPr>
          <w:rFonts w:ascii="Times New Roman" w:hAnsi="Times New Roman" w:cs="Times New Roman"/>
          <w:lang w:val="it-IT"/>
        </w:rPr>
      </w:pPr>
      <w:r w:rsidRPr="00CC0598">
        <w:rPr>
          <w:rStyle w:val="FootnoteReference"/>
          <w:rFonts w:ascii="Times New Roman" w:hAnsi="Times New Roman" w:cs="Times New Roman"/>
        </w:rPr>
        <w:footnoteRef/>
      </w:r>
      <w:r w:rsidRPr="00CC0598">
        <w:rPr>
          <w:rFonts w:ascii="Times New Roman" w:hAnsi="Times New Roman" w:cs="Times New Roman"/>
          <w:lang w:val="it-IT"/>
        </w:rPr>
        <w:t xml:space="preserve"> </w:t>
      </w:r>
      <w:r w:rsidRPr="00CC0598">
        <w:rPr>
          <w:rFonts w:ascii="Times New Roman" w:hAnsi="Times New Roman" w:cs="Times New Roman"/>
          <w:lang w:val="it-IT"/>
        </w:rPr>
        <w:t>Epicarpe</w:t>
      </w:r>
    </w:p>
  </w:footnote>
  <w:footnote w:id="17">
    <w:p w14:paraId="378D566C" w14:textId="77777777" w:rsidR="00FB484E" w:rsidRPr="00CC0598" w:rsidRDefault="00FB484E" w:rsidP="00165832">
      <w:pPr>
        <w:pStyle w:val="FootnoteText"/>
        <w:rPr>
          <w:rFonts w:ascii="Times New Roman" w:hAnsi="Times New Roman" w:cs="Times New Roman"/>
          <w:lang w:val="it-IT"/>
        </w:rPr>
      </w:pPr>
      <w:r w:rsidRPr="00CC0598">
        <w:rPr>
          <w:rStyle w:val="FootnoteReference"/>
          <w:rFonts w:ascii="Times New Roman" w:hAnsi="Times New Roman" w:cs="Times New Roman"/>
        </w:rPr>
        <w:footnoteRef/>
      </w:r>
      <w:r w:rsidRPr="00CC0598">
        <w:rPr>
          <w:rFonts w:ascii="Times New Roman" w:hAnsi="Times New Roman" w:cs="Times New Roman"/>
          <w:lang w:val="it-IT"/>
        </w:rPr>
        <w:t xml:space="preserve"> </w:t>
      </w:r>
      <w:r w:rsidRPr="00CC0598">
        <w:rPr>
          <w:rFonts w:ascii="Times New Roman" w:hAnsi="Times New Roman" w:cs="Times New Roman"/>
          <w:lang w:val="it-IT"/>
        </w:rPr>
        <w:t>Mesocarpe</w:t>
      </w:r>
    </w:p>
  </w:footnote>
  <w:footnote w:id="18">
    <w:p w14:paraId="44394AF8" w14:textId="77777777" w:rsidR="00FB484E" w:rsidRPr="00CC0598" w:rsidRDefault="00FB484E" w:rsidP="00165832">
      <w:pPr>
        <w:pStyle w:val="FootnoteText"/>
        <w:rPr>
          <w:rFonts w:ascii="Times New Roman" w:hAnsi="Times New Roman" w:cs="Times New Roman"/>
          <w:lang w:val="it-IT"/>
        </w:rPr>
      </w:pPr>
      <w:r w:rsidRPr="00CC0598">
        <w:rPr>
          <w:rStyle w:val="FootnoteReference"/>
          <w:rFonts w:ascii="Times New Roman" w:hAnsi="Times New Roman" w:cs="Times New Roman"/>
        </w:rPr>
        <w:footnoteRef/>
      </w:r>
      <w:r w:rsidRPr="00CC0598">
        <w:rPr>
          <w:rFonts w:ascii="Times New Roman" w:hAnsi="Times New Roman" w:cs="Times New Roman"/>
          <w:lang w:val="it-IT"/>
        </w:rPr>
        <w:t xml:space="preserve"> </w:t>
      </w:r>
      <w:r w:rsidRPr="00CC0598">
        <w:rPr>
          <w:rFonts w:ascii="Times New Roman" w:hAnsi="Times New Roman" w:cs="Times New Roman"/>
          <w:lang w:val="it-IT"/>
        </w:rPr>
        <w:t>Endocarpe</w:t>
      </w:r>
    </w:p>
  </w:footnote>
  <w:footnote w:id="19">
    <w:p w14:paraId="64FDEED9" w14:textId="77777777" w:rsidR="00FB484E" w:rsidRPr="00FA38F0" w:rsidRDefault="00FB484E" w:rsidP="00165832">
      <w:pPr>
        <w:pStyle w:val="FootnoteText"/>
        <w:rPr>
          <w:rFonts w:ascii="Times New Roman" w:hAnsi="Times New Roman" w:cs="Times New Roman"/>
          <w:lang w:val="it-IT" w:bidi="fa-IR"/>
        </w:rPr>
      </w:pPr>
      <w:r w:rsidRPr="00435ED7">
        <w:rPr>
          <w:rStyle w:val="FootnoteReference"/>
          <w:rFonts w:ascii="Times New Roman" w:hAnsi="Times New Roman" w:cs="Times New Roman"/>
        </w:rPr>
        <w:footnoteRef/>
      </w:r>
      <w:r w:rsidRPr="00435ED7">
        <w:rPr>
          <w:rFonts w:ascii="Times New Roman" w:hAnsi="Times New Roman" w:cs="Times New Roman"/>
          <w:rtl/>
        </w:rPr>
        <w:t xml:space="preserve"> </w:t>
      </w:r>
      <w:r w:rsidRPr="00FA38F0">
        <w:rPr>
          <w:rFonts w:ascii="Times New Roman" w:hAnsi="Times New Roman" w:cs="Times New Roman"/>
          <w:lang w:val="it-IT" w:bidi="fa-IR"/>
        </w:rPr>
        <w:t>Dichogamy</w:t>
      </w:r>
    </w:p>
  </w:footnote>
  <w:footnote w:id="20">
    <w:p w14:paraId="7CC0E41A" w14:textId="77777777" w:rsidR="00FB484E" w:rsidRPr="00CC0598" w:rsidRDefault="00FB484E" w:rsidP="00FF27AC">
      <w:pPr>
        <w:pStyle w:val="FootnoteText"/>
        <w:rPr>
          <w:rFonts w:ascii="Times New Roman" w:hAnsi="Times New Roman" w:cs="Times New Roman"/>
          <w:lang w:val="it-IT"/>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lang w:val="it-IT"/>
        </w:rPr>
        <w:t>Protanderous</w:t>
      </w:r>
    </w:p>
  </w:footnote>
  <w:footnote w:id="21">
    <w:p w14:paraId="0EFBC185" w14:textId="77777777" w:rsidR="00FB484E" w:rsidRPr="00CC0598" w:rsidRDefault="00FB484E" w:rsidP="00FF27AC">
      <w:pPr>
        <w:pStyle w:val="FootnoteText"/>
        <w:rPr>
          <w:rFonts w:ascii="Times New Roman" w:hAnsi="Times New Roman" w:cs="Times New Roman"/>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proofErr w:type="spellStart"/>
      <w:r w:rsidRPr="00CC0598">
        <w:rPr>
          <w:rFonts w:ascii="Times New Roman" w:hAnsi="Times New Roman" w:cs="Times New Roman"/>
        </w:rPr>
        <w:t>Protogenus</w:t>
      </w:r>
      <w:proofErr w:type="spellEnd"/>
    </w:p>
  </w:footnote>
  <w:footnote w:id="22">
    <w:p w14:paraId="6B3BB965" w14:textId="77777777" w:rsidR="00FB484E" w:rsidRPr="00CC0598" w:rsidRDefault="00FB484E" w:rsidP="00165832">
      <w:pPr>
        <w:pStyle w:val="FootnoteText"/>
        <w:rPr>
          <w:rFonts w:ascii="Times New Roman" w:hAnsi="Times New Roman" w:cs="Times New Roman"/>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proofErr w:type="spellStart"/>
      <w:r w:rsidRPr="00CC0598">
        <w:rPr>
          <w:rFonts w:ascii="Times New Roman" w:hAnsi="Times New Roman" w:cs="Times New Roman"/>
        </w:rPr>
        <w:t>Homogam</w:t>
      </w:r>
      <w:proofErr w:type="spellEnd"/>
    </w:p>
  </w:footnote>
  <w:footnote w:id="23">
    <w:p w14:paraId="6D444CBA" w14:textId="77777777" w:rsidR="00FB484E" w:rsidRPr="00CC0598" w:rsidRDefault="00FB484E" w:rsidP="00165832">
      <w:pPr>
        <w:pStyle w:val="FootnoteText"/>
        <w:rPr>
          <w:rFonts w:ascii="Times New Roman" w:hAnsi="Times New Roman" w:cs="Times New Roman"/>
          <w:rtl/>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rPr>
        <w:t>Pollinizer</w:t>
      </w:r>
    </w:p>
  </w:footnote>
  <w:footnote w:id="24">
    <w:p w14:paraId="70407148" w14:textId="77777777" w:rsidR="00FB484E" w:rsidRPr="00CC0598" w:rsidRDefault="00FB484E" w:rsidP="00331BFF">
      <w:pPr>
        <w:pStyle w:val="FootnoteText"/>
        <w:rPr>
          <w:rFonts w:ascii="Times New Roman" w:hAnsi="Times New Roman" w:cs="Times New Roman"/>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proofErr w:type="spellStart"/>
      <w:r w:rsidRPr="00CC0598">
        <w:rPr>
          <w:rFonts w:ascii="Times New Roman" w:hAnsi="Times New Roman" w:cs="Times New Roman"/>
        </w:rPr>
        <w:t>Pistill</w:t>
      </w:r>
      <w:proofErr w:type="spellEnd"/>
      <w:r w:rsidRPr="00CC0598">
        <w:rPr>
          <w:rFonts w:ascii="Times New Roman" w:hAnsi="Times New Roman" w:cs="Times New Roman"/>
        </w:rPr>
        <w:t xml:space="preserve"> Flower Abortion</w:t>
      </w:r>
    </w:p>
  </w:footnote>
  <w:footnote w:id="25">
    <w:p w14:paraId="7346BEC7" w14:textId="77777777" w:rsidR="00FB484E" w:rsidRPr="00CC0598" w:rsidRDefault="00FB484E" w:rsidP="00A614F8">
      <w:pPr>
        <w:pStyle w:val="FootnoteText"/>
        <w:rPr>
          <w:rFonts w:ascii="Times New Roman" w:hAnsi="Times New Roman" w:cs="Times New Roman"/>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rPr>
        <w:t>Chandler</w:t>
      </w:r>
    </w:p>
  </w:footnote>
  <w:footnote w:id="26">
    <w:p w14:paraId="7C11E096" w14:textId="77777777" w:rsidR="00FB484E" w:rsidRPr="00CC0598" w:rsidRDefault="00FB484E" w:rsidP="00A614F8">
      <w:pPr>
        <w:pStyle w:val="FootnoteText"/>
        <w:rPr>
          <w:rFonts w:ascii="Times New Roman" w:hAnsi="Times New Roman" w:cs="Times New Roman"/>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rPr>
        <w:t>Payn</w:t>
      </w:r>
    </w:p>
  </w:footnote>
  <w:footnote w:id="27">
    <w:p w14:paraId="54E1C3EA" w14:textId="77777777" w:rsidR="00FB484E" w:rsidRPr="00CC0598" w:rsidRDefault="00FB484E" w:rsidP="00A614F8">
      <w:pPr>
        <w:pStyle w:val="FootnoteText"/>
        <w:rPr>
          <w:rFonts w:ascii="Times New Roman" w:hAnsi="Times New Roman" w:cs="Times New Roman"/>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proofErr w:type="spellStart"/>
      <w:r w:rsidRPr="00CC0598">
        <w:rPr>
          <w:rFonts w:ascii="Times New Roman" w:hAnsi="Times New Roman" w:cs="Times New Roman"/>
        </w:rPr>
        <w:t>Serrr</w:t>
      </w:r>
      <w:proofErr w:type="spellEnd"/>
    </w:p>
  </w:footnote>
  <w:footnote w:id="28">
    <w:p w14:paraId="7425D7B9" w14:textId="77777777" w:rsidR="00FB484E" w:rsidRPr="00CC0598" w:rsidRDefault="00FB484E" w:rsidP="00A614F8">
      <w:pPr>
        <w:pStyle w:val="FootnoteText"/>
        <w:rPr>
          <w:rFonts w:ascii="Times New Roman" w:hAnsi="Times New Roman" w:cs="Times New Roman"/>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rPr>
        <w:t>Hartly</w:t>
      </w:r>
    </w:p>
  </w:footnote>
  <w:footnote w:id="29">
    <w:p w14:paraId="6AD1CDBD" w14:textId="77777777" w:rsidR="00FB484E" w:rsidRPr="00CC0598" w:rsidRDefault="00FB484E" w:rsidP="00A614F8">
      <w:pPr>
        <w:pStyle w:val="FootnoteText"/>
        <w:rPr>
          <w:rFonts w:ascii="Times New Roman" w:hAnsi="Times New Roman" w:cs="Times New Roman"/>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rPr>
        <w:t>Eureka</w:t>
      </w:r>
    </w:p>
  </w:footnote>
  <w:footnote w:id="30">
    <w:p w14:paraId="0DCEBD7B" w14:textId="77777777" w:rsidR="00FB484E" w:rsidRPr="00CC0598" w:rsidRDefault="00FB484E" w:rsidP="00A614F8">
      <w:pPr>
        <w:pStyle w:val="FootnoteText"/>
        <w:rPr>
          <w:rFonts w:ascii="Times New Roman" w:hAnsi="Times New Roman" w:cs="Times New Roman"/>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rPr>
        <w:t>Vina</w:t>
      </w:r>
    </w:p>
  </w:footnote>
  <w:footnote w:id="31">
    <w:p w14:paraId="4F47C7DD" w14:textId="77777777" w:rsidR="00FB484E" w:rsidRPr="00CC0598" w:rsidRDefault="00FB484E" w:rsidP="00A614F8">
      <w:pPr>
        <w:pStyle w:val="FootnoteText"/>
        <w:rPr>
          <w:rFonts w:ascii="Times New Roman" w:hAnsi="Times New Roman" w:cs="Times New Roman"/>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rPr>
        <w:t>Pedro</w:t>
      </w:r>
    </w:p>
  </w:footnote>
  <w:footnote w:id="32">
    <w:p w14:paraId="0FCB3B43" w14:textId="77777777" w:rsidR="00FB484E" w:rsidRPr="00CC0598" w:rsidRDefault="00FB484E" w:rsidP="00A614F8">
      <w:pPr>
        <w:pStyle w:val="FootnoteText"/>
        <w:rPr>
          <w:rFonts w:ascii="Times New Roman" w:hAnsi="Times New Roman" w:cs="Times New Roman"/>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rPr>
        <w:t>Chico</w:t>
      </w:r>
    </w:p>
  </w:footnote>
  <w:footnote w:id="33">
    <w:p w14:paraId="02AD21E1" w14:textId="77777777" w:rsidR="00FB484E" w:rsidRPr="00CC0598" w:rsidRDefault="00FB484E" w:rsidP="00A614F8">
      <w:pPr>
        <w:pStyle w:val="FootnoteText"/>
        <w:rPr>
          <w:rFonts w:ascii="Times New Roman" w:hAnsi="Times New Roman" w:cs="Times New Roman"/>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rPr>
        <w:t>Ford</w:t>
      </w:r>
    </w:p>
  </w:footnote>
  <w:footnote w:id="34">
    <w:p w14:paraId="46F9727B" w14:textId="77777777" w:rsidR="00FB484E" w:rsidRPr="00CC0598" w:rsidRDefault="00FB484E" w:rsidP="00A614F8">
      <w:pPr>
        <w:pStyle w:val="FootnoteText"/>
        <w:rPr>
          <w:rFonts w:ascii="Times New Roman" w:hAnsi="Times New Roman" w:cs="Times New Roman"/>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rPr>
        <w:t>Howard</w:t>
      </w:r>
    </w:p>
  </w:footnote>
  <w:footnote w:id="35">
    <w:p w14:paraId="6AA9A5EF" w14:textId="77777777" w:rsidR="00FB484E" w:rsidRPr="00CC0598" w:rsidRDefault="00FB484E" w:rsidP="00A614F8">
      <w:pPr>
        <w:pStyle w:val="FootnoteText"/>
        <w:rPr>
          <w:rFonts w:ascii="Times New Roman" w:hAnsi="Times New Roman" w:cs="Times New Roman"/>
          <w:lang w:val="fr-CA"/>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proofErr w:type="spellStart"/>
      <w:r w:rsidRPr="00CC0598">
        <w:rPr>
          <w:rFonts w:ascii="Times New Roman" w:hAnsi="Times New Roman" w:cs="Times New Roman"/>
          <w:lang w:val="fr-CA"/>
        </w:rPr>
        <w:t>Ivanho</w:t>
      </w:r>
      <w:proofErr w:type="spellEnd"/>
    </w:p>
  </w:footnote>
  <w:footnote w:id="36">
    <w:p w14:paraId="094FBD16" w14:textId="77777777" w:rsidR="00FB484E" w:rsidRPr="00CC0598" w:rsidRDefault="00FB484E" w:rsidP="005A54D4">
      <w:pPr>
        <w:pStyle w:val="FootnoteText"/>
        <w:tabs>
          <w:tab w:val="left" w:pos="5805"/>
        </w:tabs>
        <w:rPr>
          <w:rFonts w:ascii="Times New Roman" w:hAnsi="Times New Roman" w:cs="Times New Roman"/>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lang w:val="fr-CA"/>
        </w:rPr>
        <w:t>Gillet</w:t>
      </w:r>
      <w:r w:rsidRPr="00CC0598">
        <w:rPr>
          <w:rFonts w:ascii="Times New Roman" w:hAnsi="Times New Roman" w:cs="Times New Roman"/>
          <w:lang w:val="fr-CA"/>
        </w:rPr>
        <w:tab/>
      </w:r>
    </w:p>
  </w:footnote>
  <w:footnote w:id="37">
    <w:p w14:paraId="5315A0C0" w14:textId="77777777" w:rsidR="00FB484E" w:rsidRPr="00CC0598" w:rsidRDefault="00FB484E" w:rsidP="00A614F8">
      <w:pPr>
        <w:pStyle w:val="FootnoteText"/>
        <w:rPr>
          <w:rFonts w:ascii="Times New Roman" w:hAnsi="Times New Roman" w:cs="Times New Roman"/>
          <w:lang w:val="fr-CA"/>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lang w:val="fr-CA"/>
        </w:rPr>
        <w:t>Sexton</w:t>
      </w:r>
    </w:p>
  </w:footnote>
  <w:footnote w:id="38">
    <w:p w14:paraId="7FC4C295" w14:textId="77777777" w:rsidR="00FB484E" w:rsidRPr="00CC0598" w:rsidRDefault="00FB484E" w:rsidP="00A614F8">
      <w:pPr>
        <w:pStyle w:val="FootnoteText"/>
        <w:rPr>
          <w:rFonts w:ascii="Times New Roman" w:hAnsi="Times New Roman" w:cs="Times New Roman"/>
          <w:lang w:val="fr-CA"/>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proofErr w:type="spellStart"/>
      <w:r w:rsidRPr="00CC0598">
        <w:rPr>
          <w:rFonts w:ascii="Times New Roman" w:hAnsi="Times New Roman" w:cs="Times New Roman"/>
          <w:lang w:val="fr-CA"/>
        </w:rPr>
        <w:t>Solano</w:t>
      </w:r>
      <w:proofErr w:type="spellEnd"/>
    </w:p>
  </w:footnote>
  <w:footnote w:id="39">
    <w:p w14:paraId="3A69D05B" w14:textId="77777777" w:rsidR="00FB484E" w:rsidRPr="00CC0598" w:rsidRDefault="00FB484E" w:rsidP="00A614F8">
      <w:pPr>
        <w:pStyle w:val="FootnoteText"/>
        <w:rPr>
          <w:rFonts w:ascii="Times New Roman" w:hAnsi="Times New Roman" w:cs="Times New Roman"/>
          <w:lang w:val="it-IT"/>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proofErr w:type="spellStart"/>
      <w:r w:rsidRPr="00CC0598">
        <w:rPr>
          <w:rFonts w:ascii="Times New Roman" w:hAnsi="Times New Roman" w:cs="Times New Roman"/>
          <w:lang w:val="fr-CA"/>
        </w:rPr>
        <w:t>Sunland</w:t>
      </w:r>
      <w:proofErr w:type="spellEnd"/>
    </w:p>
  </w:footnote>
  <w:footnote w:id="40">
    <w:p w14:paraId="086B0136" w14:textId="77777777" w:rsidR="00FB484E" w:rsidRPr="00CC0598" w:rsidRDefault="00FB484E" w:rsidP="00A614F8">
      <w:pPr>
        <w:pStyle w:val="FootnoteText"/>
        <w:rPr>
          <w:rFonts w:ascii="Times New Roman" w:hAnsi="Times New Roman" w:cs="Times New Roman"/>
          <w:lang w:val="fr-CA"/>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proofErr w:type="spellStart"/>
      <w:r w:rsidRPr="00CC0598">
        <w:rPr>
          <w:rFonts w:ascii="Times New Roman" w:hAnsi="Times New Roman" w:cs="Times New Roman"/>
          <w:lang w:val="fr-CA"/>
        </w:rPr>
        <w:t>Tehama</w:t>
      </w:r>
      <w:proofErr w:type="spellEnd"/>
    </w:p>
  </w:footnote>
  <w:footnote w:id="41">
    <w:p w14:paraId="0C1A3968" w14:textId="77777777" w:rsidR="00FB484E" w:rsidRPr="00CC0598" w:rsidRDefault="00FB484E" w:rsidP="00A614F8">
      <w:pPr>
        <w:pStyle w:val="FootnoteText"/>
        <w:rPr>
          <w:rFonts w:ascii="Times New Roman" w:hAnsi="Times New Roman" w:cs="Times New Roman"/>
          <w:lang w:val="fr-CA"/>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proofErr w:type="spellStart"/>
      <w:r w:rsidRPr="00CC0598">
        <w:rPr>
          <w:rFonts w:ascii="Times New Roman" w:hAnsi="Times New Roman" w:cs="Times New Roman"/>
          <w:lang w:val="fr-CA"/>
        </w:rPr>
        <w:t>Tulare</w:t>
      </w:r>
      <w:proofErr w:type="spellEnd"/>
    </w:p>
  </w:footnote>
  <w:footnote w:id="42">
    <w:p w14:paraId="6518F484" w14:textId="77777777" w:rsidR="00FB484E" w:rsidRPr="00E66643" w:rsidRDefault="00FB484E">
      <w:pPr>
        <w:pStyle w:val="FootnoteText"/>
        <w:rPr>
          <w:lang w:val="it-IT"/>
        </w:rPr>
      </w:pPr>
      <w:r>
        <w:rPr>
          <w:rStyle w:val="FootnoteReference"/>
        </w:rPr>
        <w:footnoteRef/>
      </w:r>
      <w:r w:rsidRPr="00E66643">
        <w:rPr>
          <w:lang w:val="it-IT"/>
        </w:rPr>
        <w:t xml:space="preserve"> </w:t>
      </w:r>
      <w:r w:rsidRPr="00E66643">
        <w:rPr>
          <w:lang w:val="it-IT"/>
        </w:rPr>
        <w:t>Durhanm</w:t>
      </w:r>
    </w:p>
  </w:footnote>
  <w:footnote w:id="43">
    <w:p w14:paraId="09694C77" w14:textId="77777777" w:rsidR="00FB484E" w:rsidRDefault="00FB484E">
      <w:pPr>
        <w:pStyle w:val="FootnoteText"/>
        <w:rPr>
          <w:lang w:bidi="fa-IR"/>
        </w:rPr>
      </w:pPr>
      <w:r>
        <w:rPr>
          <w:rStyle w:val="FootnoteReference"/>
        </w:rPr>
        <w:footnoteRef/>
      </w:r>
      <w:r>
        <w:t xml:space="preserve"> </w:t>
      </w:r>
      <w:r>
        <w:rPr>
          <w:lang w:bidi="fa-IR"/>
        </w:rPr>
        <w:t>Wolfskill</w:t>
      </w:r>
    </w:p>
  </w:footnote>
  <w:footnote w:id="44">
    <w:p w14:paraId="27A722E9" w14:textId="77777777" w:rsidR="00FB484E" w:rsidRPr="00CC0598" w:rsidRDefault="00FB484E" w:rsidP="00A614F8">
      <w:pPr>
        <w:pStyle w:val="FootnoteText"/>
        <w:rPr>
          <w:rFonts w:ascii="Times New Roman" w:hAnsi="Times New Roman" w:cs="Times New Roman"/>
          <w:lang w:val="fr-CA"/>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lang w:val="fr-CA"/>
        </w:rPr>
        <w:t>Franquette</w:t>
      </w:r>
    </w:p>
  </w:footnote>
  <w:footnote w:id="45">
    <w:p w14:paraId="51F30887" w14:textId="77777777" w:rsidR="00FB484E" w:rsidRPr="00CC0598" w:rsidRDefault="00FB484E" w:rsidP="00A614F8">
      <w:pPr>
        <w:pStyle w:val="FootnoteText"/>
        <w:rPr>
          <w:rFonts w:ascii="Times New Roman" w:hAnsi="Times New Roman" w:cs="Times New Roman"/>
          <w:lang w:val="fr-CA"/>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lang w:val="fr-CA"/>
        </w:rPr>
        <w:t>Lara</w:t>
      </w:r>
    </w:p>
  </w:footnote>
  <w:footnote w:id="46">
    <w:p w14:paraId="739B129C" w14:textId="77777777" w:rsidR="00FB484E" w:rsidRPr="00CC0598" w:rsidRDefault="00FB484E" w:rsidP="00A614F8">
      <w:pPr>
        <w:pStyle w:val="FootnoteText"/>
        <w:rPr>
          <w:rFonts w:ascii="Times New Roman" w:hAnsi="Times New Roman" w:cs="Times New Roman"/>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proofErr w:type="spellStart"/>
      <w:r w:rsidRPr="00CC0598">
        <w:rPr>
          <w:rFonts w:ascii="Times New Roman" w:hAnsi="Times New Roman" w:cs="Times New Roman"/>
          <w:lang w:val="fr-CA"/>
        </w:rPr>
        <w:t>Fernor</w:t>
      </w:r>
      <w:proofErr w:type="spellEnd"/>
    </w:p>
  </w:footnote>
  <w:footnote w:id="47">
    <w:p w14:paraId="1F25D645" w14:textId="77777777" w:rsidR="00FB484E" w:rsidRPr="00CC0598" w:rsidRDefault="00FB484E" w:rsidP="00A614F8">
      <w:pPr>
        <w:pStyle w:val="FootnoteText"/>
        <w:rPr>
          <w:rFonts w:ascii="Times New Roman" w:hAnsi="Times New Roman" w:cs="Times New Roman"/>
          <w:lang w:val="fr-CA"/>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lang w:val="fr-CA"/>
        </w:rPr>
        <w:t>Corne</w:t>
      </w:r>
    </w:p>
  </w:footnote>
  <w:footnote w:id="48">
    <w:p w14:paraId="0999E89D" w14:textId="77777777" w:rsidR="00FB484E" w:rsidRPr="00CC0598" w:rsidRDefault="00FB484E" w:rsidP="00A614F8">
      <w:pPr>
        <w:pStyle w:val="FootnoteText"/>
        <w:rPr>
          <w:rFonts w:ascii="Times New Roman" w:hAnsi="Times New Roman" w:cs="Times New Roman"/>
          <w:lang w:val="fr-CA"/>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lang w:val="fr-CA"/>
        </w:rPr>
        <w:t>Grandjean</w:t>
      </w:r>
    </w:p>
  </w:footnote>
  <w:footnote w:id="49">
    <w:p w14:paraId="707D96D0" w14:textId="77777777" w:rsidR="00FB484E" w:rsidRPr="00CC0598" w:rsidRDefault="00FB484E" w:rsidP="00A614F8">
      <w:pPr>
        <w:pStyle w:val="FootnoteText"/>
        <w:rPr>
          <w:rFonts w:ascii="Times New Roman" w:hAnsi="Times New Roman" w:cs="Times New Roman"/>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proofErr w:type="spellStart"/>
      <w:r w:rsidRPr="00CC0598">
        <w:rPr>
          <w:rFonts w:ascii="Times New Roman" w:hAnsi="Times New Roman" w:cs="Times New Roman"/>
          <w:lang w:val="fr-CA"/>
        </w:rPr>
        <w:t>Ferjean</w:t>
      </w:r>
      <w:proofErr w:type="spellEnd"/>
    </w:p>
  </w:footnote>
  <w:footnote w:id="50">
    <w:p w14:paraId="1D0FAA38" w14:textId="77777777" w:rsidR="00FB484E" w:rsidRPr="00CC0598" w:rsidRDefault="00FB484E" w:rsidP="00A614F8">
      <w:pPr>
        <w:pStyle w:val="FootnoteText"/>
        <w:rPr>
          <w:rFonts w:ascii="Times New Roman" w:hAnsi="Times New Roman" w:cs="Times New Roman"/>
          <w:lang w:val="fr-CA"/>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proofErr w:type="spellStart"/>
      <w:r w:rsidRPr="00CC0598">
        <w:rPr>
          <w:rFonts w:ascii="Times New Roman" w:hAnsi="Times New Roman" w:cs="Times New Roman"/>
          <w:lang w:val="fr-CA"/>
        </w:rPr>
        <w:t>Mayette</w:t>
      </w:r>
      <w:proofErr w:type="spellEnd"/>
    </w:p>
  </w:footnote>
  <w:footnote w:id="51">
    <w:p w14:paraId="7D01D52C" w14:textId="77777777" w:rsidR="00FB484E" w:rsidRPr="00CC0598" w:rsidRDefault="00FB484E" w:rsidP="00A614F8">
      <w:pPr>
        <w:pStyle w:val="FootnoteText"/>
        <w:rPr>
          <w:rFonts w:ascii="Times New Roman" w:hAnsi="Times New Roman" w:cs="Times New Roman"/>
          <w:lang w:val="it-IT"/>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lang w:val="fr-CA"/>
        </w:rPr>
        <w:t>Parisienne</w:t>
      </w:r>
    </w:p>
  </w:footnote>
  <w:footnote w:id="52">
    <w:p w14:paraId="4A5BE6FB" w14:textId="77777777" w:rsidR="00FB484E" w:rsidRPr="00CC0598" w:rsidRDefault="00FB484E" w:rsidP="00A614F8">
      <w:pPr>
        <w:pStyle w:val="FootnoteText"/>
        <w:rPr>
          <w:rFonts w:ascii="Times New Roman" w:hAnsi="Times New Roman" w:cs="Times New Roman"/>
          <w:lang w:val="it-IT"/>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lang w:val="it-IT"/>
        </w:rPr>
        <w:t>Marbot</w:t>
      </w:r>
    </w:p>
  </w:footnote>
  <w:footnote w:id="53">
    <w:p w14:paraId="42B8F789" w14:textId="77777777" w:rsidR="00FB484E" w:rsidRPr="00CC0598" w:rsidRDefault="00FB484E" w:rsidP="00A614F8">
      <w:pPr>
        <w:pStyle w:val="FootnoteText"/>
        <w:rPr>
          <w:rFonts w:ascii="Times New Roman" w:hAnsi="Times New Roman" w:cs="Times New Roman"/>
          <w:lang w:val="it-IT"/>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lang w:val="it-IT"/>
        </w:rPr>
        <w:t>Sorrento</w:t>
      </w:r>
    </w:p>
  </w:footnote>
  <w:footnote w:id="54">
    <w:p w14:paraId="4CFD2021" w14:textId="77777777" w:rsidR="00FB484E" w:rsidRPr="00CC0598" w:rsidRDefault="00FB484E" w:rsidP="00A614F8">
      <w:pPr>
        <w:pStyle w:val="FootnoteText"/>
        <w:rPr>
          <w:rFonts w:ascii="Times New Roman" w:hAnsi="Times New Roman" w:cs="Times New Roman"/>
          <w:lang w:val="it-IT"/>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lang w:val="it-IT"/>
        </w:rPr>
        <w:t>Feltrino</w:t>
      </w:r>
    </w:p>
  </w:footnote>
  <w:footnote w:id="55">
    <w:p w14:paraId="25C67844" w14:textId="77777777" w:rsidR="00FB484E" w:rsidRPr="00CC0598" w:rsidRDefault="00FB484E" w:rsidP="00A614F8">
      <w:pPr>
        <w:pStyle w:val="FootnoteText"/>
        <w:rPr>
          <w:rFonts w:ascii="Times New Roman" w:hAnsi="Times New Roman" w:cs="Times New Roman"/>
          <w:lang w:val="it-IT"/>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lang w:val="it-IT"/>
        </w:rPr>
        <w:t>Cerreto</w:t>
      </w:r>
    </w:p>
  </w:footnote>
  <w:footnote w:id="56">
    <w:p w14:paraId="4A00A038" w14:textId="77777777" w:rsidR="00FB484E" w:rsidRPr="00CC0598" w:rsidRDefault="00FB484E" w:rsidP="00A614F8">
      <w:pPr>
        <w:pStyle w:val="FootnoteText"/>
        <w:rPr>
          <w:rFonts w:ascii="Times New Roman" w:hAnsi="Times New Roman" w:cs="Times New Roman"/>
          <w:lang w:val="it-IT"/>
        </w:rPr>
      </w:pPr>
      <w:r w:rsidRPr="00CC0598">
        <w:rPr>
          <w:rStyle w:val="FootnoteReference"/>
          <w:rFonts w:ascii="Times New Roman" w:hAnsi="Times New Roman" w:cs="Times New Roman"/>
        </w:rPr>
        <w:footnoteRef/>
      </w:r>
      <w:r w:rsidRPr="00CC0598">
        <w:rPr>
          <w:rFonts w:ascii="Times New Roman" w:hAnsi="Times New Roman" w:cs="Times New Roman"/>
          <w:rtl/>
        </w:rPr>
        <w:t xml:space="preserve"> </w:t>
      </w:r>
      <w:r w:rsidRPr="00CC0598">
        <w:rPr>
          <w:rFonts w:ascii="Times New Roman" w:hAnsi="Times New Roman" w:cs="Times New Roman"/>
          <w:lang w:val="it-IT"/>
        </w:rPr>
        <w:t>Blegian</w:t>
      </w:r>
    </w:p>
  </w:footnote>
  <w:footnote w:id="57">
    <w:p w14:paraId="075E6FA4" w14:textId="77777777" w:rsidR="001C4464" w:rsidRPr="00CC0598" w:rsidRDefault="001C4464" w:rsidP="001C4464">
      <w:pPr>
        <w:pStyle w:val="FootnoteText"/>
        <w:rPr>
          <w:rStyle w:val="Hyperlink"/>
          <w:rFonts w:ascii="Times New Roman" w:hAnsi="Times New Roman" w:cs="Times New Roman"/>
          <w:color w:val="000000"/>
        </w:rPr>
      </w:pPr>
      <w:r w:rsidRPr="001C4464">
        <w:rPr>
          <w:rStyle w:val="FootnoteReference"/>
        </w:rPr>
        <w:footnoteRef/>
      </w:r>
      <w:r w:rsidRPr="001C4464">
        <w:t xml:space="preserve"> </w:t>
      </w:r>
      <w:r w:rsidRPr="00B72956">
        <w:fldChar w:fldCharType="begin"/>
      </w:r>
      <w:r w:rsidRPr="00B72956">
        <w:instrText>HYPERLINK "https://www.tessenderlokerley.com/en/node/1"</w:instrText>
      </w:r>
      <w:r w:rsidRPr="00B72956">
        <w:fldChar w:fldCharType="separate"/>
      </w:r>
      <w:proofErr w:type="spellStart"/>
      <w:r w:rsidRPr="00CC0598">
        <w:rPr>
          <w:rStyle w:val="Hyperlink"/>
          <w:rFonts w:ascii="Times New Roman" w:hAnsi="Times New Roman" w:cs="Times New Roman"/>
          <w:color w:val="000000"/>
        </w:rPr>
        <w:t>Tessenderlo</w:t>
      </w:r>
      <w:proofErr w:type="spellEnd"/>
      <w:r w:rsidRPr="00CC0598">
        <w:rPr>
          <w:rStyle w:val="Hyperlink"/>
          <w:color w:val="000000"/>
        </w:rPr>
        <w:t xml:space="preserve"> </w:t>
      </w:r>
      <w:r w:rsidRPr="00CC0598">
        <w:rPr>
          <w:rStyle w:val="Hyperlink"/>
          <w:rFonts w:ascii="Times New Roman" w:hAnsi="Times New Roman" w:cs="Times New Roman"/>
          <w:color w:val="000000"/>
        </w:rPr>
        <w:t>Kerley</w:t>
      </w:r>
    </w:p>
    <w:p w14:paraId="38B5AD48" w14:textId="681CD0BF" w:rsidR="001C4464" w:rsidRPr="001C4464" w:rsidRDefault="001C4464" w:rsidP="001C4464">
      <w:pPr>
        <w:pStyle w:val="FootnoteText"/>
        <w:rPr>
          <w:rFonts w:hint="cs"/>
          <w:sz w:val="48"/>
          <w:szCs w:val="48"/>
          <w:rtl/>
          <w:lang w:bidi="fa-IR"/>
        </w:rPr>
      </w:pPr>
      <w:r w:rsidRPr="00B72956">
        <w:fldChar w:fldCharType="end"/>
      </w:r>
    </w:p>
  </w:footnote>
  <w:footnote w:id="58">
    <w:p w14:paraId="5D804A07" w14:textId="77777777" w:rsidR="00FB484E" w:rsidRPr="00E81510" w:rsidRDefault="00FB484E" w:rsidP="00A614F8">
      <w:pPr>
        <w:pStyle w:val="FootnoteText"/>
        <w:rPr>
          <w:rtl/>
          <w:lang w:bidi="fa-IR"/>
        </w:rPr>
      </w:pPr>
      <w:r w:rsidRPr="005768C9">
        <w:rPr>
          <w:rStyle w:val="FootnoteReference"/>
          <w:rFonts w:cs="B Nazanin"/>
          <w:sz w:val="32"/>
          <w:szCs w:val="32"/>
          <w:vertAlign w:val="subscript"/>
        </w:rPr>
        <w:footnoteRef/>
      </w:r>
      <w:r>
        <w:rPr>
          <w:lang w:bidi="fa-IR"/>
        </w:rPr>
        <w:t>-Length</w:t>
      </w:r>
    </w:p>
  </w:footnote>
  <w:footnote w:id="59">
    <w:p w14:paraId="1DA4DABE" w14:textId="77777777" w:rsidR="00FB484E" w:rsidRDefault="00FB484E" w:rsidP="00A614F8">
      <w:pPr>
        <w:pStyle w:val="FootnoteText"/>
        <w:rPr>
          <w:rtl/>
          <w:lang w:bidi="fa-IR"/>
        </w:rPr>
      </w:pPr>
      <w:r w:rsidRPr="005768C9">
        <w:rPr>
          <w:rStyle w:val="FootnoteReference"/>
          <w:sz w:val="32"/>
          <w:szCs w:val="32"/>
          <w:vertAlign w:val="subscript"/>
        </w:rPr>
        <w:footnoteRef/>
      </w:r>
      <w:r>
        <w:t xml:space="preserve">-Width </w:t>
      </w:r>
    </w:p>
  </w:footnote>
  <w:footnote w:id="60">
    <w:p w14:paraId="58686996" w14:textId="77777777" w:rsidR="00FB484E" w:rsidRDefault="00FB484E" w:rsidP="00A614F8">
      <w:pPr>
        <w:pStyle w:val="FootnoteText"/>
        <w:rPr>
          <w:lang w:bidi="fa-IR"/>
        </w:rPr>
      </w:pPr>
      <w:r w:rsidRPr="005768C9">
        <w:rPr>
          <w:rStyle w:val="FootnoteReference"/>
          <w:sz w:val="32"/>
          <w:szCs w:val="32"/>
          <w:vertAlign w:val="subscript"/>
        </w:rPr>
        <w:footnoteRef/>
      </w:r>
      <w:r>
        <w:rPr>
          <w:rFonts w:hint="cs"/>
          <w:rtl/>
          <w:lang w:bidi="fa-IR"/>
        </w:rPr>
        <w:t>-</w:t>
      </w:r>
      <w:r>
        <w:rPr>
          <w:lang w:bidi="fa-IR"/>
        </w:rPr>
        <w:t>Thickness</w:t>
      </w:r>
    </w:p>
  </w:footnote>
  <w:footnote w:id="61">
    <w:p w14:paraId="38A79308" w14:textId="77777777" w:rsidR="00FB484E" w:rsidRPr="00CC0598" w:rsidRDefault="00FB484E" w:rsidP="00BD1A30">
      <w:pPr>
        <w:pStyle w:val="FootnoteText"/>
        <w:rPr>
          <w:rFonts w:ascii="Times New Roman" w:hAnsi="Times New Roman" w:cs="Times New Roman"/>
          <w:rtl/>
          <w:lang w:bidi="fa-IR"/>
        </w:rPr>
      </w:pPr>
      <w:r w:rsidRPr="00CC0598">
        <w:rPr>
          <w:rStyle w:val="FootnoteReference"/>
          <w:rFonts w:ascii="Times New Roman" w:hAnsi="Times New Roman" w:cs="Times New Roman"/>
        </w:rPr>
        <w:footnoteRef/>
      </w:r>
      <w:r w:rsidRPr="00CC0598">
        <w:rPr>
          <w:rFonts w:ascii="Times New Roman" w:hAnsi="Times New Roman" w:cs="Times New Roman"/>
        </w:rPr>
        <w:t xml:space="preserve"> gingerols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5D8726" w14:textId="77777777" w:rsidR="00FB484E" w:rsidRPr="00CA3FB4" w:rsidRDefault="00FB484E" w:rsidP="00CA3FB4">
    <w:pPr>
      <w:pStyle w:val="Header"/>
      <w:bidi/>
      <w:rPr>
        <w:rFonts w:cs="B Lotus"/>
        <w:b/>
        <w:bCs/>
        <w:sz w:val="28"/>
        <w:szCs w:val="28"/>
      </w:rPr>
    </w:pPr>
    <w:r w:rsidRPr="009C1F06">
      <w:rPr>
        <w:rFonts w:cs="B Lotus" w:hint="cs"/>
        <w:b/>
        <w:bCs/>
        <w:sz w:val="28"/>
        <w:szCs w:val="28"/>
        <w:rtl/>
      </w:rPr>
      <w:t xml:space="preserve">                                                        </w:t>
    </w:r>
    <w:r>
      <w:rPr>
        <w:rFonts w:cs="B Lotus" w:hint="cs"/>
        <w:b/>
        <w:bCs/>
        <w:sz w:val="28"/>
        <w:szCs w:val="28"/>
        <w:rtl/>
      </w:rPr>
      <w:t xml:space="preserve">        </w:t>
    </w:r>
    <w:r w:rsidRPr="009C1F06">
      <w:rPr>
        <w:rFonts w:cs="B Lotus" w:hint="cs"/>
        <w:b/>
        <w:bCs/>
        <w:sz w:val="28"/>
        <w:szCs w:val="28"/>
        <w:rtl/>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E0FD2D" w14:textId="77777777" w:rsidR="00FB484E" w:rsidRPr="00F633E6" w:rsidRDefault="00FB484E" w:rsidP="00F633E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F9076" w14:textId="77777777" w:rsidR="00FB484E" w:rsidRPr="00CC0598" w:rsidRDefault="00FB484E" w:rsidP="00F633E6">
    <w:pPr>
      <w:pStyle w:val="Header"/>
      <w:jc w:val="right"/>
      <w:rPr>
        <w:rFonts w:cs="B Lotus"/>
        <w:b/>
        <w:bCs/>
        <w:color w:val="000000"/>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527CD" w14:textId="77777777" w:rsidR="00FB484E" w:rsidRDefault="00FB48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7B546F" w14:textId="77777777" w:rsidR="00FB484E" w:rsidRPr="009C1F06" w:rsidRDefault="00FB484E" w:rsidP="009C1F06">
    <w:pPr>
      <w:pStyle w:val="Header"/>
      <w:bidi/>
      <w:jc w:val="both"/>
      <w:rPr>
        <w:rFonts w:cs="B Lotus"/>
        <w:b/>
        <w:bCs/>
        <w:sz w:val="28"/>
        <w:szCs w:val="28"/>
      </w:rPr>
    </w:pPr>
    <w:r w:rsidRPr="009C1F06">
      <w:rPr>
        <w:rFonts w:cs="B Lotus" w:hint="cs"/>
        <w:b/>
        <w:bCs/>
        <w:sz w:val="28"/>
        <w:szCs w:val="28"/>
        <w:rtl/>
      </w:rPr>
      <w:t xml:space="preserve">فصل اول                                              </w:t>
    </w:r>
    <w:r>
      <w:rPr>
        <w:rFonts w:cs="B Lotus" w:hint="cs"/>
        <w:b/>
        <w:bCs/>
        <w:sz w:val="28"/>
        <w:szCs w:val="28"/>
        <w:rtl/>
      </w:rPr>
      <w:t xml:space="preserve">                                          </w:t>
    </w:r>
    <w:r w:rsidRPr="009C1F06">
      <w:rPr>
        <w:rFonts w:cs="B Lotus" w:hint="cs"/>
        <w:b/>
        <w:bCs/>
        <w:sz w:val="28"/>
        <w:szCs w:val="28"/>
        <w:rtl/>
      </w:rPr>
      <w:t xml:space="preserve">         مقدمه و کلیات</w:t>
    </w:r>
  </w:p>
  <w:p w14:paraId="1162FFF1" w14:textId="4FE9A208" w:rsidR="00FB484E" w:rsidRDefault="00560359">
    <w:pPr>
      <w:pStyle w:val="Header"/>
    </w:pPr>
    <w:r>
      <w:rPr>
        <w:noProof/>
      </w:rPr>
      <mc:AlternateContent>
        <mc:Choice Requires="wps">
          <w:drawing>
            <wp:anchor distT="0" distB="0" distL="114300" distR="114300" simplePos="0" relativeHeight="251656192" behindDoc="0" locked="0" layoutInCell="1" allowOverlap="1" wp14:anchorId="2C11540B" wp14:editId="68599658">
              <wp:simplePos x="0" y="0"/>
              <wp:positionH relativeFrom="margin">
                <wp:posOffset>291465</wp:posOffset>
              </wp:positionH>
              <wp:positionV relativeFrom="paragraph">
                <wp:posOffset>10160</wp:posOffset>
              </wp:positionV>
              <wp:extent cx="6149340" cy="15240"/>
              <wp:effectExtent l="0" t="0" r="3810" b="3810"/>
              <wp:wrapNone/>
              <wp:docPr id="35"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49340" cy="1524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D2A3AF7" id="Straight Connector 6" o:spid="_x0000_s1026" style="position:absolute;flip:y;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95pt,.8pt" to="507.1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" strokecolor="windowText" strokeweight="1.5pt">
              <v:stroke joinstyle="miter"/>
              <o:lock v:ext="edit" shapetype="f"/>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7B2B2C" w14:textId="77777777" w:rsidR="00FB484E" w:rsidRDefault="00FB484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0298F0" w14:textId="77777777" w:rsidR="00FB484E" w:rsidRPr="009C1F06" w:rsidRDefault="00FB484E" w:rsidP="009C1F06">
    <w:pPr>
      <w:pStyle w:val="Header"/>
      <w:bidi/>
      <w:jc w:val="both"/>
      <w:rPr>
        <w:rFonts w:cs="B Lotus"/>
        <w:b/>
        <w:bCs/>
        <w:sz w:val="28"/>
        <w:szCs w:val="28"/>
      </w:rPr>
    </w:pPr>
    <w:r w:rsidRPr="009C1F06">
      <w:rPr>
        <w:rFonts w:cs="B Lotus" w:hint="cs"/>
        <w:b/>
        <w:bCs/>
        <w:sz w:val="28"/>
        <w:szCs w:val="28"/>
        <w:rtl/>
      </w:rPr>
      <w:t xml:space="preserve">فصل </w:t>
    </w:r>
    <w:r>
      <w:rPr>
        <w:rFonts w:cs="B Lotus" w:hint="cs"/>
        <w:b/>
        <w:bCs/>
        <w:sz w:val="28"/>
        <w:szCs w:val="28"/>
        <w:rtl/>
      </w:rPr>
      <w:t>دوم</w:t>
    </w:r>
    <w:r w:rsidRPr="009C1F06">
      <w:rPr>
        <w:rFonts w:cs="B Lotus" w:hint="cs"/>
        <w:b/>
        <w:bCs/>
        <w:sz w:val="28"/>
        <w:szCs w:val="28"/>
        <w:rtl/>
      </w:rPr>
      <w:t xml:space="preserve">                                              </w:t>
    </w:r>
    <w:r>
      <w:rPr>
        <w:rFonts w:cs="B Lotus" w:hint="cs"/>
        <w:b/>
        <w:bCs/>
        <w:sz w:val="28"/>
        <w:szCs w:val="28"/>
        <w:rtl/>
      </w:rPr>
      <w:t xml:space="preserve">                </w:t>
    </w:r>
    <w:r w:rsidRPr="009C1F06">
      <w:rPr>
        <w:rFonts w:cs="B Lotus" w:hint="cs"/>
        <w:b/>
        <w:bCs/>
        <w:sz w:val="28"/>
        <w:szCs w:val="28"/>
        <w:rtl/>
      </w:rPr>
      <w:t xml:space="preserve">                                      </w:t>
    </w:r>
    <w:r>
      <w:rPr>
        <w:rFonts w:cs="B Lotus" w:hint="cs"/>
        <w:b/>
        <w:bCs/>
        <w:sz w:val="28"/>
        <w:szCs w:val="28"/>
        <w:rtl/>
      </w:rPr>
      <w:t>بررسی منابع</w:t>
    </w:r>
  </w:p>
  <w:p w14:paraId="71B1F3AC" w14:textId="312BE2EC" w:rsidR="00FB484E" w:rsidRDefault="00560359" w:rsidP="00A614F8">
    <w:pPr>
      <w:pStyle w:val="Header"/>
      <w:tabs>
        <w:tab w:val="clear" w:pos="4680"/>
        <w:tab w:val="clear" w:pos="9360"/>
        <w:tab w:val="right" w:pos="9936"/>
      </w:tabs>
    </w:pPr>
    <w:r>
      <w:rPr>
        <w:noProof/>
      </w:rPr>
      <mc:AlternateContent>
        <mc:Choice Requires="wps">
          <w:drawing>
            <wp:anchor distT="0" distB="0" distL="114300" distR="114300" simplePos="0" relativeHeight="251657216" behindDoc="0" locked="0" layoutInCell="1" allowOverlap="1" wp14:anchorId="2FD1F287" wp14:editId="3CEED345">
              <wp:simplePos x="0" y="0"/>
              <wp:positionH relativeFrom="margin">
                <wp:align>center</wp:align>
              </wp:positionH>
              <wp:positionV relativeFrom="paragraph">
                <wp:posOffset>73025</wp:posOffset>
              </wp:positionV>
              <wp:extent cx="6149340" cy="15240"/>
              <wp:effectExtent l="0" t="0" r="3810" b="3810"/>
              <wp:wrapNone/>
              <wp:docPr id="41"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49340" cy="1524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C49217D" id="Straight Connector 4" o:spid="_x0000_s1026" style="position:absolute;flip:y;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75pt" to="484.2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" strokecolor="windowText" strokeweight="1.5pt">
              <v:stroke joinstyle="miter"/>
              <o:lock v:ext="edit" shapetype="f"/>
              <w10:wrap anchorx="margin"/>
            </v:line>
          </w:pict>
        </mc:Fallback>
      </mc:AlternateContent>
    </w:r>
    <w:r w:rsidR="00FB484E">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9B3E82" w14:textId="77777777" w:rsidR="00FB484E" w:rsidRDefault="00FB484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D5DD56" w14:textId="77777777" w:rsidR="00FB484E" w:rsidRPr="009C1F06" w:rsidRDefault="00FB484E" w:rsidP="009C1F06">
    <w:pPr>
      <w:pStyle w:val="Header"/>
      <w:bidi/>
      <w:jc w:val="both"/>
      <w:rPr>
        <w:rFonts w:cs="B Lotus"/>
        <w:b/>
        <w:bCs/>
        <w:sz w:val="28"/>
        <w:szCs w:val="28"/>
      </w:rPr>
    </w:pPr>
    <w:r w:rsidRPr="009C1F06">
      <w:rPr>
        <w:rFonts w:cs="B Lotus" w:hint="cs"/>
        <w:b/>
        <w:bCs/>
        <w:sz w:val="28"/>
        <w:szCs w:val="28"/>
        <w:rtl/>
      </w:rPr>
      <w:t xml:space="preserve">فصل </w:t>
    </w:r>
    <w:r>
      <w:rPr>
        <w:rFonts w:cs="B Lotus" w:hint="cs"/>
        <w:b/>
        <w:bCs/>
        <w:sz w:val="28"/>
        <w:szCs w:val="28"/>
        <w:rtl/>
      </w:rPr>
      <w:t>سوم</w:t>
    </w:r>
    <w:r w:rsidRPr="009C1F06">
      <w:rPr>
        <w:rFonts w:cs="B Lotus" w:hint="cs"/>
        <w:b/>
        <w:bCs/>
        <w:sz w:val="28"/>
        <w:szCs w:val="28"/>
        <w:rtl/>
      </w:rPr>
      <w:t xml:space="preserve">                                              </w:t>
    </w:r>
    <w:r>
      <w:rPr>
        <w:rFonts w:cs="B Lotus" w:hint="cs"/>
        <w:b/>
        <w:bCs/>
        <w:sz w:val="28"/>
        <w:szCs w:val="28"/>
        <w:rtl/>
      </w:rPr>
      <w:t xml:space="preserve">                </w:t>
    </w:r>
    <w:r w:rsidRPr="009C1F06">
      <w:rPr>
        <w:rFonts w:cs="B Lotus" w:hint="cs"/>
        <w:b/>
        <w:bCs/>
        <w:sz w:val="28"/>
        <w:szCs w:val="28"/>
        <w:rtl/>
      </w:rPr>
      <w:t xml:space="preserve">                                      </w:t>
    </w:r>
    <w:r>
      <w:rPr>
        <w:rFonts w:cs="B Lotus" w:hint="cs"/>
        <w:b/>
        <w:bCs/>
        <w:sz w:val="28"/>
        <w:szCs w:val="28"/>
        <w:rtl/>
      </w:rPr>
      <w:t>مواد و روش‌ها</w:t>
    </w:r>
  </w:p>
  <w:p w14:paraId="7898EEB3" w14:textId="2F524917" w:rsidR="00FB484E" w:rsidRDefault="00560359">
    <w:pPr>
      <w:pStyle w:val="Header"/>
    </w:pPr>
    <w:r>
      <w:rPr>
        <w:noProof/>
      </w:rPr>
      <mc:AlternateContent>
        <mc:Choice Requires="wps">
          <w:drawing>
            <wp:anchor distT="0" distB="0" distL="114300" distR="114300" simplePos="0" relativeHeight="251658240" behindDoc="0" locked="0" layoutInCell="1" allowOverlap="1" wp14:anchorId="2451F84A" wp14:editId="6E4A314D">
              <wp:simplePos x="0" y="0"/>
              <wp:positionH relativeFrom="margin">
                <wp:posOffset>-137160</wp:posOffset>
              </wp:positionH>
              <wp:positionV relativeFrom="paragraph">
                <wp:posOffset>57785</wp:posOffset>
              </wp:positionV>
              <wp:extent cx="6149340" cy="15240"/>
              <wp:effectExtent l="0" t="0" r="3810" b="3810"/>
              <wp:wrapNone/>
              <wp:docPr id="44"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49340" cy="1524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EEA518F" id="Straight Connector 2" o:spid="_x0000_s1026" style="position:absolute;flip: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8pt,4.55pt" to="473.4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" strokecolor="windowText" strokeweight="1.5pt">
              <v:stroke joinstyle="miter"/>
              <o:lock v:ext="edit" shapetype="f"/>
              <w10:wrap anchorx="margin"/>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B180B" w14:textId="77777777" w:rsidR="00FB484E" w:rsidRDefault="00FB484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CCEA01" w14:textId="3612E5B1" w:rsidR="00FB484E" w:rsidRPr="00CC0598" w:rsidRDefault="00560359" w:rsidP="000A1EF4">
    <w:pPr>
      <w:pStyle w:val="Header"/>
      <w:jc w:val="right"/>
      <w:rPr>
        <w:rFonts w:cs="B Lotus"/>
        <w:b/>
        <w:bCs/>
        <w:color w:val="000000"/>
        <w:sz w:val="28"/>
        <w:szCs w:val="28"/>
      </w:rPr>
    </w:pPr>
    <w:r>
      <w:rPr>
        <w:noProof/>
      </w:rPr>
      <mc:AlternateContent>
        <mc:Choice Requires="wps">
          <w:drawing>
            <wp:anchor distT="0" distB="0" distL="114300" distR="114300" simplePos="0" relativeHeight="251659264" behindDoc="0" locked="0" layoutInCell="1" allowOverlap="1" wp14:anchorId="77AF0127" wp14:editId="267A1F63">
              <wp:simplePos x="0" y="0"/>
              <wp:positionH relativeFrom="column">
                <wp:posOffset>-274320</wp:posOffset>
              </wp:positionH>
              <wp:positionV relativeFrom="paragraph">
                <wp:posOffset>323850</wp:posOffset>
              </wp:positionV>
              <wp:extent cx="6867525" cy="11430"/>
              <wp:effectExtent l="9525" t="9525" r="9525" b="17145"/>
              <wp:wrapNone/>
              <wp:docPr id="586763862"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67525" cy="11430"/>
                      </a:xfrm>
                      <a:prstGeom prst="line">
                        <a:avLst/>
                      </a:prstGeom>
                      <a:noFill/>
                      <a:ln w="19050" algn="ctr">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65824D9" id="Straight Connector 4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pt,25.5pt" to="519.15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" strokeweight="1.5pt">
              <v:stroke joinstyle="miter"/>
            </v:line>
          </w:pict>
        </mc:Fallback>
      </mc:AlternateContent>
    </w:r>
    <w:r w:rsidR="00FB484E" w:rsidRPr="00CC0598">
      <w:rPr>
        <w:rFonts w:cs="B Lotus" w:hint="cs"/>
        <w:b/>
        <w:bCs/>
        <w:color w:val="000000"/>
        <w:sz w:val="28"/>
        <w:szCs w:val="28"/>
        <w:rtl/>
      </w:rPr>
      <w:t>فصل چهارم.....................................................................................................................................نتایج و بحث</w:t>
    </w:r>
  </w:p>
  <w:p w14:paraId="5939DB3D" w14:textId="77777777" w:rsidR="00FB484E" w:rsidRDefault="00FB484E"/>
  <w:p w14:paraId="1B9C99D1" w14:textId="77777777" w:rsidR="00FB484E" w:rsidRDefault="00FB484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87CE5"/>
    <w:multiLevelType w:val="multilevel"/>
    <w:tmpl w:val="4F087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60FBD"/>
    <w:multiLevelType w:val="hybridMultilevel"/>
    <w:tmpl w:val="07F0E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41992"/>
    <w:multiLevelType w:val="multilevel"/>
    <w:tmpl w:val="78724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5F5C87"/>
    <w:multiLevelType w:val="multilevel"/>
    <w:tmpl w:val="C9461BF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8B4C80"/>
    <w:multiLevelType w:val="hybridMultilevel"/>
    <w:tmpl w:val="9E5477A4"/>
    <w:lvl w:ilvl="0" w:tplc="14AC7824">
      <w:start w:val="1"/>
      <w:numFmt w:val="bullet"/>
      <w:lvlText w:val="-"/>
      <w:lvlJc w:val="left"/>
      <w:pPr>
        <w:ind w:left="644" w:hanging="360"/>
      </w:pPr>
      <w:rPr>
        <w:rFonts w:ascii="Times New Roman" w:eastAsia="Calibri" w:hAnsi="Times New Roman" w:cs="B Lotu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0E2E3372"/>
    <w:multiLevelType w:val="hybridMultilevel"/>
    <w:tmpl w:val="AF340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D24E5A"/>
    <w:multiLevelType w:val="multilevel"/>
    <w:tmpl w:val="1278F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9A5AFA"/>
    <w:multiLevelType w:val="multilevel"/>
    <w:tmpl w:val="C254A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24505B"/>
    <w:multiLevelType w:val="hybridMultilevel"/>
    <w:tmpl w:val="0AF6EF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C30FD3"/>
    <w:multiLevelType w:val="hybridMultilevel"/>
    <w:tmpl w:val="A50AF72E"/>
    <w:lvl w:ilvl="0" w:tplc="04090001">
      <w:start w:val="1"/>
      <w:numFmt w:val="bullet"/>
      <w:lvlText w:val=""/>
      <w:lvlJc w:val="left"/>
      <w:pPr>
        <w:ind w:left="16920" w:hanging="360"/>
      </w:pPr>
      <w:rPr>
        <w:rFonts w:ascii="Symbol" w:hAnsi="Symbol" w:hint="default"/>
      </w:rPr>
    </w:lvl>
    <w:lvl w:ilvl="1" w:tplc="04090003" w:tentative="1">
      <w:start w:val="1"/>
      <w:numFmt w:val="bullet"/>
      <w:lvlText w:val="o"/>
      <w:lvlJc w:val="left"/>
      <w:pPr>
        <w:ind w:left="17640" w:hanging="360"/>
      </w:pPr>
      <w:rPr>
        <w:rFonts w:ascii="Courier New" w:hAnsi="Courier New" w:cs="Courier New" w:hint="default"/>
      </w:rPr>
    </w:lvl>
    <w:lvl w:ilvl="2" w:tplc="04090005" w:tentative="1">
      <w:start w:val="1"/>
      <w:numFmt w:val="bullet"/>
      <w:lvlText w:val=""/>
      <w:lvlJc w:val="left"/>
      <w:pPr>
        <w:ind w:left="18360" w:hanging="360"/>
      </w:pPr>
      <w:rPr>
        <w:rFonts w:ascii="Wingdings" w:hAnsi="Wingdings" w:hint="default"/>
      </w:rPr>
    </w:lvl>
    <w:lvl w:ilvl="3" w:tplc="04090001" w:tentative="1">
      <w:start w:val="1"/>
      <w:numFmt w:val="bullet"/>
      <w:lvlText w:val=""/>
      <w:lvlJc w:val="left"/>
      <w:pPr>
        <w:ind w:left="19080" w:hanging="360"/>
      </w:pPr>
      <w:rPr>
        <w:rFonts w:ascii="Symbol" w:hAnsi="Symbol" w:hint="default"/>
      </w:rPr>
    </w:lvl>
    <w:lvl w:ilvl="4" w:tplc="04090003" w:tentative="1">
      <w:start w:val="1"/>
      <w:numFmt w:val="bullet"/>
      <w:lvlText w:val="o"/>
      <w:lvlJc w:val="left"/>
      <w:pPr>
        <w:ind w:left="19800" w:hanging="360"/>
      </w:pPr>
      <w:rPr>
        <w:rFonts w:ascii="Courier New" w:hAnsi="Courier New" w:cs="Courier New" w:hint="default"/>
      </w:rPr>
    </w:lvl>
    <w:lvl w:ilvl="5" w:tplc="04090005" w:tentative="1">
      <w:start w:val="1"/>
      <w:numFmt w:val="bullet"/>
      <w:lvlText w:val=""/>
      <w:lvlJc w:val="left"/>
      <w:pPr>
        <w:ind w:left="20520" w:hanging="360"/>
      </w:pPr>
      <w:rPr>
        <w:rFonts w:ascii="Wingdings" w:hAnsi="Wingdings" w:hint="default"/>
      </w:rPr>
    </w:lvl>
    <w:lvl w:ilvl="6" w:tplc="04090001" w:tentative="1">
      <w:start w:val="1"/>
      <w:numFmt w:val="bullet"/>
      <w:lvlText w:val=""/>
      <w:lvlJc w:val="left"/>
      <w:pPr>
        <w:ind w:left="21240" w:hanging="360"/>
      </w:pPr>
      <w:rPr>
        <w:rFonts w:ascii="Symbol" w:hAnsi="Symbol" w:hint="default"/>
      </w:rPr>
    </w:lvl>
    <w:lvl w:ilvl="7" w:tplc="04090003" w:tentative="1">
      <w:start w:val="1"/>
      <w:numFmt w:val="bullet"/>
      <w:lvlText w:val="o"/>
      <w:lvlJc w:val="left"/>
      <w:pPr>
        <w:ind w:left="21960" w:hanging="360"/>
      </w:pPr>
      <w:rPr>
        <w:rFonts w:ascii="Courier New" w:hAnsi="Courier New" w:cs="Courier New" w:hint="default"/>
      </w:rPr>
    </w:lvl>
    <w:lvl w:ilvl="8" w:tplc="04090005" w:tentative="1">
      <w:start w:val="1"/>
      <w:numFmt w:val="bullet"/>
      <w:lvlText w:val=""/>
      <w:lvlJc w:val="left"/>
      <w:pPr>
        <w:ind w:left="22680" w:hanging="360"/>
      </w:pPr>
      <w:rPr>
        <w:rFonts w:ascii="Wingdings" w:hAnsi="Wingdings" w:hint="default"/>
      </w:rPr>
    </w:lvl>
  </w:abstractNum>
  <w:abstractNum w:abstractNumId="10" w15:restartNumberingAfterBreak="0">
    <w:nsid w:val="17DC0137"/>
    <w:multiLevelType w:val="hybridMultilevel"/>
    <w:tmpl w:val="9AE84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226FC9"/>
    <w:multiLevelType w:val="hybridMultilevel"/>
    <w:tmpl w:val="816A29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DAC7A75"/>
    <w:multiLevelType w:val="multilevel"/>
    <w:tmpl w:val="6D749C8C"/>
    <w:lvl w:ilvl="0">
      <w:start w:val="1"/>
      <w:numFmt w:val="bullet"/>
      <w:lvlText w:val=""/>
      <w:lvlJc w:val="left"/>
      <w:pPr>
        <w:tabs>
          <w:tab w:val="num" w:pos="3870"/>
        </w:tabs>
        <w:ind w:left="3870" w:hanging="360"/>
      </w:pPr>
      <w:rPr>
        <w:rFonts w:ascii="Symbol" w:hAnsi="Symbol" w:hint="default"/>
        <w:sz w:val="20"/>
      </w:rPr>
    </w:lvl>
    <w:lvl w:ilvl="1" w:tentative="1">
      <w:start w:val="1"/>
      <w:numFmt w:val="bullet"/>
      <w:lvlText w:val="o"/>
      <w:lvlJc w:val="left"/>
      <w:pPr>
        <w:tabs>
          <w:tab w:val="num" w:pos="4590"/>
        </w:tabs>
        <w:ind w:left="4590" w:hanging="360"/>
      </w:pPr>
      <w:rPr>
        <w:rFonts w:ascii="Courier New" w:hAnsi="Courier New" w:hint="default"/>
        <w:sz w:val="20"/>
      </w:rPr>
    </w:lvl>
    <w:lvl w:ilvl="2" w:tentative="1">
      <w:start w:val="1"/>
      <w:numFmt w:val="bullet"/>
      <w:lvlText w:val=""/>
      <w:lvlJc w:val="left"/>
      <w:pPr>
        <w:tabs>
          <w:tab w:val="num" w:pos="5310"/>
        </w:tabs>
        <w:ind w:left="5310" w:hanging="360"/>
      </w:pPr>
      <w:rPr>
        <w:rFonts w:ascii="Wingdings" w:hAnsi="Wingdings" w:hint="default"/>
        <w:sz w:val="20"/>
      </w:rPr>
    </w:lvl>
    <w:lvl w:ilvl="3" w:tentative="1">
      <w:start w:val="1"/>
      <w:numFmt w:val="bullet"/>
      <w:lvlText w:val=""/>
      <w:lvlJc w:val="left"/>
      <w:pPr>
        <w:tabs>
          <w:tab w:val="num" w:pos="6030"/>
        </w:tabs>
        <w:ind w:left="6030" w:hanging="360"/>
      </w:pPr>
      <w:rPr>
        <w:rFonts w:ascii="Wingdings" w:hAnsi="Wingdings" w:hint="default"/>
        <w:sz w:val="20"/>
      </w:rPr>
    </w:lvl>
    <w:lvl w:ilvl="4" w:tentative="1">
      <w:start w:val="1"/>
      <w:numFmt w:val="bullet"/>
      <w:lvlText w:val=""/>
      <w:lvlJc w:val="left"/>
      <w:pPr>
        <w:tabs>
          <w:tab w:val="num" w:pos="6750"/>
        </w:tabs>
        <w:ind w:left="6750" w:hanging="360"/>
      </w:pPr>
      <w:rPr>
        <w:rFonts w:ascii="Wingdings" w:hAnsi="Wingdings" w:hint="default"/>
        <w:sz w:val="20"/>
      </w:rPr>
    </w:lvl>
    <w:lvl w:ilvl="5" w:tentative="1">
      <w:start w:val="1"/>
      <w:numFmt w:val="bullet"/>
      <w:lvlText w:val=""/>
      <w:lvlJc w:val="left"/>
      <w:pPr>
        <w:tabs>
          <w:tab w:val="num" w:pos="7470"/>
        </w:tabs>
        <w:ind w:left="7470" w:hanging="360"/>
      </w:pPr>
      <w:rPr>
        <w:rFonts w:ascii="Wingdings" w:hAnsi="Wingdings" w:hint="default"/>
        <w:sz w:val="20"/>
      </w:rPr>
    </w:lvl>
    <w:lvl w:ilvl="6" w:tentative="1">
      <w:start w:val="1"/>
      <w:numFmt w:val="bullet"/>
      <w:lvlText w:val=""/>
      <w:lvlJc w:val="left"/>
      <w:pPr>
        <w:tabs>
          <w:tab w:val="num" w:pos="8190"/>
        </w:tabs>
        <w:ind w:left="8190" w:hanging="360"/>
      </w:pPr>
      <w:rPr>
        <w:rFonts w:ascii="Wingdings" w:hAnsi="Wingdings" w:hint="default"/>
        <w:sz w:val="20"/>
      </w:rPr>
    </w:lvl>
    <w:lvl w:ilvl="7" w:tentative="1">
      <w:start w:val="1"/>
      <w:numFmt w:val="bullet"/>
      <w:lvlText w:val=""/>
      <w:lvlJc w:val="left"/>
      <w:pPr>
        <w:tabs>
          <w:tab w:val="num" w:pos="8910"/>
        </w:tabs>
        <w:ind w:left="8910" w:hanging="360"/>
      </w:pPr>
      <w:rPr>
        <w:rFonts w:ascii="Wingdings" w:hAnsi="Wingdings" w:hint="default"/>
        <w:sz w:val="20"/>
      </w:rPr>
    </w:lvl>
    <w:lvl w:ilvl="8" w:tentative="1">
      <w:start w:val="1"/>
      <w:numFmt w:val="bullet"/>
      <w:lvlText w:val=""/>
      <w:lvlJc w:val="left"/>
      <w:pPr>
        <w:tabs>
          <w:tab w:val="num" w:pos="9630"/>
        </w:tabs>
        <w:ind w:left="9630" w:hanging="360"/>
      </w:pPr>
      <w:rPr>
        <w:rFonts w:ascii="Wingdings" w:hAnsi="Wingdings" w:hint="default"/>
        <w:sz w:val="20"/>
      </w:rPr>
    </w:lvl>
  </w:abstractNum>
  <w:abstractNum w:abstractNumId="13" w15:restartNumberingAfterBreak="0">
    <w:nsid w:val="1F681AC0"/>
    <w:multiLevelType w:val="hybridMultilevel"/>
    <w:tmpl w:val="DDEC46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1060EE1"/>
    <w:multiLevelType w:val="hybridMultilevel"/>
    <w:tmpl w:val="01C2EC3C"/>
    <w:lvl w:ilvl="0" w:tplc="0409000F">
      <w:start w:val="1"/>
      <w:numFmt w:val="decimal"/>
      <w:lvlText w:val="%1."/>
      <w:lvlJc w:val="left"/>
      <w:pPr>
        <w:ind w:left="793" w:hanging="360"/>
      </w:pPr>
    </w:lvl>
    <w:lvl w:ilvl="1" w:tplc="04090019" w:tentative="1">
      <w:start w:val="1"/>
      <w:numFmt w:val="lowerLetter"/>
      <w:lvlText w:val="%2."/>
      <w:lvlJc w:val="left"/>
      <w:pPr>
        <w:ind w:left="1513" w:hanging="360"/>
      </w:pPr>
    </w:lvl>
    <w:lvl w:ilvl="2" w:tplc="0409001B" w:tentative="1">
      <w:start w:val="1"/>
      <w:numFmt w:val="lowerRoman"/>
      <w:lvlText w:val="%3."/>
      <w:lvlJc w:val="right"/>
      <w:pPr>
        <w:ind w:left="2233" w:hanging="180"/>
      </w:pPr>
    </w:lvl>
    <w:lvl w:ilvl="3" w:tplc="0409000F" w:tentative="1">
      <w:start w:val="1"/>
      <w:numFmt w:val="decimal"/>
      <w:lvlText w:val="%4."/>
      <w:lvlJc w:val="left"/>
      <w:pPr>
        <w:ind w:left="2953" w:hanging="360"/>
      </w:pPr>
    </w:lvl>
    <w:lvl w:ilvl="4" w:tplc="04090019" w:tentative="1">
      <w:start w:val="1"/>
      <w:numFmt w:val="lowerLetter"/>
      <w:lvlText w:val="%5."/>
      <w:lvlJc w:val="left"/>
      <w:pPr>
        <w:ind w:left="3673" w:hanging="360"/>
      </w:pPr>
    </w:lvl>
    <w:lvl w:ilvl="5" w:tplc="0409001B" w:tentative="1">
      <w:start w:val="1"/>
      <w:numFmt w:val="lowerRoman"/>
      <w:lvlText w:val="%6."/>
      <w:lvlJc w:val="right"/>
      <w:pPr>
        <w:ind w:left="4393" w:hanging="180"/>
      </w:pPr>
    </w:lvl>
    <w:lvl w:ilvl="6" w:tplc="0409000F" w:tentative="1">
      <w:start w:val="1"/>
      <w:numFmt w:val="decimal"/>
      <w:lvlText w:val="%7."/>
      <w:lvlJc w:val="left"/>
      <w:pPr>
        <w:ind w:left="5113" w:hanging="360"/>
      </w:pPr>
    </w:lvl>
    <w:lvl w:ilvl="7" w:tplc="04090019" w:tentative="1">
      <w:start w:val="1"/>
      <w:numFmt w:val="lowerLetter"/>
      <w:lvlText w:val="%8."/>
      <w:lvlJc w:val="left"/>
      <w:pPr>
        <w:ind w:left="5833" w:hanging="360"/>
      </w:pPr>
    </w:lvl>
    <w:lvl w:ilvl="8" w:tplc="0409001B" w:tentative="1">
      <w:start w:val="1"/>
      <w:numFmt w:val="lowerRoman"/>
      <w:lvlText w:val="%9."/>
      <w:lvlJc w:val="right"/>
      <w:pPr>
        <w:ind w:left="6553" w:hanging="180"/>
      </w:pPr>
    </w:lvl>
  </w:abstractNum>
  <w:abstractNum w:abstractNumId="15" w15:restartNumberingAfterBreak="0">
    <w:nsid w:val="22652873"/>
    <w:multiLevelType w:val="multilevel"/>
    <w:tmpl w:val="F91C5598"/>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29E385D"/>
    <w:multiLevelType w:val="hybridMultilevel"/>
    <w:tmpl w:val="4B207DF4"/>
    <w:lvl w:ilvl="0" w:tplc="865CE0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1337F3"/>
    <w:multiLevelType w:val="multilevel"/>
    <w:tmpl w:val="589E0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557828"/>
    <w:multiLevelType w:val="multilevel"/>
    <w:tmpl w:val="C938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F21227"/>
    <w:multiLevelType w:val="hybridMultilevel"/>
    <w:tmpl w:val="F4DC5AA8"/>
    <w:lvl w:ilvl="0" w:tplc="AFBA04C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A7094D"/>
    <w:multiLevelType w:val="multilevel"/>
    <w:tmpl w:val="F508DAFA"/>
    <w:lvl w:ilvl="0">
      <w:start w:val="1"/>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33921E34"/>
    <w:multiLevelType w:val="multilevel"/>
    <w:tmpl w:val="D58E3C0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6477CF4"/>
    <w:multiLevelType w:val="multilevel"/>
    <w:tmpl w:val="C80858E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95414A6"/>
    <w:multiLevelType w:val="multilevel"/>
    <w:tmpl w:val="08F266CA"/>
    <w:lvl w:ilvl="0">
      <w:start w:val="1"/>
      <w:numFmt w:val="decimal"/>
      <w:lvlText w:val="%1-"/>
      <w:lvlJc w:val="left"/>
      <w:pPr>
        <w:ind w:left="360" w:hanging="360"/>
      </w:pPr>
      <w:rPr>
        <w:rFonts w:hint="default"/>
        <w:sz w:val="144"/>
      </w:rPr>
    </w:lvl>
    <w:lvl w:ilvl="1">
      <w:start w:val="1"/>
      <w:numFmt w:val="decimal"/>
      <w:lvlText w:val="%1-%2-"/>
      <w:lvlJc w:val="left"/>
      <w:pPr>
        <w:ind w:left="720" w:hanging="720"/>
      </w:pPr>
      <w:rPr>
        <w:rFonts w:cs="B Nazanin" w:hint="default"/>
        <w:sz w:val="36"/>
        <w:szCs w:val="36"/>
      </w:rPr>
    </w:lvl>
    <w:lvl w:ilvl="2">
      <w:start w:val="1"/>
      <w:numFmt w:val="decimal"/>
      <w:lvlText w:val="%1-%2-%3."/>
      <w:lvlJc w:val="left"/>
      <w:pPr>
        <w:ind w:left="1080" w:hanging="1080"/>
      </w:pPr>
      <w:rPr>
        <w:rFonts w:hint="default"/>
        <w:sz w:val="144"/>
      </w:rPr>
    </w:lvl>
    <w:lvl w:ilvl="3">
      <w:start w:val="1"/>
      <w:numFmt w:val="decimal"/>
      <w:lvlText w:val="%1-%2-%3.%4."/>
      <w:lvlJc w:val="left"/>
      <w:pPr>
        <w:ind w:left="1440" w:hanging="1440"/>
      </w:pPr>
      <w:rPr>
        <w:rFonts w:hint="default"/>
        <w:sz w:val="144"/>
      </w:rPr>
    </w:lvl>
    <w:lvl w:ilvl="4">
      <w:start w:val="1"/>
      <w:numFmt w:val="decimal"/>
      <w:lvlText w:val="%1-%2-%3.%4.%5."/>
      <w:lvlJc w:val="left"/>
      <w:pPr>
        <w:ind w:left="1800" w:hanging="1800"/>
      </w:pPr>
      <w:rPr>
        <w:rFonts w:hint="default"/>
        <w:sz w:val="144"/>
      </w:rPr>
    </w:lvl>
    <w:lvl w:ilvl="5">
      <w:start w:val="1"/>
      <w:numFmt w:val="decimal"/>
      <w:lvlText w:val="%1-%2-%3.%4.%5.%6."/>
      <w:lvlJc w:val="left"/>
      <w:pPr>
        <w:ind w:left="1800" w:hanging="1800"/>
      </w:pPr>
      <w:rPr>
        <w:rFonts w:hint="default"/>
        <w:sz w:val="144"/>
      </w:rPr>
    </w:lvl>
    <w:lvl w:ilvl="6">
      <w:start w:val="1"/>
      <w:numFmt w:val="decimal"/>
      <w:lvlText w:val="%1-%2-%3.%4.%5.%6.%7."/>
      <w:lvlJc w:val="left"/>
      <w:pPr>
        <w:ind w:left="2160" w:hanging="2160"/>
      </w:pPr>
      <w:rPr>
        <w:rFonts w:hint="default"/>
        <w:sz w:val="144"/>
      </w:rPr>
    </w:lvl>
    <w:lvl w:ilvl="7">
      <w:start w:val="1"/>
      <w:numFmt w:val="decimal"/>
      <w:lvlText w:val="%1-%2-%3.%4.%5.%6.%7.%8."/>
      <w:lvlJc w:val="left"/>
      <w:pPr>
        <w:ind w:left="2520" w:hanging="2520"/>
      </w:pPr>
      <w:rPr>
        <w:rFonts w:hint="default"/>
        <w:sz w:val="144"/>
      </w:rPr>
    </w:lvl>
    <w:lvl w:ilvl="8">
      <w:start w:val="1"/>
      <w:numFmt w:val="decimal"/>
      <w:lvlText w:val="%1-%2-%3.%4.%5.%6.%7.%8.%9."/>
      <w:lvlJc w:val="left"/>
      <w:pPr>
        <w:ind w:left="2880" w:hanging="2880"/>
      </w:pPr>
      <w:rPr>
        <w:rFonts w:hint="default"/>
        <w:sz w:val="144"/>
      </w:rPr>
    </w:lvl>
  </w:abstractNum>
  <w:abstractNum w:abstractNumId="24" w15:restartNumberingAfterBreak="0">
    <w:nsid w:val="3E341926"/>
    <w:multiLevelType w:val="multilevel"/>
    <w:tmpl w:val="0798933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32B0C59"/>
    <w:multiLevelType w:val="hybridMultilevel"/>
    <w:tmpl w:val="568CCBBE"/>
    <w:lvl w:ilvl="0" w:tplc="959AA0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A40567"/>
    <w:multiLevelType w:val="multilevel"/>
    <w:tmpl w:val="EB081E2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A305CF1"/>
    <w:multiLevelType w:val="multilevel"/>
    <w:tmpl w:val="84F07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C0771B"/>
    <w:multiLevelType w:val="multilevel"/>
    <w:tmpl w:val="1428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5A2DD0"/>
    <w:multiLevelType w:val="hybridMultilevel"/>
    <w:tmpl w:val="80DA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EA2C40"/>
    <w:multiLevelType w:val="hybridMultilevel"/>
    <w:tmpl w:val="9E76997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5341226F"/>
    <w:multiLevelType w:val="multilevel"/>
    <w:tmpl w:val="5798C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A800EA"/>
    <w:multiLevelType w:val="hybridMultilevel"/>
    <w:tmpl w:val="8EBADF46"/>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54CD73F3"/>
    <w:multiLevelType w:val="hybridMultilevel"/>
    <w:tmpl w:val="69486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BB1CD4"/>
    <w:multiLevelType w:val="multilevel"/>
    <w:tmpl w:val="3E7C7ABE"/>
    <w:lvl w:ilvl="0">
      <w:start w:val="1"/>
      <w:numFmt w:val="bullet"/>
      <w:lvlText w:val=""/>
      <w:lvlJc w:val="left"/>
      <w:pPr>
        <w:tabs>
          <w:tab w:val="num" w:pos="2345"/>
        </w:tabs>
        <w:ind w:left="2345" w:hanging="360"/>
      </w:pPr>
      <w:rPr>
        <w:rFonts w:ascii="Symbol" w:hAnsi="Symbol" w:hint="default"/>
        <w:sz w:val="20"/>
      </w:rPr>
    </w:lvl>
    <w:lvl w:ilvl="1" w:tentative="1">
      <w:start w:val="1"/>
      <w:numFmt w:val="bullet"/>
      <w:lvlText w:val="o"/>
      <w:lvlJc w:val="left"/>
      <w:pPr>
        <w:tabs>
          <w:tab w:val="num" w:pos="3065"/>
        </w:tabs>
        <w:ind w:left="3065" w:hanging="360"/>
      </w:pPr>
      <w:rPr>
        <w:rFonts w:ascii="Courier New" w:hAnsi="Courier New" w:hint="default"/>
        <w:sz w:val="20"/>
      </w:rPr>
    </w:lvl>
    <w:lvl w:ilvl="2" w:tentative="1">
      <w:start w:val="1"/>
      <w:numFmt w:val="bullet"/>
      <w:lvlText w:val=""/>
      <w:lvlJc w:val="left"/>
      <w:pPr>
        <w:tabs>
          <w:tab w:val="num" w:pos="3785"/>
        </w:tabs>
        <w:ind w:left="3785" w:hanging="360"/>
      </w:pPr>
      <w:rPr>
        <w:rFonts w:ascii="Wingdings" w:hAnsi="Wingdings" w:hint="default"/>
        <w:sz w:val="20"/>
      </w:rPr>
    </w:lvl>
    <w:lvl w:ilvl="3" w:tentative="1">
      <w:start w:val="1"/>
      <w:numFmt w:val="bullet"/>
      <w:lvlText w:val=""/>
      <w:lvlJc w:val="left"/>
      <w:pPr>
        <w:tabs>
          <w:tab w:val="num" w:pos="4505"/>
        </w:tabs>
        <w:ind w:left="4505" w:hanging="360"/>
      </w:pPr>
      <w:rPr>
        <w:rFonts w:ascii="Wingdings" w:hAnsi="Wingdings" w:hint="default"/>
        <w:sz w:val="20"/>
      </w:rPr>
    </w:lvl>
    <w:lvl w:ilvl="4" w:tentative="1">
      <w:start w:val="1"/>
      <w:numFmt w:val="bullet"/>
      <w:lvlText w:val=""/>
      <w:lvlJc w:val="left"/>
      <w:pPr>
        <w:tabs>
          <w:tab w:val="num" w:pos="5225"/>
        </w:tabs>
        <w:ind w:left="5225" w:hanging="360"/>
      </w:pPr>
      <w:rPr>
        <w:rFonts w:ascii="Wingdings" w:hAnsi="Wingdings" w:hint="default"/>
        <w:sz w:val="20"/>
      </w:rPr>
    </w:lvl>
    <w:lvl w:ilvl="5" w:tentative="1">
      <w:start w:val="1"/>
      <w:numFmt w:val="bullet"/>
      <w:lvlText w:val=""/>
      <w:lvlJc w:val="left"/>
      <w:pPr>
        <w:tabs>
          <w:tab w:val="num" w:pos="5945"/>
        </w:tabs>
        <w:ind w:left="5945" w:hanging="360"/>
      </w:pPr>
      <w:rPr>
        <w:rFonts w:ascii="Wingdings" w:hAnsi="Wingdings" w:hint="default"/>
        <w:sz w:val="20"/>
      </w:rPr>
    </w:lvl>
    <w:lvl w:ilvl="6" w:tentative="1">
      <w:start w:val="1"/>
      <w:numFmt w:val="bullet"/>
      <w:lvlText w:val=""/>
      <w:lvlJc w:val="left"/>
      <w:pPr>
        <w:tabs>
          <w:tab w:val="num" w:pos="6665"/>
        </w:tabs>
        <w:ind w:left="6665" w:hanging="360"/>
      </w:pPr>
      <w:rPr>
        <w:rFonts w:ascii="Wingdings" w:hAnsi="Wingdings" w:hint="default"/>
        <w:sz w:val="20"/>
      </w:rPr>
    </w:lvl>
    <w:lvl w:ilvl="7" w:tentative="1">
      <w:start w:val="1"/>
      <w:numFmt w:val="bullet"/>
      <w:lvlText w:val=""/>
      <w:lvlJc w:val="left"/>
      <w:pPr>
        <w:tabs>
          <w:tab w:val="num" w:pos="7385"/>
        </w:tabs>
        <w:ind w:left="7385" w:hanging="360"/>
      </w:pPr>
      <w:rPr>
        <w:rFonts w:ascii="Wingdings" w:hAnsi="Wingdings" w:hint="default"/>
        <w:sz w:val="20"/>
      </w:rPr>
    </w:lvl>
    <w:lvl w:ilvl="8" w:tentative="1">
      <w:start w:val="1"/>
      <w:numFmt w:val="bullet"/>
      <w:lvlText w:val=""/>
      <w:lvlJc w:val="left"/>
      <w:pPr>
        <w:tabs>
          <w:tab w:val="num" w:pos="8105"/>
        </w:tabs>
        <w:ind w:left="8105" w:hanging="360"/>
      </w:pPr>
      <w:rPr>
        <w:rFonts w:ascii="Wingdings" w:hAnsi="Wingdings" w:hint="default"/>
        <w:sz w:val="20"/>
      </w:rPr>
    </w:lvl>
  </w:abstractNum>
  <w:abstractNum w:abstractNumId="35" w15:restartNumberingAfterBreak="0">
    <w:nsid w:val="581D10B6"/>
    <w:multiLevelType w:val="multilevel"/>
    <w:tmpl w:val="74182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7942A2"/>
    <w:multiLevelType w:val="hybridMultilevel"/>
    <w:tmpl w:val="18DAAB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B326011"/>
    <w:multiLevelType w:val="hybridMultilevel"/>
    <w:tmpl w:val="67102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3E5659"/>
    <w:multiLevelType w:val="hybridMultilevel"/>
    <w:tmpl w:val="9970D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EA7726A"/>
    <w:multiLevelType w:val="multilevel"/>
    <w:tmpl w:val="15E44FF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0F73A5E"/>
    <w:multiLevelType w:val="hybridMultilevel"/>
    <w:tmpl w:val="B758451E"/>
    <w:lvl w:ilvl="0" w:tplc="2604AF58">
      <w:start w:val="1"/>
      <w:numFmt w:val="bullet"/>
      <w:lvlText w:val=""/>
      <w:lvlJc w:val="left"/>
      <w:pPr>
        <w:tabs>
          <w:tab w:val="num" w:pos="720"/>
        </w:tabs>
        <w:ind w:left="720" w:hanging="360"/>
      </w:pPr>
      <w:rPr>
        <w:rFonts w:ascii="Wingdings" w:hAnsi="Wingdings" w:hint="default"/>
      </w:rPr>
    </w:lvl>
    <w:lvl w:ilvl="1" w:tplc="31169316" w:tentative="1">
      <w:start w:val="1"/>
      <w:numFmt w:val="bullet"/>
      <w:lvlText w:val=""/>
      <w:lvlJc w:val="left"/>
      <w:pPr>
        <w:tabs>
          <w:tab w:val="num" w:pos="1440"/>
        </w:tabs>
        <w:ind w:left="1440" w:hanging="360"/>
      </w:pPr>
      <w:rPr>
        <w:rFonts w:ascii="Wingdings" w:hAnsi="Wingdings" w:hint="default"/>
      </w:rPr>
    </w:lvl>
    <w:lvl w:ilvl="2" w:tplc="5816D29A" w:tentative="1">
      <w:start w:val="1"/>
      <w:numFmt w:val="bullet"/>
      <w:lvlText w:val=""/>
      <w:lvlJc w:val="left"/>
      <w:pPr>
        <w:tabs>
          <w:tab w:val="num" w:pos="2160"/>
        </w:tabs>
        <w:ind w:left="2160" w:hanging="360"/>
      </w:pPr>
      <w:rPr>
        <w:rFonts w:ascii="Wingdings" w:hAnsi="Wingdings" w:hint="default"/>
      </w:rPr>
    </w:lvl>
    <w:lvl w:ilvl="3" w:tplc="D9925576" w:tentative="1">
      <w:start w:val="1"/>
      <w:numFmt w:val="bullet"/>
      <w:lvlText w:val=""/>
      <w:lvlJc w:val="left"/>
      <w:pPr>
        <w:tabs>
          <w:tab w:val="num" w:pos="2880"/>
        </w:tabs>
        <w:ind w:left="2880" w:hanging="360"/>
      </w:pPr>
      <w:rPr>
        <w:rFonts w:ascii="Wingdings" w:hAnsi="Wingdings" w:hint="default"/>
      </w:rPr>
    </w:lvl>
    <w:lvl w:ilvl="4" w:tplc="080ADF9A" w:tentative="1">
      <w:start w:val="1"/>
      <w:numFmt w:val="bullet"/>
      <w:lvlText w:val=""/>
      <w:lvlJc w:val="left"/>
      <w:pPr>
        <w:tabs>
          <w:tab w:val="num" w:pos="3600"/>
        </w:tabs>
        <w:ind w:left="3600" w:hanging="360"/>
      </w:pPr>
      <w:rPr>
        <w:rFonts w:ascii="Wingdings" w:hAnsi="Wingdings" w:hint="default"/>
      </w:rPr>
    </w:lvl>
    <w:lvl w:ilvl="5" w:tplc="B79429A6" w:tentative="1">
      <w:start w:val="1"/>
      <w:numFmt w:val="bullet"/>
      <w:lvlText w:val=""/>
      <w:lvlJc w:val="left"/>
      <w:pPr>
        <w:tabs>
          <w:tab w:val="num" w:pos="4320"/>
        </w:tabs>
        <w:ind w:left="4320" w:hanging="360"/>
      </w:pPr>
      <w:rPr>
        <w:rFonts w:ascii="Wingdings" w:hAnsi="Wingdings" w:hint="default"/>
      </w:rPr>
    </w:lvl>
    <w:lvl w:ilvl="6" w:tplc="48CAE822" w:tentative="1">
      <w:start w:val="1"/>
      <w:numFmt w:val="bullet"/>
      <w:lvlText w:val=""/>
      <w:lvlJc w:val="left"/>
      <w:pPr>
        <w:tabs>
          <w:tab w:val="num" w:pos="5040"/>
        </w:tabs>
        <w:ind w:left="5040" w:hanging="360"/>
      </w:pPr>
      <w:rPr>
        <w:rFonts w:ascii="Wingdings" w:hAnsi="Wingdings" w:hint="default"/>
      </w:rPr>
    </w:lvl>
    <w:lvl w:ilvl="7" w:tplc="E0165F90" w:tentative="1">
      <w:start w:val="1"/>
      <w:numFmt w:val="bullet"/>
      <w:lvlText w:val=""/>
      <w:lvlJc w:val="left"/>
      <w:pPr>
        <w:tabs>
          <w:tab w:val="num" w:pos="5760"/>
        </w:tabs>
        <w:ind w:left="5760" w:hanging="360"/>
      </w:pPr>
      <w:rPr>
        <w:rFonts w:ascii="Wingdings" w:hAnsi="Wingdings" w:hint="default"/>
      </w:rPr>
    </w:lvl>
    <w:lvl w:ilvl="8" w:tplc="933A9F52"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63B2FD4"/>
    <w:multiLevelType w:val="multilevel"/>
    <w:tmpl w:val="2FF41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B25E96"/>
    <w:multiLevelType w:val="multilevel"/>
    <w:tmpl w:val="F942214E"/>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BFD1AFB"/>
    <w:multiLevelType w:val="multilevel"/>
    <w:tmpl w:val="9E465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E75D70"/>
    <w:multiLevelType w:val="multilevel"/>
    <w:tmpl w:val="BA56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3F551C4"/>
    <w:multiLevelType w:val="hybridMultilevel"/>
    <w:tmpl w:val="0C1A8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064541"/>
    <w:multiLevelType w:val="hybridMultilevel"/>
    <w:tmpl w:val="335E1C2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7" w15:restartNumberingAfterBreak="0">
    <w:nsid w:val="78995D5D"/>
    <w:multiLevelType w:val="multilevel"/>
    <w:tmpl w:val="152C8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7162F3"/>
    <w:multiLevelType w:val="multilevel"/>
    <w:tmpl w:val="86E0B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6827062">
    <w:abstractNumId w:val="47"/>
  </w:num>
  <w:num w:numId="2" w16cid:durableId="157841944">
    <w:abstractNumId w:val="2"/>
  </w:num>
  <w:num w:numId="3" w16cid:durableId="1132020978">
    <w:abstractNumId w:val="34"/>
  </w:num>
  <w:num w:numId="4" w16cid:durableId="778067587">
    <w:abstractNumId w:val="18"/>
  </w:num>
  <w:num w:numId="5" w16cid:durableId="159126613">
    <w:abstractNumId w:val="31"/>
  </w:num>
  <w:num w:numId="6" w16cid:durableId="652100419">
    <w:abstractNumId w:val="17"/>
  </w:num>
  <w:num w:numId="7" w16cid:durableId="570622483">
    <w:abstractNumId w:val="27"/>
  </w:num>
  <w:num w:numId="8" w16cid:durableId="938373541">
    <w:abstractNumId w:val="28"/>
  </w:num>
  <w:num w:numId="9" w16cid:durableId="677581952">
    <w:abstractNumId w:val="0"/>
  </w:num>
  <w:num w:numId="10" w16cid:durableId="365717161">
    <w:abstractNumId w:val="43"/>
  </w:num>
  <w:num w:numId="11" w16cid:durableId="622151778">
    <w:abstractNumId w:val="12"/>
  </w:num>
  <w:num w:numId="12" w16cid:durableId="379132474">
    <w:abstractNumId w:val="7"/>
  </w:num>
  <w:num w:numId="13" w16cid:durableId="1523131613">
    <w:abstractNumId w:val="44"/>
  </w:num>
  <w:num w:numId="14" w16cid:durableId="1991858381">
    <w:abstractNumId w:val="48"/>
  </w:num>
  <w:num w:numId="15" w16cid:durableId="1964192318">
    <w:abstractNumId w:val="41"/>
  </w:num>
  <w:num w:numId="16" w16cid:durableId="1029142118">
    <w:abstractNumId w:val="6"/>
  </w:num>
  <w:num w:numId="17" w16cid:durableId="2086367213">
    <w:abstractNumId w:val="35"/>
  </w:num>
  <w:num w:numId="18" w16cid:durableId="488062839">
    <w:abstractNumId w:val="36"/>
  </w:num>
  <w:num w:numId="19" w16cid:durableId="2136827180">
    <w:abstractNumId w:val="9"/>
  </w:num>
  <w:num w:numId="20" w16cid:durableId="586887713">
    <w:abstractNumId w:val="11"/>
  </w:num>
  <w:num w:numId="21" w16cid:durableId="1238318556">
    <w:abstractNumId w:val="3"/>
  </w:num>
  <w:num w:numId="22" w16cid:durableId="1551988946">
    <w:abstractNumId w:val="23"/>
  </w:num>
  <w:num w:numId="23" w16cid:durableId="1836069475">
    <w:abstractNumId w:val="22"/>
  </w:num>
  <w:num w:numId="24" w16cid:durableId="1021278513">
    <w:abstractNumId w:val="26"/>
  </w:num>
  <w:num w:numId="25" w16cid:durableId="818154815">
    <w:abstractNumId w:val="24"/>
  </w:num>
  <w:num w:numId="26" w16cid:durableId="1549225418">
    <w:abstractNumId w:val="20"/>
  </w:num>
  <w:num w:numId="27" w16cid:durableId="350106007">
    <w:abstractNumId w:val="42"/>
  </w:num>
  <w:num w:numId="28" w16cid:durableId="692651108">
    <w:abstractNumId w:val="21"/>
  </w:num>
  <w:num w:numId="29" w16cid:durableId="558323155">
    <w:abstractNumId w:val="39"/>
  </w:num>
  <w:num w:numId="30" w16cid:durableId="1020203514">
    <w:abstractNumId w:val="15"/>
  </w:num>
  <w:num w:numId="31" w16cid:durableId="1296302157">
    <w:abstractNumId w:val="16"/>
  </w:num>
  <w:num w:numId="32" w16cid:durableId="953245157">
    <w:abstractNumId w:val="25"/>
  </w:num>
  <w:num w:numId="33" w16cid:durableId="1857502998">
    <w:abstractNumId w:val="40"/>
  </w:num>
  <w:num w:numId="34" w16cid:durableId="40331241">
    <w:abstractNumId w:val="10"/>
  </w:num>
  <w:num w:numId="35" w16cid:durableId="617031005">
    <w:abstractNumId w:val="37"/>
  </w:num>
  <w:num w:numId="36" w16cid:durableId="661549544">
    <w:abstractNumId w:val="1"/>
  </w:num>
  <w:num w:numId="37" w16cid:durableId="297683637">
    <w:abstractNumId w:val="38"/>
  </w:num>
  <w:num w:numId="38" w16cid:durableId="932007547">
    <w:abstractNumId w:val="13"/>
  </w:num>
  <w:num w:numId="39" w16cid:durableId="2123376812">
    <w:abstractNumId w:val="30"/>
  </w:num>
  <w:num w:numId="40" w16cid:durableId="24912798">
    <w:abstractNumId w:val="46"/>
  </w:num>
  <w:num w:numId="41" w16cid:durableId="648706617">
    <w:abstractNumId w:val="45"/>
  </w:num>
  <w:num w:numId="42" w16cid:durableId="883247632">
    <w:abstractNumId w:val="33"/>
  </w:num>
  <w:num w:numId="43" w16cid:durableId="38091149">
    <w:abstractNumId w:val="29"/>
  </w:num>
  <w:num w:numId="44" w16cid:durableId="641663362">
    <w:abstractNumId w:val="32"/>
  </w:num>
  <w:num w:numId="45" w16cid:durableId="317421692">
    <w:abstractNumId w:val="4"/>
  </w:num>
  <w:num w:numId="46" w16cid:durableId="212889544">
    <w:abstractNumId w:val="19"/>
  </w:num>
  <w:num w:numId="47" w16cid:durableId="739517369">
    <w:abstractNumId w:val="5"/>
  </w:num>
  <w:num w:numId="48" w16cid:durableId="468090445">
    <w:abstractNumId w:val="8"/>
  </w:num>
  <w:num w:numId="49" w16cid:durableId="74641803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ateme Heydari">
    <w15:presenceInfo w15:providerId="Windows Live" w15:userId="e8c537972d4513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hideSpellingErrors/>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388"/>
    <w:rsid w:val="00000645"/>
    <w:rsid w:val="000016EE"/>
    <w:rsid w:val="000030CC"/>
    <w:rsid w:val="00003335"/>
    <w:rsid w:val="000035BF"/>
    <w:rsid w:val="0000375F"/>
    <w:rsid w:val="00004411"/>
    <w:rsid w:val="000048C7"/>
    <w:rsid w:val="00004A3E"/>
    <w:rsid w:val="00005521"/>
    <w:rsid w:val="00005705"/>
    <w:rsid w:val="00006179"/>
    <w:rsid w:val="00007A8F"/>
    <w:rsid w:val="00010A9C"/>
    <w:rsid w:val="000117F9"/>
    <w:rsid w:val="00011890"/>
    <w:rsid w:val="00012655"/>
    <w:rsid w:val="0001324E"/>
    <w:rsid w:val="000132F6"/>
    <w:rsid w:val="0001470C"/>
    <w:rsid w:val="000147B4"/>
    <w:rsid w:val="00014A17"/>
    <w:rsid w:val="00016A1F"/>
    <w:rsid w:val="00017797"/>
    <w:rsid w:val="00022050"/>
    <w:rsid w:val="00022BFA"/>
    <w:rsid w:val="00023A1F"/>
    <w:rsid w:val="00024A99"/>
    <w:rsid w:val="00024ADB"/>
    <w:rsid w:val="000256C7"/>
    <w:rsid w:val="000261F0"/>
    <w:rsid w:val="00026D35"/>
    <w:rsid w:val="0002747A"/>
    <w:rsid w:val="00027641"/>
    <w:rsid w:val="00027D1B"/>
    <w:rsid w:val="000301D3"/>
    <w:rsid w:val="000306EB"/>
    <w:rsid w:val="00030789"/>
    <w:rsid w:val="00030A09"/>
    <w:rsid w:val="00030DA9"/>
    <w:rsid w:val="0003225F"/>
    <w:rsid w:val="00032A6E"/>
    <w:rsid w:val="00032EBF"/>
    <w:rsid w:val="000334DD"/>
    <w:rsid w:val="00034F28"/>
    <w:rsid w:val="00035DE0"/>
    <w:rsid w:val="00036997"/>
    <w:rsid w:val="000369C2"/>
    <w:rsid w:val="00036CBB"/>
    <w:rsid w:val="00036E45"/>
    <w:rsid w:val="000407ED"/>
    <w:rsid w:val="00040F0A"/>
    <w:rsid w:val="00041262"/>
    <w:rsid w:val="00042621"/>
    <w:rsid w:val="00042DA1"/>
    <w:rsid w:val="00043669"/>
    <w:rsid w:val="000436DF"/>
    <w:rsid w:val="000437F2"/>
    <w:rsid w:val="0004400F"/>
    <w:rsid w:val="000448E8"/>
    <w:rsid w:val="00044D0A"/>
    <w:rsid w:val="000459E4"/>
    <w:rsid w:val="0004634E"/>
    <w:rsid w:val="00046AEE"/>
    <w:rsid w:val="00047039"/>
    <w:rsid w:val="0005026C"/>
    <w:rsid w:val="000509C1"/>
    <w:rsid w:val="00050B3B"/>
    <w:rsid w:val="00053C0D"/>
    <w:rsid w:val="00054942"/>
    <w:rsid w:val="00054BD1"/>
    <w:rsid w:val="00055676"/>
    <w:rsid w:val="0005597D"/>
    <w:rsid w:val="00056244"/>
    <w:rsid w:val="0005647A"/>
    <w:rsid w:val="000574E6"/>
    <w:rsid w:val="0005750F"/>
    <w:rsid w:val="00057786"/>
    <w:rsid w:val="00057F39"/>
    <w:rsid w:val="0006006F"/>
    <w:rsid w:val="00060D02"/>
    <w:rsid w:val="00063E83"/>
    <w:rsid w:val="000641E0"/>
    <w:rsid w:val="000642AD"/>
    <w:rsid w:val="00064D32"/>
    <w:rsid w:val="000653BC"/>
    <w:rsid w:val="000654A4"/>
    <w:rsid w:val="00065F53"/>
    <w:rsid w:val="000666CE"/>
    <w:rsid w:val="00066C2B"/>
    <w:rsid w:val="000709F5"/>
    <w:rsid w:val="00071457"/>
    <w:rsid w:val="000715C4"/>
    <w:rsid w:val="00072653"/>
    <w:rsid w:val="000726E8"/>
    <w:rsid w:val="0007286D"/>
    <w:rsid w:val="00072BFB"/>
    <w:rsid w:val="0007375F"/>
    <w:rsid w:val="00073885"/>
    <w:rsid w:val="00073F66"/>
    <w:rsid w:val="00074E32"/>
    <w:rsid w:val="00075EEB"/>
    <w:rsid w:val="00076134"/>
    <w:rsid w:val="00076D6A"/>
    <w:rsid w:val="000801C1"/>
    <w:rsid w:val="00080734"/>
    <w:rsid w:val="00080759"/>
    <w:rsid w:val="00080E66"/>
    <w:rsid w:val="0008115B"/>
    <w:rsid w:val="000815BA"/>
    <w:rsid w:val="00081D0A"/>
    <w:rsid w:val="000828CA"/>
    <w:rsid w:val="00082BAB"/>
    <w:rsid w:val="000830B0"/>
    <w:rsid w:val="00083EBF"/>
    <w:rsid w:val="00084145"/>
    <w:rsid w:val="000853DC"/>
    <w:rsid w:val="00086333"/>
    <w:rsid w:val="00086429"/>
    <w:rsid w:val="00086C30"/>
    <w:rsid w:val="000872D0"/>
    <w:rsid w:val="0008746F"/>
    <w:rsid w:val="00087789"/>
    <w:rsid w:val="00091080"/>
    <w:rsid w:val="00091232"/>
    <w:rsid w:val="000919F9"/>
    <w:rsid w:val="00091D55"/>
    <w:rsid w:val="0009288E"/>
    <w:rsid w:val="00092D0C"/>
    <w:rsid w:val="00093818"/>
    <w:rsid w:val="00094FCA"/>
    <w:rsid w:val="0009504E"/>
    <w:rsid w:val="00095149"/>
    <w:rsid w:val="0009516D"/>
    <w:rsid w:val="00095558"/>
    <w:rsid w:val="0009592D"/>
    <w:rsid w:val="00095E7D"/>
    <w:rsid w:val="000969CF"/>
    <w:rsid w:val="00096B57"/>
    <w:rsid w:val="000974B1"/>
    <w:rsid w:val="000A0935"/>
    <w:rsid w:val="000A0B05"/>
    <w:rsid w:val="000A13AD"/>
    <w:rsid w:val="000A1908"/>
    <w:rsid w:val="000A1B20"/>
    <w:rsid w:val="000A1EF4"/>
    <w:rsid w:val="000A2904"/>
    <w:rsid w:val="000A2E74"/>
    <w:rsid w:val="000A33B8"/>
    <w:rsid w:val="000A4053"/>
    <w:rsid w:val="000A4B34"/>
    <w:rsid w:val="000A5178"/>
    <w:rsid w:val="000A531D"/>
    <w:rsid w:val="000A5EF7"/>
    <w:rsid w:val="000B0209"/>
    <w:rsid w:val="000B0598"/>
    <w:rsid w:val="000B08C1"/>
    <w:rsid w:val="000B13EF"/>
    <w:rsid w:val="000B1AAA"/>
    <w:rsid w:val="000B2CA7"/>
    <w:rsid w:val="000B4438"/>
    <w:rsid w:val="000B4D20"/>
    <w:rsid w:val="000B4DCD"/>
    <w:rsid w:val="000B5270"/>
    <w:rsid w:val="000B54D2"/>
    <w:rsid w:val="000B599A"/>
    <w:rsid w:val="000B5E93"/>
    <w:rsid w:val="000B5EAB"/>
    <w:rsid w:val="000B5EE5"/>
    <w:rsid w:val="000B5FE3"/>
    <w:rsid w:val="000B63AB"/>
    <w:rsid w:val="000B6655"/>
    <w:rsid w:val="000B6B53"/>
    <w:rsid w:val="000B6D87"/>
    <w:rsid w:val="000B6E1C"/>
    <w:rsid w:val="000B79D3"/>
    <w:rsid w:val="000C0DB7"/>
    <w:rsid w:val="000C15DC"/>
    <w:rsid w:val="000C16B7"/>
    <w:rsid w:val="000C22C6"/>
    <w:rsid w:val="000C261A"/>
    <w:rsid w:val="000C3874"/>
    <w:rsid w:val="000C4B19"/>
    <w:rsid w:val="000C579D"/>
    <w:rsid w:val="000C59E3"/>
    <w:rsid w:val="000C6073"/>
    <w:rsid w:val="000C6650"/>
    <w:rsid w:val="000C744A"/>
    <w:rsid w:val="000C77B3"/>
    <w:rsid w:val="000D0462"/>
    <w:rsid w:val="000D0684"/>
    <w:rsid w:val="000D2964"/>
    <w:rsid w:val="000D337E"/>
    <w:rsid w:val="000D3454"/>
    <w:rsid w:val="000D407E"/>
    <w:rsid w:val="000D4771"/>
    <w:rsid w:val="000D4DC3"/>
    <w:rsid w:val="000E00F7"/>
    <w:rsid w:val="000E03AD"/>
    <w:rsid w:val="000E141E"/>
    <w:rsid w:val="000E25BA"/>
    <w:rsid w:val="000E2CD4"/>
    <w:rsid w:val="000E3596"/>
    <w:rsid w:val="000E4AFD"/>
    <w:rsid w:val="000E4B59"/>
    <w:rsid w:val="000E59FF"/>
    <w:rsid w:val="000E5F33"/>
    <w:rsid w:val="000E7107"/>
    <w:rsid w:val="000E7365"/>
    <w:rsid w:val="000E7E81"/>
    <w:rsid w:val="000F0474"/>
    <w:rsid w:val="000F0B8B"/>
    <w:rsid w:val="000F0C4F"/>
    <w:rsid w:val="000F1448"/>
    <w:rsid w:val="000F20BD"/>
    <w:rsid w:val="000F2129"/>
    <w:rsid w:val="000F3A00"/>
    <w:rsid w:val="000F3F3C"/>
    <w:rsid w:val="000F422E"/>
    <w:rsid w:val="000F4E1C"/>
    <w:rsid w:val="000F516D"/>
    <w:rsid w:val="000F5352"/>
    <w:rsid w:val="000F579F"/>
    <w:rsid w:val="000F671D"/>
    <w:rsid w:val="000F672A"/>
    <w:rsid w:val="000F698A"/>
    <w:rsid w:val="000F7312"/>
    <w:rsid w:val="000F739B"/>
    <w:rsid w:val="0010261B"/>
    <w:rsid w:val="00104014"/>
    <w:rsid w:val="00105E99"/>
    <w:rsid w:val="001061A9"/>
    <w:rsid w:val="0010635C"/>
    <w:rsid w:val="001064CD"/>
    <w:rsid w:val="00106BC5"/>
    <w:rsid w:val="00107A73"/>
    <w:rsid w:val="001108E6"/>
    <w:rsid w:val="00111A11"/>
    <w:rsid w:val="001128D1"/>
    <w:rsid w:val="00113148"/>
    <w:rsid w:val="0011326C"/>
    <w:rsid w:val="0011392C"/>
    <w:rsid w:val="00114231"/>
    <w:rsid w:val="00114844"/>
    <w:rsid w:val="00114E68"/>
    <w:rsid w:val="00117035"/>
    <w:rsid w:val="00117881"/>
    <w:rsid w:val="001209EA"/>
    <w:rsid w:val="00120C80"/>
    <w:rsid w:val="00120ECA"/>
    <w:rsid w:val="00120EDB"/>
    <w:rsid w:val="001223D3"/>
    <w:rsid w:val="00122E52"/>
    <w:rsid w:val="00123BF3"/>
    <w:rsid w:val="00124073"/>
    <w:rsid w:val="00124DC0"/>
    <w:rsid w:val="00124E59"/>
    <w:rsid w:val="00125E29"/>
    <w:rsid w:val="0012661F"/>
    <w:rsid w:val="001268A4"/>
    <w:rsid w:val="001302FB"/>
    <w:rsid w:val="001303A9"/>
    <w:rsid w:val="0013077D"/>
    <w:rsid w:val="00130D56"/>
    <w:rsid w:val="00132CBB"/>
    <w:rsid w:val="00132FC9"/>
    <w:rsid w:val="00132FF7"/>
    <w:rsid w:val="001330C6"/>
    <w:rsid w:val="001332CC"/>
    <w:rsid w:val="00133829"/>
    <w:rsid w:val="00133952"/>
    <w:rsid w:val="001340C7"/>
    <w:rsid w:val="001347CE"/>
    <w:rsid w:val="00134939"/>
    <w:rsid w:val="001351E3"/>
    <w:rsid w:val="0013544C"/>
    <w:rsid w:val="00135907"/>
    <w:rsid w:val="00135D09"/>
    <w:rsid w:val="001366F7"/>
    <w:rsid w:val="001371BC"/>
    <w:rsid w:val="001373A7"/>
    <w:rsid w:val="00137BAE"/>
    <w:rsid w:val="0014026C"/>
    <w:rsid w:val="001402F8"/>
    <w:rsid w:val="00141DA4"/>
    <w:rsid w:val="0014201A"/>
    <w:rsid w:val="001422B0"/>
    <w:rsid w:val="001426CA"/>
    <w:rsid w:val="0014272E"/>
    <w:rsid w:val="00142B5B"/>
    <w:rsid w:val="00142B6F"/>
    <w:rsid w:val="00142C1D"/>
    <w:rsid w:val="001437ED"/>
    <w:rsid w:val="0014422F"/>
    <w:rsid w:val="001443F2"/>
    <w:rsid w:val="00144D0C"/>
    <w:rsid w:val="00144E6A"/>
    <w:rsid w:val="001462A8"/>
    <w:rsid w:val="001468DE"/>
    <w:rsid w:val="00146B63"/>
    <w:rsid w:val="0014701B"/>
    <w:rsid w:val="00147315"/>
    <w:rsid w:val="001504E7"/>
    <w:rsid w:val="0015089A"/>
    <w:rsid w:val="00153F98"/>
    <w:rsid w:val="0015558A"/>
    <w:rsid w:val="00155E5C"/>
    <w:rsid w:val="0015642F"/>
    <w:rsid w:val="001574F1"/>
    <w:rsid w:val="001575FD"/>
    <w:rsid w:val="00157DD6"/>
    <w:rsid w:val="00157F03"/>
    <w:rsid w:val="001609A3"/>
    <w:rsid w:val="00160C4A"/>
    <w:rsid w:val="00161218"/>
    <w:rsid w:val="001613F5"/>
    <w:rsid w:val="00161946"/>
    <w:rsid w:val="0016236D"/>
    <w:rsid w:val="00163804"/>
    <w:rsid w:val="001653C1"/>
    <w:rsid w:val="00165832"/>
    <w:rsid w:val="00165FAC"/>
    <w:rsid w:val="001701CD"/>
    <w:rsid w:val="00170CB9"/>
    <w:rsid w:val="0017125D"/>
    <w:rsid w:val="001717FE"/>
    <w:rsid w:val="001718AD"/>
    <w:rsid w:val="00171AA8"/>
    <w:rsid w:val="00173618"/>
    <w:rsid w:val="00173E00"/>
    <w:rsid w:val="001742BD"/>
    <w:rsid w:val="00174789"/>
    <w:rsid w:val="00175666"/>
    <w:rsid w:val="00175A7E"/>
    <w:rsid w:val="001778D9"/>
    <w:rsid w:val="00180363"/>
    <w:rsid w:val="0018123A"/>
    <w:rsid w:val="001825FD"/>
    <w:rsid w:val="0018279E"/>
    <w:rsid w:val="00183099"/>
    <w:rsid w:val="0018325F"/>
    <w:rsid w:val="001843F8"/>
    <w:rsid w:val="00185DDA"/>
    <w:rsid w:val="00186CD2"/>
    <w:rsid w:val="00187448"/>
    <w:rsid w:val="00190F8A"/>
    <w:rsid w:val="001919E8"/>
    <w:rsid w:val="00191B9B"/>
    <w:rsid w:val="0019223F"/>
    <w:rsid w:val="00192694"/>
    <w:rsid w:val="001926D2"/>
    <w:rsid w:val="00192839"/>
    <w:rsid w:val="001928E5"/>
    <w:rsid w:val="00192E07"/>
    <w:rsid w:val="00193876"/>
    <w:rsid w:val="00196021"/>
    <w:rsid w:val="001979F5"/>
    <w:rsid w:val="00197D06"/>
    <w:rsid w:val="00197D32"/>
    <w:rsid w:val="001A03BF"/>
    <w:rsid w:val="001A1901"/>
    <w:rsid w:val="001A4A8C"/>
    <w:rsid w:val="001A4C7E"/>
    <w:rsid w:val="001A5369"/>
    <w:rsid w:val="001A60C3"/>
    <w:rsid w:val="001A6A11"/>
    <w:rsid w:val="001A72B4"/>
    <w:rsid w:val="001A7AE5"/>
    <w:rsid w:val="001B098B"/>
    <w:rsid w:val="001B1B48"/>
    <w:rsid w:val="001B2D2D"/>
    <w:rsid w:val="001B34C2"/>
    <w:rsid w:val="001B4800"/>
    <w:rsid w:val="001B4FA8"/>
    <w:rsid w:val="001B655E"/>
    <w:rsid w:val="001B657F"/>
    <w:rsid w:val="001B66F2"/>
    <w:rsid w:val="001B6788"/>
    <w:rsid w:val="001B6819"/>
    <w:rsid w:val="001B6B57"/>
    <w:rsid w:val="001B6DE5"/>
    <w:rsid w:val="001B7437"/>
    <w:rsid w:val="001B7AD7"/>
    <w:rsid w:val="001C0867"/>
    <w:rsid w:val="001C1907"/>
    <w:rsid w:val="001C3B61"/>
    <w:rsid w:val="001C4308"/>
    <w:rsid w:val="001C4464"/>
    <w:rsid w:val="001C4700"/>
    <w:rsid w:val="001C4FA4"/>
    <w:rsid w:val="001C617C"/>
    <w:rsid w:val="001C785F"/>
    <w:rsid w:val="001D0B49"/>
    <w:rsid w:val="001D0E97"/>
    <w:rsid w:val="001D16FA"/>
    <w:rsid w:val="001D3AC2"/>
    <w:rsid w:val="001D3FAA"/>
    <w:rsid w:val="001D4105"/>
    <w:rsid w:val="001D5087"/>
    <w:rsid w:val="001D5C04"/>
    <w:rsid w:val="001D6B15"/>
    <w:rsid w:val="001D6D0F"/>
    <w:rsid w:val="001D73DA"/>
    <w:rsid w:val="001D771A"/>
    <w:rsid w:val="001D7E74"/>
    <w:rsid w:val="001E1E67"/>
    <w:rsid w:val="001E2230"/>
    <w:rsid w:val="001E2316"/>
    <w:rsid w:val="001E26F9"/>
    <w:rsid w:val="001E35E9"/>
    <w:rsid w:val="001E3C8B"/>
    <w:rsid w:val="001E42C2"/>
    <w:rsid w:val="001E467A"/>
    <w:rsid w:val="001E5BBC"/>
    <w:rsid w:val="001E5DA5"/>
    <w:rsid w:val="001E6761"/>
    <w:rsid w:val="001E7287"/>
    <w:rsid w:val="001F0318"/>
    <w:rsid w:val="001F0485"/>
    <w:rsid w:val="001F0C11"/>
    <w:rsid w:val="001F0E85"/>
    <w:rsid w:val="001F1110"/>
    <w:rsid w:val="001F13E1"/>
    <w:rsid w:val="001F1907"/>
    <w:rsid w:val="001F2538"/>
    <w:rsid w:val="001F25F2"/>
    <w:rsid w:val="001F2727"/>
    <w:rsid w:val="001F45E7"/>
    <w:rsid w:val="001F4A64"/>
    <w:rsid w:val="001F4A7D"/>
    <w:rsid w:val="001F63FD"/>
    <w:rsid w:val="001F653D"/>
    <w:rsid w:val="001F6727"/>
    <w:rsid w:val="001F70B8"/>
    <w:rsid w:val="001F75A1"/>
    <w:rsid w:val="00200256"/>
    <w:rsid w:val="002010ED"/>
    <w:rsid w:val="00201A99"/>
    <w:rsid w:val="002030A6"/>
    <w:rsid w:val="00203587"/>
    <w:rsid w:val="00203BBD"/>
    <w:rsid w:val="00204DE3"/>
    <w:rsid w:val="00205186"/>
    <w:rsid w:val="00205595"/>
    <w:rsid w:val="00206527"/>
    <w:rsid w:val="0020700E"/>
    <w:rsid w:val="00207455"/>
    <w:rsid w:val="00210346"/>
    <w:rsid w:val="00210A63"/>
    <w:rsid w:val="00210E31"/>
    <w:rsid w:val="002128D7"/>
    <w:rsid w:val="00212BF9"/>
    <w:rsid w:val="00214D33"/>
    <w:rsid w:val="00214E4F"/>
    <w:rsid w:val="002215BE"/>
    <w:rsid w:val="00221C5F"/>
    <w:rsid w:val="00221EC5"/>
    <w:rsid w:val="00222242"/>
    <w:rsid w:val="00222605"/>
    <w:rsid w:val="002251D3"/>
    <w:rsid w:val="00225F2C"/>
    <w:rsid w:val="00226389"/>
    <w:rsid w:val="002270B7"/>
    <w:rsid w:val="00227716"/>
    <w:rsid w:val="002305B1"/>
    <w:rsid w:val="002338D7"/>
    <w:rsid w:val="002348FF"/>
    <w:rsid w:val="002354CC"/>
    <w:rsid w:val="00235B2B"/>
    <w:rsid w:val="00237600"/>
    <w:rsid w:val="00237670"/>
    <w:rsid w:val="00237B19"/>
    <w:rsid w:val="00237ED3"/>
    <w:rsid w:val="002401EC"/>
    <w:rsid w:val="00240FF7"/>
    <w:rsid w:val="002412C2"/>
    <w:rsid w:val="00241632"/>
    <w:rsid w:val="00241A32"/>
    <w:rsid w:val="00242ADE"/>
    <w:rsid w:val="00243078"/>
    <w:rsid w:val="00243118"/>
    <w:rsid w:val="002438D5"/>
    <w:rsid w:val="00243A90"/>
    <w:rsid w:val="002443FA"/>
    <w:rsid w:val="00244C80"/>
    <w:rsid w:val="00245C87"/>
    <w:rsid w:val="00245FE2"/>
    <w:rsid w:val="0024653E"/>
    <w:rsid w:val="002475F1"/>
    <w:rsid w:val="0025092E"/>
    <w:rsid w:val="00250C9C"/>
    <w:rsid w:val="0025192D"/>
    <w:rsid w:val="00251FBD"/>
    <w:rsid w:val="0025212F"/>
    <w:rsid w:val="002523D5"/>
    <w:rsid w:val="00253A46"/>
    <w:rsid w:val="00253F8E"/>
    <w:rsid w:val="00254596"/>
    <w:rsid w:val="00254726"/>
    <w:rsid w:val="00254813"/>
    <w:rsid w:val="00254C74"/>
    <w:rsid w:val="00255091"/>
    <w:rsid w:val="002553A8"/>
    <w:rsid w:val="00257ED9"/>
    <w:rsid w:val="00260000"/>
    <w:rsid w:val="0026078F"/>
    <w:rsid w:val="00260A0E"/>
    <w:rsid w:val="002614DF"/>
    <w:rsid w:val="00261EC5"/>
    <w:rsid w:val="002635F1"/>
    <w:rsid w:val="00263F87"/>
    <w:rsid w:val="00264A64"/>
    <w:rsid w:val="00264B14"/>
    <w:rsid w:val="00264D18"/>
    <w:rsid w:val="00265988"/>
    <w:rsid w:val="00265B9F"/>
    <w:rsid w:val="0026719A"/>
    <w:rsid w:val="00270687"/>
    <w:rsid w:val="00271A33"/>
    <w:rsid w:val="00274D05"/>
    <w:rsid w:val="0027573B"/>
    <w:rsid w:val="00276B34"/>
    <w:rsid w:val="00276EE7"/>
    <w:rsid w:val="0027744E"/>
    <w:rsid w:val="0028032B"/>
    <w:rsid w:val="0028066D"/>
    <w:rsid w:val="00281062"/>
    <w:rsid w:val="002816D4"/>
    <w:rsid w:val="00281D49"/>
    <w:rsid w:val="00283481"/>
    <w:rsid w:val="0028384F"/>
    <w:rsid w:val="002838C0"/>
    <w:rsid w:val="002839B5"/>
    <w:rsid w:val="00284CDD"/>
    <w:rsid w:val="00285539"/>
    <w:rsid w:val="00285F4D"/>
    <w:rsid w:val="00285F7F"/>
    <w:rsid w:val="002868E4"/>
    <w:rsid w:val="00286DED"/>
    <w:rsid w:val="002870C7"/>
    <w:rsid w:val="002873D8"/>
    <w:rsid w:val="00287C65"/>
    <w:rsid w:val="00291DCE"/>
    <w:rsid w:val="0029268D"/>
    <w:rsid w:val="00292E64"/>
    <w:rsid w:val="00293446"/>
    <w:rsid w:val="00293EB6"/>
    <w:rsid w:val="00294878"/>
    <w:rsid w:val="00294E50"/>
    <w:rsid w:val="00295C4F"/>
    <w:rsid w:val="002967FC"/>
    <w:rsid w:val="0029711B"/>
    <w:rsid w:val="002A06A2"/>
    <w:rsid w:val="002A3AB9"/>
    <w:rsid w:val="002A40DD"/>
    <w:rsid w:val="002A5056"/>
    <w:rsid w:val="002A5705"/>
    <w:rsid w:val="002A5772"/>
    <w:rsid w:val="002A589D"/>
    <w:rsid w:val="002A6D55"/>
    <w:rsid w:val="002A7DCB"/>
    <w:rsid w:val="002B0335"/>
    <w:rsid w:val="002B181A"/>
    <w:rsid w:val="002B19A1"/>
    <w:rsid w:val="002B1B13"/>
    <w:rsid w:val="002B1ECD"/>
    <w:rsid w:val="002B2155"/>
    <w:rsid w:val="002B29D1"/>
    <w:rsid w:val="002B2C04"/>
    <w:rsid w:val="002B2E17"/>
    <w:rsid w:val="002B3273"/>
    <w:rsid w:val="002B40DE"/>
    <w:rsid w:val="002B4548"/>
    <w:rsid w:val="002B5861"/>
    <w:rsid w:val="002B61EB"/>
    <w:rsid w:val="002B73DE"/>
    <w:rsid w:val="002B7747"/>
    <w:rsid w:val="002B7F4F"/>
    <w:rsid w:val="002C0385"/>
    <w:rsid w:val="002C0E0A"/>
    <w:rsid w:val="002C1753"/>
    <w:rsid w:val="002C33DE"/>
    <w:rsid w:val="002C3FC3"/>
    <w:rsid w:val="002C49B5"/>
    <w:rsid w:val="002C5556"/>
    <w:rsid w:val="002C55B1"/>
    <w:rsid w:val="002C704C"/>
    <w:rsid w:val="002C707C"/>
    <w:rsid w:val="002C7F52"/>
    <w:rsid w:val="002D01BF"/>
    <w:rsid w:val="002D102B"/>
    <w:rsid w:val="002D1218"/>
    <w:rsid w:val="002D2792"/>
    <w:rsid w:val="002D4017"/>
    <w:rsid w:val="002D4786"/>
    <w:rsid w:val="002D5F8A"/>
    <w:rsid w:val="002D60FD"/>
    <w:rsid w:val="002D61E1"/>
    <w:rsid w:val="002D7300"/>
    <w:rsid w:val="002D7A00"/>
    <w:rsid w:val="002D7C56"/>
    <w:rsid w:val="002D7F00"/>
    <w:rsid w:val="002E03D1"/>
    <w:rsid w:val="002E0D01"/>
    <w:rsid w:val="002E19DE"/>
    <w:rsid w:val="002E200A"/>
    <w:rsid w:val="002E2645"/>
    <w:rsid w:val="002E2F02"/>
    <w:rsid w:val="002E3E0C"/>
    <w:rsid w:val="002E5278"/>
    <w:rsid w:val="002E68EF"/>
    <w:rsid w:val="002E6C8C"/>
    <w:rsid w:val="002E6DFD"/>
    <w:rsid w:val="002E7695"/>
    <w:rsid w:val="002E78F0"/>
    <w:rsid w:val="002F0328"/>
    <w:rsid w:val="002F0643"/>
    <w:rsid w:val="002F085E"/>
    <w:rsid w:val="002F08F6"/>
    <w:rsid w:val="002F1D9D"/>
    <w:rsid w:val="002F20B7"/>
    <w:rsid w:val="002F232E"/>
    <w:rsid w:val="002F236C"/>
    <w:rsid w:val="002F32C5"/>
    <w:rsid w:val="002F37F6"/>
    <w:rsid w:val="002F4577"/>
    <w:rsid w:val="002F47ED"/>
    <w:rsid w:val="002F4B5E"/>
    <w:rsid w:val="002F4CC1"/>
    <w:rsid w:val="002F5675"/>
    <w:rsid w:val="002F710F"/>
    <w:rsid w:val="002F7168"/>
    <w:rsid w:val="002F781A"/>
    <w:rsid w:val="002F7A8A"/>
    <w:rsid w:val="002F7B68"/>
    <w:rsid w:val="00300837"/>
    <w:rsid w:val="00300B73"/>
    <w:rsid w:val="00301B2C"/>
    <w:rsid w:val="00301F22"/>
    <w:rsid w:val="003022E4"/>
    <w:rsid w:val="00302A97"/>
    <w:rsid w:val="0030338B"/>
    <w:rsid w:val="0030370C"/>
    <w:rsid w:val="003059D5"/>
    <w:rsid w:val="00306388"/>
    <w:rsid w:val="00307503"/>
    <w:rsid w:val="00307D54"/>
    <w:rsid w:val="00310384"/>
    <w:rsid w:val="00310B77"/>
    <w:rsid w:val="00311434"/>
    <w:rsid w:val="00312AA7"/>
    <w:rsid w:val="003138B3"/>
    <w:rsid w:val="00313B62"/>
    <w:rsid w:val="00314945"/>
    <w:rsid w:val="00314A59"/>
    <w:rsid w:val="003154D9"/>
    <w:rsid w:val="0031566B"/>
    <w:rsid w:val="00316122"/>
    <w:rsid w:val="00316AD8"/>
    <w:rsid w:val="00316B32"/>
    <w:rsid w:val="0032138C"/>
    <w:rsid w:val="003215E9"/>
    <w:rsid w:val="003225C5"/>
    <w:rsid w:val="00323DA6"/>
    <w:rsid w:val="00324206"/>
    <w:rsid w:val="003245DF"/>
    <w:rsid w:val="00324AC9"/>
    <w:rsid w:val="00324C23"/>
    <w:rsid w:val="00325CBF"/>
    <w:rsid w:val="00325EEF"/>
    <w:rsid w:val="00327AA1"/>
    <w:rsid w:val="003302B3"/>
    <w:rsid w:val="00330AED"/>
    <w:rsid w:val="00331323"/>
    <w:rsid w:val="00331933"/>
    <w:rsid w:val="00331BFF"/>
    <w:rsid w:val="00331D42"/>
    <w:rsid w:val="003321D3"/>
    <w:rsid w:val="00332587"/>
    <w:rsid w:val="00332853"/>
    <w:rsid w:val="00334B26"/>
    <w:rsid w:val="00335AA6"/>
    <w:rsid w:val="00335E9E"/>
    <w:rsid w:val="003366B2"/>
    <w:rsid w:val="00336725"/>
    <w:rsid w:val="00336943"/>
    <w:rsid w:val="00337E79"/>
    <w:rsid w:val="00341939"/>
    <w:rsid w:val="003421B6"/>
    <w:rsid w:val="00342839"/>
    <w:rsid w:val="003443C2"/>
    <w:rsid w:val="0034523D"/>
    <w:rsid w:val="00345494"/>
    <w:rsid w:val="00345ACA"/>
    <w:rsid w:val="00346805"/>
    <w:rsid w:val="00346E19"/>
    <w:rsid w:val="003471CC"/>
    <w:rsid w:val="0034764B"/>
    <w:rsid w:val="00347685"/>
    <w:rsid w:val="00350775"/>
    <w:rsid w:val="00351C69"/>
    <w:rsid w:val="003556A5"/>
    <w:rsid w:val="00355A4D"/>
    <w:rsid w:val="00355D11"/>
    <w:rsid w:val="00355E36"/>
    <w:rsid w:val="00356D90"/>
    <w:rsid w:val="00360CBF"/>
    <w:rsid w:val="00360EA2"/>
    <w:rsid w:val="00361551"/>
    <w:rsid w:val="003616BD"/>
    <w:rsid w:val="0036192E"/>
    <w:rsid w:val="00361B6D"/>
    <w:rsid w:val="00362220"/>
    <w:rsid w:val="003625F2"/>
    <w:rsid w:val="00362E7D"/>
    <w:rsid w:val="0036304A"/>
    <w:rsid w:val="00363448"/>
    <w:rsid w:val="0036419C"/>
    <w:rsid w:val="0036464D"/>
    <w:rsid w:val="00364BBC"/>
    <w:rsid w:val="0036555C"/>
    <w:rsid w:val="003660D0"/>
    <w:rsid w:val="00366979"/>
    <w:rsid w:val="00366EC7"/>
    <w:rsid w:val="00367B2B"/>
    <w:rsid w:val="00367EFA"/>
    <w:rsid w:val="00370723"/>
    <w:rsid w:val="00370DD5"/>
    <w:rsid w:val="00371461"/>
    <w:rsid w:val="003720B5"/>
    <w:rsid w:val="0037224B"/>
    <w:rsid w:val="003726D1"/>
    <w:rsid w:val="0037360C"/>
    <w:rsid w:val="003746D4"/>
    <w:rsid w:val="00374CBE"/>
    <w:rsid w:val="003756AB"/>
    <w:rsid w:val="00375CDF"/>
    <w:rsid w:val="00375D19"/>
    <w:rsid w:val="00376F35"/>
    <w:rsid w:val="00377336"/>
    <w:rsid w:val="00377558"/>
    <w:rsid w:val="00377615"/>
    <w:rsid w:val="00377A56"/>
    <w:rsid w:val="00377EF7"/>
    <w:rsid w:val="00381717"/>
    <w:rsid w:val="00381962"/>
    <w:rsid w:val="00382333"/>
    <w:rsid w:val="0038287A"/>
    <w:rsid w:val="003828C6"/>
    <w:rsid w:val="00382ECC"/>
    <w:rsid w:val="00382F8C"/>
    <w:rsid w:val="00383329"/>
    <w:rsid w:val="00383B24"/>
    <w:rsid w:val="003844F5"/>
    <w:rsid w:val="00384D60"/>
    <w:rsid w:val="00384E0B"/>
    <w:rsid w:val="00385FE6"/>
    <w:rsid w:val="0038606C"/>
    <w:rsid w:val="00386CBA"/>
    <w:rsid w:val="00387790"/>
    <w:rsid w:val="0039178C"/>
    <w:rsid w:val="003953E7"/>
    <w:rsid w:val="00395423"/>
    <w:rsid w:val="00397602"/>
    <w:rsid w:val="0039776A"/>
    <w:rsid w:val="00397C11"/>
    <w:rsid w:val="003A0728"/>
    <w:rsid w:val="003A0737"/>
    <w:rsid w:val="003A07E6"/>
    <w:rsid w:val="003A0DE1"/>
    <w:rsid w:val="003A11BD"/>
    <w:rsid w:val="003A163F"/>
    <w:rsid w:val="003A16B0"/>
    <w:rsid w:val="003A23EA"/>
    <w:rsid w:val="003A378A"/>
    <w:rsid w:val="003A450E"/>
    <w:rsid w:val="003A45F3"/>
    <w:rsid w:val="003A4CCD"/>
    <w:rsid w:val="003A635F"/>
    <w:rsid w:val="003A6CC6"/>
    <w:rsid w:val="003B085A"/>
    <w:rsid w:val="003B164B"/>
    <w:rsid w:val="003B34F4"/>
    <w:rsid w:val="003B358F"/>
    <w:rsid w:val="003B3B35"/>
    <w:rsid w:val="003B3D22"/>
    <w:rsid w:val="003B3DE8"/>
    <w:rsid w:val="003B480B"/>
    <w:rsid w:val="003B49B4"/>
    <w:rsid w:val="003B559D"/>
    <w:rsid w:val="003B5EC7"/>
    <w:rsid w:val="003B755D"/>
    <w:rsid w:val="003B79BD"/>
    <w:rsid w:val="003C0051"/>
    <w:rsid w:val="003C2BB7"/>
    <w:rsid w:val="003C3287"/>
    <w:rsid w:val="003C38D8"/>
    <w:rsid w:val="003C41DA"/>
    <w:rsid w:val="003C42EF"/>
    <w:rsid w:val="003C5C75"/>
    <w:rsid w:val="003C5F41"/>
    <w:rsid w:val="003C70EF"/>
    <w:rsid w:val="003C75E8"/>
    <w:rsid w:val="003D062A"/>
    <w:rsid w:val="003D0899"/>
    <w:rsid w:val="003D0BF8"/>
    <w:rsid w:val="003D15F9"/>
    <w:rsid w:val="003D260C"/>
    <w:rsid w:val="003D30CF"/>
    <w:rsid w:val="003D32DF"/>
    <w:rsid w:val="003D3659"/>
    <w:rsid w:val="003D4272"/>
    <w:rsid w:val="003D5DFA"/>
    <w:rsid w:val="003D6882"/>
    <w:rsid w:val="003D6A1A"/>
    <w:rsid w:val="003E0BCD"/>
    <w:rsid w:val="003E212F"/>
    <w:rsid w:val="003E30A2"/>
    <w:rsid w:val="003E375D"/>
    <w:rsid w:val="003E44FF"/>
    <w:rsid w:val="003E4686"/>
    <w:rsid w:val="003E520C"/>
    <w:rsid w:val="003E560F"/>
    <w:rsid w:val="003E67B8"/>
    <w:rsid w:val="003F0516"/>
    <w:rsid w:val="003F055D"/>
    <w:rsid w:val="003F0883"/>
    <w:rsid w:val="003F2C7E"/>
    <w:rsid w:val="003F464E"/>
    <w:rsid w:val="003F627D"/>
    <w:rsid w:val="003F63AE"/>
    <w:rsid w:val="003F7DD3"/>
    <w:rsid w:val="00400503"/>
    <w:rsid w:val="00400A03"/>
    <w:rsid w:val="004014EC"/>
    <w:rsid w:val="00401843"/>
    <w:rsid w:val="004029F4"/>
    <w:rsid w:val="004032F5"/>
    <w:rsid w:val="00403738"/>
    <w:rsid w:val="0040388D"/>
    <w:rsid w:val="00403C5F"/>
    <w:rsid w:val="004049DD"/>
    <w:rsid w:val="00405680"/>
    <w:rsid w:val="00405915"/>
    <w:rsid w:val="00405DC8"/>
    <w:rsid w:val="00406063"/>
    <w:rsid w:val="00406617"/>
    <w:rsid w:val="00406A30"/>
    <w:rsid w:val="004074F5"/>
    <w:rsid w:val="00407E12"/>
    <w:rsid w:val="00410E77"/>
    <w:rsid w:val="00411C67"/>
    <w:rsid w:val="00412233"/>
    <w:rsid w:val="0041225F"/>
    <w:rsid w:val="0041444F"/>
    <w:rsid w:val="0041580D"/>
    <w:rsid w:val="00415814"/>
    <w:rsid w:val="00415E49"/>
    <w:rsid w:val="00415FC0"/>
    <w:rsid w:val="00416AAC"/>
    <w:rsid w:val="0042039F"/>
    <w:rsid w:val="004210FD"/>
    <w:rsid w:val="0042112A"/>
    <w:rsid w:val="004216E7"/>
    <w:rsid w:val="004221CF"/>
    <w:rsid w:val="004229A3"/>
    <w:rsid w:val="00422D6B"/>
    <w:rsid w:val="00423B9F"/>
    <w:rsid w:val="00423E5D"/>
    <w:rsid w:val="00424954"/>
    <w:rsid w:val="00425FD8"/>
    <w:rsid w:val="004262C2"/>
    <w:rsid w:val="0042679B"/>
    <w:rsid w:val="00426A67"/>
    <w:rsid w:val="00431A5A"/>
    <w:rsid w:val="004323E5"/>
    <w:rsid w:val="0043319E"/>
    <w:rsid w:val="004333D6"/>
    <w:rsid w:val="004345C3"/>
    <w:rsid w:val="00434673"/>
    <w:rsid w:val="00434ECC"/>
    <w:rsid w:val="00435072"/>
    <w:rsid w:val="0043561A"/>
    <w:rsid w:val="00436571"/>
    <w:rsid w:val="00436B86"/>
    <w:rsid w:val="00437791"/>
    <w:rsid w:val="0044186B"/>
    <w:rsid w:val="00441AFE"/>
    <w:rsid w:val="0044242C"/>
    <w:rsid w:val="00442BE5"/>
    <w:rsid w:val="00443222"/>
    <w:rsid w:val="00443510"/>
    <w:rsid w:val="00443878"/>
    <w:rsid w:val="004440A4"/>
    <w:rsid w:val="0044448D"/>
    <w:rsid w:val="00444A4B"/>
    <w:rsid w:val="00445957"/>
    <w:rsid w:val="0044694E"/>
    <w:rsid w:val="00446F43"/>
    <w:rsid w:val="004472AA"/>
    <w:rsid w:val="0044760D"/>
    <w:rsid w:val="0045009F"/>
    <w:rsid w:val="004516A0"/>
    <w:rsid w:val="00451DB2"/>
    <w:rsid w:val="0045248C"/>
    <w:rsid w:val="0045294A"/>
    <w:rsid w:val="00453245"/>
    <w:rsid w:val="00453507"/>
    <w:rsid w:val="004549BD"/>
    <w:rsid w:val="00455F0A"/>
    <w:rsid w:val="00456554"/>
    <w:rsid w:val="00456A53"/>
    <w:rsid w:val="00457DBA"/>
    <w:rsid w:val="0046151B"/>
    <w:rsid w:val="00463B15"/>
    <w:rsid w:val="00464422"/>
    <w:rsid w:val="00464B9D"/>
    <w:rsid w:val="004658D6"/>
    <w:rsid w:val="0046597E"/>
    <w:rsid w:val="0046700B"/>
    <w:rsid w:val="004672BE"/>
    <w:rsid w:val="00467731"/>
    <w:rsid w:val="004703A5"/>
    <w:rsid w:val="00470A59"/>
    <w:rsid w:val="00470ECC"/>
    <w:rsid w:val="00471475"/>
    <w:rsid w:val="004715EE"/>
    <w:rsid w:val="004716DA"/>
    <w:rsid w:val="00472E18"/>
    <w:rsid w:val="00474E46"/>
    <w:rsid w:val="004758CE"/>
    <w:rsid w:val="00475BB1"/>
    <w:rsid w:val="004769CC"/>
    <w:rsid w:val="00477498"/>
    <w:rsid w:val="004774AE"/>
    <w:rsid w:val="0047750A"/>
    <w:rsid w:val="00477B7B"/>
    <w:rsid w:val="00482245"/>
    <w:rsid w:val="004834FC"/>
    <w:rsid w:val="00483518"/>
    <w:rsid w:val="00483C04"/>
    <w:rsid w:val="00483FD8"/>
    <w:rsid w:val="00484F19"/>
    <w:rsid w:val="00485643"/>
    <w:rsid w:val="00485D82"/>
    <w:rsid w:val="00486073"/>
    <w:rsid w:val="0048612C"/>
    <w:rsid w:val="00486631"/>
    <w:rsid w:val="00486D88"/>
    <w:rsid w:val="00487721"/>
    <w:rsid w:val="00487CD3"/>
    <w:rsid w:val="00487F77"/>
    <w:rsid w:val="0049012C"/>
    <w:rsid w:val="00490608"/>
    <w:rsid w:val="00492DE1"/>
    <w:rsid w:val="004933EA"/>
    <w:rsid w:val="00494448"/>
    <w:rsid w:val="00494514"/>
    <w:rsid w:val="00495712"/>
    <w:rsid w:val="00495C9E"/>
    <w:rsid w:val="00496142"/>
    <w:rsid w:val="00496662"/>
    <w:rsid w:val="00496EA2"/>
    <w:rsid w:val="004979CB"/>
    <w:rsid w:val="00497EE2"/>
    <w:rsid w:val="004A0217"/>
    <w:rsid w:val="004A0AFE"/>
    <w:rsid w:val="004A0BE9"/>
    <w:rsid w:val="004A11A6"/>
    <w:rsid w:val="004A1513"/>
    <w:rsid w:val="004A2533"/>
    <w:rsid w:val="004A2587"/>
    <w:rsid w:val="004A2D36"/>
    <w:rsid w:val="004A4299"/>
    <w:rsid w:val="004A4E37"/>
    <w:rsid w:val="004A52B5"/>
    <w:rsid w:val="004A6581"/>
    <w:rsid w:val="004A6855"/>
    <w:rsid w:val="004B0C37"/>
    <w:rsid w:val="004B14AA"/>
    <w:rsid w:val="004B2413"/>
    <w:rsid w:val="004B2EC8"/>
    <w:rsid w:val="004B30F6"/>
    <w:rsid w:val="004B39BE"/>
    <w:rsid w:val="004B484F"/>
    <w:rsid w:val="004B4F21"/>
    <w:rsid w:val="004B5755"/>
    <w:rsid w:val="004B584D"/>
    <w:rsid w:val="004B69B2"/>
    <w:rsid w:val="004B6EC9"/>
    <w:rsid w:val="004B72D0"/>
    <w:rsid w:val="004C0A1B"/>
    <w:rsid w:val="004C1A30"/>
    <w:rsid w:val="004C1A9E"/>
    <w:rsid w:val="004C1AFD"/>
    <w:rsid w:val="004C1C1E"/>
    <w:rsid w:val="004C1CC7"/>
    <w:rsid w:val="004C21FE"/>
    <w:rsid w:val="004C2506"/>
    <w:rsid w:val="004C402F"/>
    <w:rsid w:val="004C4B5D"/>
    <w:rsid w:val="004C4C3C"/>
    <w:rsid w:val="004C5065"/>
    <w:rsid w:val="004C51DC"/>
    <w:rsid w:val="004C5399"/>
    <w:rsid w:val="004C5FD9"/>
    <w:rsid w:val="004C78E3"/>
    <w:rsid w:val="004D046F"/>
    <w:rsid w:val="004D07BF"/>
    <w:rsid w:val="004D1E9D"/>
    <w:rsid w:val="004D2C67"/>
    <w:rsid w:val="004D46E0"/>
    <w:rsid w:val="004D47BF"/>
    <w:rsid w:val="004D519A"/>
    <w:rsid w:val="004D6016"/>
    <w:rsid w:val="004D63C0"/>
    <w:rsid w:val="004D6443"/>
    <w:rsid w:val="004D6924"/>
    <w:rsid w:val="004E0AFD"/>
    <w:rsid w:val="004E239A"/>
    <w:rsid w:val="004E2A5F"/>
    <w:rsid w:val="004E3AAE"/>
    <w:rsid w:val="004E49A9"/>
    <w:rsid w:val="004F0B98"/>
    <w:rsid w:val="004F11AA"/>
    <w:rsid w:val="004F2BF6"/>
    <w:rsid w:val="004F2C7A"/>
    <w:rsid w:val="004F46E3"/>
    <w:rsid w:val="004F5384"/>
    <w:rsid w:val="004F547A"/>
    <w:rsid w:val="004F5F12"/>
    <w:rsid w:val="004F6131"/>
    <w:rsid w:val="004F648A"/>
    <w:rsid w:val="004F6CE9"/>
    <w:rsid w:val="004F7457"/>
    <w:rsid w:val="004F7A66"/>
    <w:rsid w:val="004F7D64"/>
    <w:rsid w:val="004F7E9C"/>
    <w:rsid w:val="00500C4A"/>
    <w:rsid w:val="005017B3"/>
    <w:rsid w:val="00501E7F"/>
    <w:rsid w:val="00503676"/>
    <w:rsid w:val="00503762"/>
    <w:rsid w:val="00503883"/>
    <w:rsid w:val="0050397B"/>
    <w:rsid w:val="00504F1A"/>
    <w:rsid w:val="00505B12"/>
    <w:rsid w:val="0050645D"/>
    <w:rsid w:val="005064A4"/>
    <w:rsid w:val="005065B4"/>
    <w:rsid w:val="00506F98"/>
    <w:rsid w:val="00507B8C"/>
    <w:rsid w:val="00510F58"/>
    <w:rsid w:val="005110BD"/>
    <w:rsid w:val="0051158D"/>
    <w:rsid w:val="00513036"/>
    <w:rsid w:val="00514C02"/>
    <w:rsid w:val="00516945"/>
    <w:rsid w:val="00517AF2"/>
    <w:rsid w:val="00517D4C"/>
    <w:rsid w:val="005203E1"/>
    <w:rsid w:val="00520920"/>
    <w:rsid w:val="00520AAF"/>
    <w:rsid w:val="0052182D"/>
    <w:rsid w:val="00521EC6"/>
    <w:rsid w:val="00522DAA"/>
    <w:rsid w:val="00522FA8"/>
    <w:rsid w:val="005234ED"/>
    <w:rsid w:val="00524A48"/>
    <w:rsid w:val="005266EF"/>
    <w:rsid w:val="00526C53"/>
    <w:rsid w:val="00526F02"/>
    <w:rsid w:val="00527C3C"/>
    <w:rsid w:val="00527D80"/>
    <w:rsid w:val="005300F1"/>
    <w:rsid w:val="00530223"/>
    <w:rsid w:val="0053044F"/>
    <w:rsid w:val="00530B7C"/>
    <w:rsid w:val="00530F0C"/>
    <w:rsid w:val="005316EB"/>
    <w:rsid w:val="00531772"/>
    <w:rsid w:val="00531E3F"/>
    <w:rsid w:val="0053293E"/>
    <w:rsid w:val="00532C16"/>
    <w:rsid w:val="00532D7C"/>
    <w:rsid w:val="00533E64"/>
    <w:rsid w:val="005348F0"/>
    <w:rsid w:val="00536643"/>
    <w:rsid w:val="00537CE6"/>
    <w:rsid w:val="005404D5"/>
    <w:rsid w:val="005409B3"/>
    <w:rsid w:val="0054190F"/>
    <w:rsid w:val="00541E80"/>
    <w:rsid w:val="00542343"/>
    <w:rsid w:val="00542C37"/>
    <w:rsid w:val="005430FB"/>
    <w:rsid w:val="00543B26"/>
    <w:rsid w:val="005441BD"/>
    <w:rsid w:val="0054497E"/>
    <w:rsid w:val="00544DEB"/>
    <w:rsid w:val="00547E7F"/>
    <w:rsid w:val="00550D7B"/>
    <w:rsid w:val="005513D6"/>
    <w:rsid w:val="005518E8"/>
    <w:rsid w:val="00551F5E"/>
    <w:rsid w:val="00552096"/>
    <w:rsid w:val="005528EC"/>
    <w:rsid w:val="005530FD"/>
    <w:rsid w:val="0055315A"/>
    <w:rsid w:val="00555676"/>
    <w:rsid w:val="00555A00"/>
    <w:rsid w:val="00556263"/>
    <w:rsid w:val="00557C28"/>
    <w:rsid w:val="00557F2A"/>
    <w:rsid w:val="0056020D"/>
    <w:rsid w:val="00560359"/>
    <w:rsid w:val="005604AB"/>
    <w:rsid w:val="00560BB5"/>
    <w:rsid w:val="00561D36"/>
    <w:rsid w:val="00563846"/>
    <w:rsid w:val="005639F2"/>
    <w:rsid w:val="0056564B"/>
    <w:rsid w:val="00565EDD"/>
    <w:rsid w:val="005663DA"/>
    <w:rsid w:val="00567733"/>
    <w:rsid w:val="0057004C"/>
    <w:rsid w:val="005708AD"/>
    <w:rsid w:val="00570F3B"/>
    <w:rsid w:val="0057111E"/>
    <w:rsid w:val="005712CE"/>
    <w:rsid w:val="00571ABD"/>
    <w:rsid w:val="00571EF6"/>
    <w:rsid w:val="0057200C"/>
    <w:rsid w:val="00572323"/>
    <w:rsid w:val="00573FA4"/>
    <w:rsid w:val="00574703"/>
    <w:rsid w:val="005748FA"/>
    <w:rsid w:val="00574B1E"/>
    <w:rsid w:val="00575000"/>
    <w:rsid w:val="00576305"/>
    <w:rsid w:val="005809BF"/>
    <w:rsid w:val="00582314"/>
    <w:rsid w:val="00582BF4"/>
    <w:rsid w:val="005852CE"/>
    <w:rsid w:val="0058547A"/>
    <w:rsid w:val="00585EB9"/>
    <w:rsid w:val="0058613A"/>
    <w:rsid w:val="00586C31"/>
    <w:rsid w:val="0059009E"/>
    <w:rsid w:val="00590BB5"/>
    <w:rsid w:val="00590D99"/>
    <w:rsid w:val="005914A2"/>
    <w:rsid w:val="00592C4A"/>
    <w:rsid w:val="00592CFF"/>
    <w:rsid w:val="00592E35"/>
    <w:rsid w:val="005931BC"/>
    <w:rsid w:val="0059365D"/>
    <w:rsid w:val="00593BE6"/>
    <w:rsid w:val="0059420A"/>
    <w:rsid w:val="0059475D"/>
    <w:rsid w:val="00594D91"/>
    <w:rsid w:val="0059583A"/>
    <w:rsid w:val="005959B3"/>
    <w:rsid w:val="00596199"/>
    <w:rsid w:val="00596D5E"/>
    <w:rsid w:val="00596E99"/>
    <w:rsid w:val="0059792F"/>
    <w:rsid w:val="00597AA9"/>
    <w:rsid w:val="005A08A6"/>
    <w:rsid w:val="005A19FB"/>
    <w:rsid w:val="005A233B"/>
    <w:rsid w:val="005A323D"/>
    <w:rsid w:val="005A3563"/>
    <w:rsid w:val="005A54D4"/>
    <w:rsid w:val="005A5A9E"/>
    <w:rsid w:val="005A62A3"/>
    <w:rsid w:val="005A62B5"/>
    <w:rsid w:val="005A6D73"/>
    <w:rsid w:val="005A7105"/>
    <w:rsid w:val="005A7FCB"/>
    <w:rsid w:val="005B0FBC"/>
    <w:rsid w:val="005B3550"/>
    <w:rsid w:val="005B39D0"/>
    <w:rsid w:val="005B4511"/>
    <w:rsid w:val="005B4A17"/>
    <w:rsid w:val="005B4F51"/>
    <w:rsid w:val="005B6CC7"/>
    <w:rsid w:val="005C013B"/>
    <w:rsid w:val="005C122E"/>
    <w:rsid w:val="005C1D00"/>
    <w:rsid w:val="005C27AB"/>
    <w:rsid w:val="005C35AE"/>
    <w:rsid w:val="005C3E79"/>
    <w:rsid w:val="005C4AB2"/>
    <w:rsid w:val="005C4E40"/>
    <w:rsid w:val="005C55DD"/>
    <w:rsid w:val="005C5937"/>
    <w:rsid w:val="005C622D"/>
    <w:rsid w:val="005C6347"/>
    <w:rsid w:val="005C6616"/>
    <w:rsid w:val="005C6955"/>
    <w:rsid w:val="005C6BBA"/>
    <w:rsid w:val="005C713E"/>
    <w:rsid w:val="005C7418"/>
    <w:rsid w:val="005D1478"/>
    <w:rsid w:val="005D1A2E"/>
    <w:rsid w:val="005D2F76"/>
    <w:rsid w:val="005D3A7D"/>
    <w:rsid w:val="005D4463"/>
    <w:rsid w:val="005D4657"/>
    <w:rsid w:val="005D560B"/>
    <w:rsid w:val="005D59E4"/>
    <w:rsid w:val="005D5B68"/>
    <w:rsid w:val="005D69EE"/>
    <w:rsid w:val="005D7146"/>
    <w:rsid w:val="005E13A8"/>
    <w:rsid w:val="005E16B7"/>
    <w:rsid w:val="005E22B9"/>
    <w:rsid w:val="005E2D71"/>
    <w:rsid w:val="005E2FBC"/>
    <w:rsid w:val="005E3934"/>
    <w:rsid w:val="005E3CF9"/>
    <w:rsid w:val="005E42BE"/>
    <w:rsid w:val="005E52CC"/>
    <w:rsid w:val="005E5CBF"/>
    <w:rsid w:val="005E679F"/>
    <w:rsid w:val="005E71E6"/>
    <w:rsid w:val="005E7309"/>
    <w:rsid w:val="005E782C"/>
    <w:rsid w:val="005F182E"/>
    <w:rsid w:val="005F2F3C"/>
    <w:rsid w:val="005F6439"/>
    <w:rsid w:val="005F771E"/>
    <w:rsid w:val="005F7F6C"/>
    <w:rsid w:val="00600D74"/>
    <w:rsid w:val="00601BBF"/>
    <w:rsid w:val="00601C00"/>
    <w:rsid w:val="00603271"/>
    <w:rsid w:val="00603A48"/>
    <w:rsid w:val="00603D9E"/>
    <w:rsid w:val="0060591C"/>
    <w:rsid w:val="00606446"/>
    <w:rsid w:val="006069B1"/>
    <w:rsid w:val="006078CE"/>
    <w:rsid w:val="00607DD7"/>
    <w:rsid w:val="00607EDA"/>
    <w:rsid w:val="0061057A"/>
    <w:rsid w:val="00610CFC"/>
    <w:rsid w:val="006111AB"/>
    <w:rsid w:val="00612218"/>
    <w:rsid w:val="0061262E"/>
    <w:rsid w:val="0061467B"/>
    <w:rsid w:val="006147E3"/>
    <w:rsid w:val="006151F7"/>
    <w:rsid w:val="00615628"/>
    <w:rsid w:val="006161BC"/>
    <w:rsid w:val="0061751E"/>
    <w:rsid w:val="00617562"/>
    <w:rsid w:val="00617889"/>
    <w:rsid w:val="006201F7"/>
    <w:rsid w:val="00620682"/>
    <w:rsid w:val="00620C33"/>
    <w:rsid w:val="00621155"/>
    <w:rsid w:val="00621B38"/>
    <w:rsid w:val="00622161"/>
    <w:rsid w:val="00622485"/>
    <w:rsid w:val="006227CB"/>
    <w:rsid w:val="00622961"/>
    <w:rsid w:val="00622A8F"/>
    <w:rsid w:val="0062330E"/>
    <w:rsid w:val="00623E60"/>
    <w:rsid w:val="006240B2"/>
    <w:rsid w:val="006240FC"/>
    <w:rsid w:val="00624DFA"/>
    <w:rsid w:val="00625EBE"/>
    <w:rsid w:val="00626416"/>
    <w:rsid w:val="00627436"/>
    <w:rsid w:val="00627914"/>
    <w:rsid w:val="006311C9"/>
    <w:rsid w:val="00631504"/>
    <w:rsid w:val="00632D3A"/>
    <w:rsid w:val="00632D80"/>
    <w:rsid w:val="00633837"/>
    <w:rsid w:val="00633B05"/>
    <w:rsid w:val="0063477A"/>
    <w:rsid w:val="006347E6"/>
    <w:rsid w:val="0063493F"/>
    <w:rsid w:val="00634C2D"/>
    <w:rsid w:val="00634FE7"/>
    <w:rsid w:val="006352F3"/>
    <w:rsid w:val="006354DB"/>
    <w:rsid w:val="006368FC"/>
    <w:rsid w:val="006375E7"/>
    <w:rsid w:val="00637645"/>
    <w:rsid w:val="006402F6"/>
    <w:rsid w:val="0064088A"/>
    <w:rsid w:val="00640AF5"/>
    <w:rsid w:val="00640E91"/>
    <w:rsid w:val="00642AB8"/>
    <w:rsid w:val="00642FEE"/>
    <w:rsid w:val="00643B32"/>
    <w:rsid w:val="00643D0F"/>
    <w:rsid w:val="00644D89"/>
    <w:rsid w:val="00644FF5"/>
    <w:rsid w:val="0065038F"/>
    <w:rsid w:val="006508C2"/>
    <w:rsid w:val="00650A5C"/>
    <w:rsid w:val="00651029"/>
    <w:rsid w:val="006538F5"/>
    <w:rsid w:val="00653D2C"/>
    <w:rsid w:val="00654170"/>
    <w:rsid w:val="00654AAA"/>
    <w:rsid w:val="00654AB8"/>
    <w:rsid w:val="00655554"/>
    <w:rsid w:val="00655DCF"/>
    <w:rsid w:val="006567C4"/>
    <w:rsid w:val="00660543"/>
    <w:rsid w:val="00660987"/>
    <w:rsid w:val="00660B0E"/>
    <w:rsid w:val="00660F65"/>
    <w:rsid w:val="0066190F"/>
    <w:rsid w:val="00661F6D"/>
    <w:rsid w:val="00662D17"/>
    <w:rsid w:val="00664DF7"/>
    <w:rsid w:val="006650E6"/>
    <w:rsid w:val="00665638"/>
    <w:rsid w:val="00666EC7"/>
    <w:rsid w:val="00667242"/>
    <w:rsid w:val="00667A79"/>
    <w:rsid w:val="00667CB0"/>
    <w:rsid w:val="006703A0"/>
    <w:rsid w:val="006714AC"/>
    <w:rsid w:val="00671C3A"/>
    <w:rsid w:val="00672824"/>
    <w:rsid w:val="00673939"/>
    <w:rsid w:val="00673A3E"/>
    <w:rsid w:val="00674AB5"/>
    <w:rsid w:val="00674CFA"/>
    <w:rsid w:val="0067501E"/>
    <w:rsid w:val="006762E2"/>
    <w:rsid w:val="0067654D"/>
    <w:rsid w:val="00676FCB"/>
    <w:rsid w:val="00677486"/>
    <w:rsid w:val="006806EB"/>
    <w:rsid w:val="00681138"/>
    <w:rsid w:val="00682047"/>
    <w:rsid w:val="00683EBC"/>
    <w:rsid w:val="006845C9"/>
    <w:rsid w:val="006847C7"/>
    <w:rsid w:val="0068482B"/>
    <w:rsid w:val="00686A7C"/>
    <w:rsid w:val="00687951"/>
    <w:rsid w:val="006901C5"/>
    <w:rsid w:val="0069035C"/>
    <w:rsid w:val="00691F2E"/>
    <w:rsid w:val="00692138"/>
    <w:rsid w:val="006927D7"/>
    <w:rsid w:val="00693D07"/>
    <w:rsid w:val="006945E3"/>
    <w:rsid w:val="00695238"/>
    <w:rsid w:val="00695254"/>
    <w:rsid w:val="00695902"/>
    <w:rsid w:val="00695DD8"/>
    <w:rsid w:val="006969D7"/>
    <w:rsid w:val="00696F23"/>
    <w:rsid w:val="00697388"/>
    <w:rsid w:val="00697423"/>
    <w:rsid w:val="006A06F9"/>
    <w:rsid w:val="006A0705"/>
    <w:rsid w:val="006A0C3E"/>
    <w:rsid w:val="006A1171"/>
    <w:rsid w:val="006A2CEC"/>
    <w:rsid w:val="006A2DFA"/>
    <w:rsid w:val="006A33FD"/>
    <w:rsid w:val="006A3A2D"/>
    <w:rsid w:val="006A4282"/>
    <w:rsid w:val="006A487B"/>
    <w:rsid w:val="006A4C99"/>
    <w:rsid w:val="006A51A5"/>
    <w:rsid w:val="006A5EA5"/>
    <w:rsid w:val="006A6AA2"/>
    <w:rsid w:val="006A78CE"/>
    <w:rsid w:val="006B0444"/>
    <w:rsid w:val="006B265D"/>
    <w:rsid w:val="006B27A0"/>
    <w:rsid w:val="006B2CF0"/>
    <w:rsid w:val="006B361F"/>
    <w:rsid w:val="006B3896"/>
    <w:rsid w:val="006B5488"/>
    <w:rsid w:val="006B605E"/>
    <w:rsid w:val="006B6272"/>
    <w:rsid w:val="006B6DC1"/>
    <w:rsid w:val="006B7813"/>
    <w:rsid w:val="006B78CC"/>
    <w:rsid w:val="006C0995"/>
    <w:rsid w:val="006C1776"/>
    <w:rsid w:val="006C2D90"/>
    <w:rsid w:val="006C2E5A"/>
    <w:rsid w:val="006C3477"/>
    <w:rsid w:val="006C351A"/>
    <w:rsid w:val="006C3A8A"/>
    <w:rsid w:val="006C3B76"/>
    <w:rsid w:val="006C3F2C"/>
    <w:rsid w:val="006C4275"/>
    <w:rsid w:val="006C4A4C"/>
    <w:rsid w:val="006C519A"/>
    <w:rsid w:val="006C58B7"/>
    <w:rsid w:val="006C5EF5"/>
    <w:rsid w:val="006C6987"/>
    <w:rsid w:val="006C7BD0"/>
    <w:rsid w:val="006D04F3"/>
    <w:rsid w:val="006D0860"/>
    <w:rsid w:val="006D0965"/>
    <w:rsid w:val="006D1078"/>
    <w:rsid w:val="006D11A1"/>
    <w:rsid w:val="006D2368"/>
    <w:rsid w:val="006D3CCF"/>
    <w:rsid w:val="006D3FA9"/>
    <w:rsid w:val="006D4291"/>
    <w:rsid w:val="006D49A8"/>
    <w:rsid w:val="006D541D"/>
    <w:rsid w:val="006D63BA"/>
    <w:rsid w:val="006E0883"/>
    <w:rsid w:val="006E17CD"/>
    <w:rsid w:val="006E1F71"/>
    <w:rsid w:val="006E663D"/>
    <w:rsid w:val="006E6789"/>
    <w:rsid w:val="006E67A2"/>
    <w:rsid w:val="006E6E6B"/>
    <w:rsid w:val="006E7ADC"/>
    <w:rsid w:val="006E7BBB"/>
    <w:rsid w:val="006F061C"/>
    <w:rsid w:val="006F0C2F"/>
    <w:rsid w:val="006F2A35"/>
    <w:rsid w:val="006F2B53"/>
    <w:rsid w:val="006F3198"/>
    <w:rsid w:val="006F3931"/>
    <w:rsid w:val="006F3F97"/>
    <w:rsid w:val="006F42E0"/>
    <w:rsid w:val="006F48B0"/>
    <w:rsid w:val="006F5157"/>
    <w:rsid w:val="006F5AEC"/>
    <w:rsid w:val="00700234"/>
    <w:rsid w:val="00700A74"/>
    <w:rsid w:val="0070244A"/>
    <w:rsid w:val="00702B91"/>
    <w:rsid w:val="00703215"/>
    <w:rsid w:val="00703D88"/>
    <w:rsid w:val="00703F02"/>
    <w:rsid w:val="00704CF1"/>
    <w:rsid w:val="00706124"/>
    <w:rsid w:val="0070616A"/>
    <w:rsid w:val="007061B8"/>
    <w:rsid w:val="007063E2"/>
    <w:rsid w:val="007065A0"/>
    <w:rsid w:val="00706F5B"/>
    <w:rsid w:val="00707724"/>
    <w:rsid w:val="007077A5"/>
    <w:rsid w:val="00707BC7"/>
    <w:rsid w:val="00707D46"/>
    <w:rsid w:val="0071011C"/>
    <w:rsid w:val="007103CE"/>
    <w:rsid w:val="00710810"/>
    <w:rsid w:val="0071147A"/>
    <w:rsid w:val="0071200E"/>
    <w:rsid w:val="00712083"/>
    <w:rsid w:val="00712A92"/>
    <w:rsid w:val="007149E0"/>
    <w:rsid w:val="00715288"/>
    <w:rsid w:val="00715BAE"/>
    <w:rsid w:val="007175EE"/>
    <w:rsid w:val="0072004F"/>
    <w:rsid w:val="0072069B"/>
    <w:rsid w:val="00720E5D"/>
    <w:rsid w:val="00720E97"/>
    <w:rsid w:val="0072286F"/>
    <w:rsid w:val="00723476"/>
    <w:rsid w:val="007267F3"/>
    <w:rsid w:val="00726D84"/>
    <w:rsid w:val="00726F93"/>
    <w:rsid w:val="007277AF"/>
    <w:rsid w:val="00730BF4"/>
    <w:rsid w:val="0073104B"/>
    <w:rsid w:val="0073163B"/>
    <w:rsid w:val="00731965"/>
    <w:rsid w:val="007324D7"/>
    <w:rsid w:val="0073345E"/>
    <w:rsid w:val="00733D43"/>
    <w:rsid w:val="00733DA9"/>
    <w:rsid w:val="007352C8"/>
    <w:rsid w:val="007354FC"/>
    <w:rsid w:val="00735932"/>
    <w:rsid w:val="007374E9"/>
    <w:rsid w:val="0073761A"/>
    <w:rsid w:val="00737A39"/>
    <w:rsid w:val="0074080E"/>
    <w:rsid w:val="00740CCD"/>
    <w:rsid w:val="00741BA3"/>
    <w:rsid w:val="00745B6A"/>
    <w:rsid w:val="007468F9"/>
    <w:rsid w:val="00746F46"/>
    <w:rsid w:val="007470AB"/>
    <w:rsid w:val="00747815"/>
    <w:rsid w:val="00750CCE"/>
    <w:rsid w:val="0075199E"/>
    <w:rsid w:val="00751DFF"/>
    <w:rsid w:val="0075292A"/>
    <w:rsid w:val="00752C23"/>
    <w:rsid w:val="007538FB"/>
    <w:rsid w:val="00754308"/>
    <w:rsid w:val="00754339"/>
    <w:rsid w:val="00754C0D"/>
    <w:rsid w:val="00755A3F"/>
    <w:rsid w:val="00756C2E"/>
    <w:rsid w:val="00760F09"/>
    <w:rsid w:val="00762569"/>
    <w:rsid w:val="007627BF"/>
    <w:rsid w:val="00762C0B"/>
    <w:rsid w:val="00763881"/>
    <w:rsid w:val="00765E2B"/>
    <w:rsid w:val="00765E7A"/>
    <w:rsid w:val="00766CA8"/>
    <w:rsid w:val="00766FF1"/>
    <w:rsid w:val="00767242"/>
    <w:rsid w:val="007673ED"/>
    <w:rsid w:val="00767EA0"/>
    <w:rsid w:val="00767F91"/>
    <w:rsid w:val="007701B2"/>
    <w:rsid w:val="007705A9"/>
    <w:rsid w:val="00770769"/>
    <w:rsid w:val="007709BB"/>
    <w:rsid w:val="00770C63"/>
    <w:rsid w:val="00770EE8"/>
    <w:rsid w:val="00771A33"/>
    <w:rsid w:val="00771C17"/>
    <w:rsid w:val="007726A0"/>
    <w:rsid w:val="007726E1"/>
    <w:rsid w:val="00772991"/>
    <w:rsid w:val="00772BF5"/>
    <w:rsid w:val="0077300E"/>
    <w:rsid w:val="007740FD"/>
    <w:rsid w:val="00775A99"/>
    <w:rsid w:val="00775CFC"/>
    <w:rsid w:val="00776399"/>
    <w:rsid w:val="007805F8"/>
    <w:rsid w:val="0078144D"/>
    <w:rsid w:val="00782826"/>
    <w:rsid w:val="0078297E"/>
    <w:rsid w:val="007842F1"/>
    <w:rsid w:val="007852DA"/>
    <w:rsid w:val="00785689"/>
    <w:rsid w:val="00785F05"/>
    <w:rsid w:val="00786EF3"/>
    <w:rsid w:val="00787D58"/>
    <w:rsid w:val="00787EF5"/>
    <w:rsid w:val="00790185"/>
    <w:rsid w:val="007905C9"/>
    <w:rsid w:val="007926C3"/>
    <w:rsid w:val="0079300D"/>
    <w:rsid w:val="00793478"/>
    <w:rsid w:val="007945B1"/>
    <w:rsid w:val="00794687"/>
    <w:rsid w:val="0079670F"/>
    <w:rsid w:val="007970C5"/>
    <w:rsid w:val="00797688"/>
    <w:rsid w:val="00797BB6"/>
    <w:rsid w:val="007A048B"/>
    <w:rsid w:val="007A1219"/>
    <w:rsid w:val="007A2516"/>
    <w:rsid w:val="007A32C6"/>
    <w:rsid w:val="007A32E4"/>
    <w:rsid w:val="007A3517"/>
    <w:rsid w:val="007A3C90"/>
    <w:rsid w:val="007A66F6"/>
    <w:rsid w:val="007A7860"/>
    <w:rsid w:val="007A7D80"/>
    <w:rsid w:val="007A7DDD"/>
    <w:rsid w:val="007B10FA"/>
    <w:rsid w:val="007B2ACC"/>
    <w:rsid w:val="007B2FA9"/>
    <w:rsid w:val="007B38B0"/>
    <w:rsid w:val="007B3948"/>
    <w:rsid w:val="007B4ABC"/>
    <w:rsid w:val="007B7CC0"/>
    <w:rsid w:val="007C1EEA"/>
    <w:rsid w:val="007C4C33"/>
    <w:rsid w:val="007C5393"/>
    <w:rsid w:val="007C5D02"/>
    <w:rsid w:val="007C731F"/>
    <w:rsid w:val="007C7DB9"/>
    <w:rsid w:val="007D0B74"/>
    <w:rsid w:val="007D2810"/>
    <w:rsid w:val="007D2FE6"/>
    <w:rsid w:val="007D3908"/>
    <w:rsid w:val="007D3A27"/>
    <w:rsid w:val="007D6AE0"/>
    <w:rsid w:val="007D6CE8"/>
    <w:rsid w:val="007D6F0A"/>
    <w:rsid w:val="007D7050"/>
    <w:rsid w:val="007E0F0D"/>
    <w:rsid w:val="007E19BC"/>
    <w:rsid w:val="007E21A2"/>
    <w:rsid w:val="007E261A"/>
    <w:rsid w:val="007E3C4C"/>
    <w:rsid w:val="007E444E"/>
    <w:rsid w:val="007E6140"/>
    <w:rsid w:val="007E732B"/>
    <w:rsid w:val="007E74A0"/>
    <w:rsid w:val="007F0587"/>
    <w:rsid w:val="007F09D3"/>
    <w:rsid w:val="007F2A43"/>
    <w:rsid w:val="007F3FC7"/>
    <w:rsid w:val="007F5591"/>
    <w:rsid w:val="007F597E"/>
    <w:rsid w:val="007F6298"/>
    <w:rsid w:val="007F6A16"/>
    <w:rsid w:val="007F6C5C"/>
    <w:rsid w:val="007F7E97"/>
    <w:rsid w:val="0080061E"/>
    <w:rsid w:val="008024BD"/>
    <w:rsid w:val="008025E0"/>
    <w:rsid w:val="00802754"/>
    <w:rsid w:val="008027A7"/>
    <w:rsid w:val="00802FE7"/>
    <w:rsid w:val="008032E4"/>
    <w:rsid w:val="008038C7"/>
    <w:rsid w:val="008050FF"/>
    <w:rsid w:val="0080522C"/>
    <w:rsid w:val="00805439"/>
    <w:rsid w:val="0080587B"/>
    <w:rsid w:val="008076AF"/>
    <w:rsid w:val="00807B70"/>
    <w:rsid w:val="00810FF2"/>
    <w:rsid w:val="00811827"/>
    <w:rsid w:val="00812310"/>
    <w:rsid w:val="008126E9"/>
    <w:rsid w:val="00812A17"/>
    <w:rsid w:val="00813B08"/>
    <w:rsid w:val="00813FAA"/>
    <w:rsid w:val="00814023"/>
    <w:rsid w:val="00814F7D"/>
    <w:rsid w:val="00815525"/>
    <w:rsid w:val="00815C51"/>
    <w:rsid w:val="00815C70"/>
    <w:rsid w:val="008161FD"/>
    <w:rsid w:val="008179D8"/>
    <w:rsid w:val="008202FF"/>
    <w:rsid w:val="008206EB"/>
    <w:rsid w:val="00820FF5"/>
    <w:rsid w:val="00821505"/>
    <w:rsid w:val="008219AA"/>
    <w:rsid w:val="00821D8B"/>
    <w:rsid w:val="00822D7C"/>
    <w:rsid w:val="00822DE5"/>
    <w:rsid w:val="00824A9F"/>
    <w:rsid w:val="00825504"/>
    <w:rsid w:val="0082575F"/>
    <w:rsid w:val="00825924"/>
    <w:rsid w:val="00826D18"/>
    <w:rsid w:val="00827171"/>
    <w:rsid w:val="0082738F"/>
    <w:rsid w:val="00827DF6"/>
    <w:rsid w:val="008311F9"/>
    <w:rsid w:val="0083127B"/>
    <w:rsid w:val="00831355"/>
    <w:rsid w:val="00831850"/>
    <w:rsid w:val="00831977"/>
    <w:rsid w:val="008321D5"/>
    <w:rsid w:val="008326F4"/>
    <w:rsid w:val="00832727"/>
    <w:rsid w:val="00833929"/>
    <w:rsid w:val="00834EBC"/>
    <w:rsid w:val="00835529"/>
    <w:rsid w:val="00835A96"/>
    <w:rsid w:val="00835C53"/>
    <w:rsid w:val="00836426"/>
    <w:rsid w:val="008406E4"/>
    <w:rsid w:val="008407B0"/>
    <w:rsid w:val="008413E7"/>
    <w:rsid w:val="00841EF0"/>
    <w:rsid w:val="00842B02"/>
    <w:rsid w:val="008432D8"/>
    <w:rsid w:val="00843347"/>
    <w:rsid w:val="00844D5D"/>
    <w:rsid w:val="0084551C"/>
    <w:rsid w:val="00845548"/>
    <w:rsid w:val="00845AEC"/>
    <w:rsid w:val="008468B9"/>
    <w:rsid w:val="00847A09"/>
    <w:rsid w:val="008507CD"/>
    <w:rsid w:val="00850C60"/>
    <w:rsid w:val="00850E65"/>
    <w:rsid w:val="008517B7"/>
    <w:rsid w:val="00851C5D"/>
    <w:rsid w:val="0085202D"/>
    <w:rsid w:val="0085298A"/>
    <w:rsid w:val="00852EFD"/>
    <w:rsid w:val="008538AE"/>
    <w:rsid w:val="00856DF6"/>
    <w:rsid w:val="008577B6"/>
    <w:rsid w:val="00857F35"/>
    <w:rsid w:val="00860500"/>
    <w:rsid w:val="00860A8F"/>
    <w:rsid w:val="008619AC"/>
    <w:rsid w:val="00863A73"/>
    <w:rsid w:val="00863E36"/>
    <w:rsid w:val="008646AB"/>
    <w:rsid w:val="0086484C"/>
    <w:rsid w:val="00864C94"/>
    <w:rsid w:val="00865E09"/>
    <w:rsid w:val="008662FA"/>
    <w:rsid w:val="00867AFF"/>
    <w:rsid w:val="008703F1"/>
    <w:rsid w:val="00870E36"/>
    <w:rsid w:val="00872574"/>
    <w:rsid w:val="00872C7B"/>
    <w:rsid w:val="00873B81"/>
    <w:rsid w:val="00874DA8"/>
    <w:rsid w:val="00876A88"/>
    <w:rsid w:val="00876FBD"/>
    <w:rsid w:val="00877284"/>
    <w:rsid w:val="008774F5"/>
    <w:rsid w:val="008775BC"/>
    <w:rsid w:val="008809A1"/>
    <w:rsid w:val="00882B60"/>
    <w:rsid w:val="00883336"/>
    <w:rsid w:val="00883B39"/>
    <w:rsid w:val="008846AE"/>
    <w:rsid w:val="00885587"/>
    <w:rsid w:val="00886118"/>
    <w:rsid w:val="0088650F"/>
    <w:rsid w:val="008868C2"/>
    <w:rsid w:val="00886FEF"/>
    <w:rsid w:val="00890DB8"/>
    <w:rsid w:val="0089133F"/>
    <w:rsid w:val="008932D2"/>
    <w:rsid w:val="008945F8"/>
    <w:rsid w:val="008955C8"/>
    <w:rsid w:val="00896DEE"/>
    <w:rsid w:val="008A0F7A"/>
    <w:rsid w:val="008A14E1"/>
    <w:rsid w:val="008A2705"/>
    <w:rsid w:val="008A28DA"/>
    <w:rsid w:val="008A393A"/>
    <w:rsid w:val="008A3FFC"/>
    <w:rsid w:val="008A42E9"/>
    <w:rsid w:val="008A451E"/>
    <w:rsid w:val="008A49CF"/>
    <w:rsid w:val="008A631D"/>
    <w:rsid w:val="008A66E7"/>
    <w:rsid w:val="008A7143"/>
    <w:rsid w:val="008A7192"/>
    <w:rsid w:val="008A742E"/>
    <w:rsid w:val="008A7B9E"/>
    <w:rsid w:val="008B052F"/>
    <w:rsid w:val="008B094E"/>
    <w:rsid w:val="008B25F5"/>
    <w:rsid w:val="008B4592"/>
    <w:rsid w:val="008B5A00"/>
    <w:rsid w:val="008B628D"/>
    <w:rsid w:val="008B6F64"/>
    <w:rsid w:val="008B6FDD"/>
    <w:rsid w:val="008B76DA"/>
    <w:rsid w:val="008B7C50"/>
    <w:rsid w:val="008C1BE6"/>
    <w:rsid w:val="008C1E06"/>
    <w:rsid w:val="008C20A5"/>
    <w:rsid w:val="008C3898"/>
    <w:rsid w:val="008C4920"/>
    <w:rsid w:val="008C4F1D"/>
    <w:rsid w:val="008C571F"/>
    <w:rsid w:val="008C59A3"/>
    <w:rsid w:val="008C59B1"/>
    <w:rsid w:val="008C630E"/>
    <w:rsid w:val="008C68ED"/>
    <w:rsid w:val="008C790B"/>
    <w:rsid w:val="008D05D5"/>
    <w:rsid w:val="008D12D6"/>
    <w:rsid w:val="008D1734"/>
    <w:rsid w:val="008D17D3"/>
    <w:rsid w:val="008D18F9"/>
    <w:rsid w:val="008D46AA"/>
    <w:rsid w:val="008D6FEF"/>
    <w:rsid w:val="008D726E"/>
    <w:rsid w:val="008D7CB2"/>
    <w:rsid w:val="008E0758"/>
    <w:rsid w:val="008E2257"/>
    <w:rsid w:val="008E2E11"/>
    <w:rsid w:val="008E366C"/>
    <w:rsid w:val="008E3B0A"/>
    <w:rsid w:val="008E3CB0"/>
    <w:rsid w:val="008E503A"/>
    <w:rsid w:val="008E54E3"/>
    <w:rsid w:val="008E56DA"/>
    <w:rsid w:val="008E590B"/>
    <w:rsid w:val="008E6303"/>
    <w:rsid w:val="008F0A77"/>
    <w:rsid w:val="008F1C23"/>
    <w:rsid w:val="008F22E9"/>
    <w:rsid w:val="008F2396"/>
    <w:rsid w:val="008F2D80"/>
    <w:rsid w:val="008F3B70"/>
    <w:rsid w:val="008F401D"/>
    <w:rsid w:val="008F4503"/>
    <w:rsid w:val="008F5B1D"/>
    <w:rsid w:val="008F6176"/>
    <w:rsid w:val="008F68F8"/>
    <w:rsid w:val="008F6EA9"/>
    <w:rsid w:val="008F7141"/>
    <w:rsid w:val="008F751E"/>
    <w:rsid w:val="008F7777"/>
    <w:rsid w:val="009005E2"/>
    <w:rsid w:val="0090065A"/>
    <w:rsid w:val="00902FE2"/>
    <w:rsid w:val="0090370B"/>
    <w:rsid w:val="009045C3"/>
    <w:rsid w:val="00904DEB"/>
    <w:rsid w:val="00905669"/>
    <w:rsid w:val="00906787"/>
    <w:rsid w:val="00906D6A"/>
    <w:rsid w:val="00910279"/>
    <w:rsid w:val="009113B5"/>
    <w:rsid w:val="00911B86"/>
    <w:rsid w:val="00911F2F"/>
    <w:rsid w:val="009120C8"/>
    <w:rsid w:val="00913497"/>
    <w:rsid w:val="00913DEB"/>
    <w:rsid w:val="009142EB"/>
    <w:rsid w:val="0091435F"/>
    <w:rsid w:val="009148E7"/>
    <w:rsid w:val="009150F4"/>
    <w:rsid w:val="009163A8"/>
    <w:rsid w:val="009173E2"/>
    <w:rsid w:val="009173FA"/>
    <w:rsid w:val="00917C63"/>
    <w:rsid w:val="0092023E"/>
    <w:rsid w:val="009211E8"/>
    <w:rsid w:val="009221A0"/>
    <w:rsid w:val="0092309C"/>
    <w:rsid w:val="0092385A"/>
    <w:rsid w:val="00927E08"/>
    <w:rsid w:val="00930828"/>
    <w:rsid w:val="009308A9"/>
    <w:rsid w:val="00930ECE"/>
    <w:rsid w:val="00931481"/>
    <w:rsid w:val="009318F1"/>
    <w:rsid w:val="00931C78"/>
    <w:rsid w:val="00932891"/>
    <w:rsid w:val="00933004"/>
    <w:rsid w:val="00933639"/>
    <w:rsid w:val="0093380E"/>
    <w:rsid w:val="00933873"/>
    <w:rsid w:val="0093456A"/>
    <w:rsid w:val="00934787"/>
    <w:rsid w:val="00935DF6"/>
    <w:rsid w:val="00936166"/>
    <w:rsid w:val="00937AF6"/>
    <w:rsid w:val="00937E6B"/>
    <w:rsid w:val="00940721"/>
    <w:rsid w:val="00940ADC"/>
    <w:rsid w:val="00941753"/>
    <w:rsid w:val="00943485"/>
    <w:rsid w:val="009435EF"/>
    <w:rsid w:val="009451B1"/>
    <w:rsid w:val="0094534B"/>
    <w:rsid w:val="00945922"/>
    <w:rsid w:val="00946CAA"/>
    <w:rsid w:val="00946DA2"/>
    <w:rsid w:val="009471F3"/>
    <w:rsid w:val="0094745A"/>
    <w:rsid w:val="009478F3"/>
    <w:rsid w:val="00947957"/>
    <w:rsid w:val="00947A65"/>
    <w:rsid w:val="00950E7A"/>
    <w:rsid w:val="009510B2"/>
    <w:rsid w:val="00951310"/>
    <w:rsid w:val="009515FB"/>
    <w:rsid w:val="00951A7C"/>
    <w:rsid w:val="00951E73"/>
    <w:rsid w:val="00952327"/>
    <w:rsid w:val="0095253D"/>
    <w:rsid w:val="0095291A"/>
    <w:rsid w:val="00952AE7"/>
    <w:rsid w:val="00953A67"/>
    <w:rsid w:val="00953F0A"/>
    <w:rsid w:val="00954BDD"/>
    <w:rsid w:val="009557A9"/>
    <w:rsid w:val="00955943"/>
    <w:rsid w:val="00957846"/>
    <w:rsid w:val="009604CA"/>
    <w:rsid w:val="00960BD5"/>
    <w:rsid w:val="00961CEB"/>
    <w:rsid w:val="009621A8"/>
    <w:rsid w:val="009636A6"/>
    <w:rsid w:val="00963F66"/>
    <w:rsid w:val="0096443B"/>
    <w:rsid w:val="009645A5"/>
    <w:rsid w:val="009648DB"/>
    <w:rsid w:val="00965C8D"/>
    <w:rsid w:val="00965F40"/>
    <w:rsid w:val="00967B5F"/>
    <w:rsid w:val="00970138"/>
    <w:rsid w:val="0097031C"/>
    <w:rsid w:val="009705F5"/>
    <w:rsid w:val="00971A3C"/>
    <w:rsid w:val="00972EC7"/>
    <w:rsid w:val="00972F23"/>
    <w:rsid w:val="009734E6"/>
    <w:rsid w:val="009736B2"/>
    <w:rsid w:val="00973B42"/>
    <w:rsid w:val="009748E2"/>
    <w:rsid w:val="00976A45"/>
    <w:rsid w:val="00976BE9"/>
    <w:rsid w:val="00977138"/>
    <w:rsid w:val="009772C2"/>
    <w:rsid w:val="009773FC"/>
    <w:rsid w:val="00977BF6"/>
    <w:rsid w:val="00982992"/>
    <w:rsid w:val="00982AF6"/>
    <w:rsid w:val="00982DB2"/>
    <w:rsid w:val="00983096"/>
    <w:rsid w:val="00984569"/>
    <w:rsid w:val="009852FC"/>
    <w:rsid w:val="00985466"/>
    <w:rsid w:val="00985C9F"/>
    <w:rsid w:val="00986054"/>
    <w:rsid w:val="00986CA3"/>
    <w:rsid w:val="00986D4E"/>
    <w:rsid w:val="0099087F"/>
    <w:rsid w:val="00991633"/>
    <w:rsid w:val="009920FF"/>
    <w:rsid w:val="009944D1"/>
    <w:rsid w:val="009972FD"/>
    <w:rsid w:val="009A04D8"/>
    <w:rsid w:val="009A08C7"/>
    <w:rsid w:val="009A17D9"/>
    <w:rsid w:val="009A2180"/>
    <w:rsid w:val="009A28FA"/>
    <w:rsid w:val="009A2CAD"/>
    <w:rsid w:val="009A3039"/>
    <w:rsid w:val="009A32C3"/>
    <w:rsid w:val="009A36DD"/>
    <w:rsid w:val="009A3A76"/>
    <w:rsid w:val="009A577B"/>
    <w:rsid w:val="009A5DBF"/>
    <w:rsid w:val="009A6AAA"/>
    <w:rsid w:val="009A7662"/>
    <w:rsid w:val="009B1AB9"/>
    <w:rsid w:val="009B1F67"/>
    <w:rsid w:val="009B2FDB"/>
    <w:rsid w:val="009B3195"/>
    <w:rsid w:val="009B36F5"/>
    <w:rsid w:val="009B62F0"/>
    <w:rsid w:val="009B675B"/>
    <w:rsid w:val="009B70FE"/>
    <w:rsid w:val="009B7F9C"/>
    <w:rsid w:val="009C022B"/>
    <w:rsid w:val="009C0ADC"/>
    <w:rsid w:val="009C0D19"/>
    <w:rsid w:val="009C0DA8"/>
    <w:rsid w:val="009C14C4"/>
    <w:rsid w:val="009C1F06"/>
    <w:rsid w:val="009C2759"/>
    <w:rsid w:val="009C361B"/>
    <w:rsid w:val="009C3FA8"/>
    <w:rsid w:val="009C45D8"/>
    <w:rsid w:val="009C4CF9"/>
    <w:rsid w:val="009C7174"/>
    <w:rsid w:val="009D02E0"/>
    <w:rsid w:val="009D093E"/>
    <w:rsid w:val="009D095D"/>
    <w:rsid w:val="009D0C21"/>
    <w:rsid w:val="009D2644"/>
    <w:rsid w:val="009D2E5F"/>
    <w:rsid w:val="009D428A"/>
    <w:rsid w:val="009D43BE"/>
    <w:rsid w:val="009D6DCB"/>
    <w:rsid w:val="009E0119"/>
    <w:rsid w:val="009E1CF4"/>
    <w:rsid w:val="009E29B8"/>
    <w:rsid w:val="009E2A00"/>
    <w:rsid w:val="009E30D1"/>
    <w:rsid w:val="009E39C8"/>
    <w:rsid w:val="009E3CEB"/>
    <w:rsid w:val="009E4362"/>
    <w:rsid w:val="009E502A"/>
    <w:rsid w:val="009E5F07"/>
    <w:rsid w:val="009E6386"/>
    <w:rsid w:val="009E6B45"/>
    <w:rsid w:val="009E7D02"/>
    <w:rsid w:val="009F0D60"/>
    <w:rsid w:val="009F1DA6"/>
    <w:rsid w:val="009F3677"/>
    <w:rsid w:val="009F3D7D"/>
    <w:rsid w:val="009F5DFE"/>
    <w:rsid w:val="009F63A4"/>
    <w:rsid w:val="009F6F30"/>
    <w:rsid w:val="009F7D3C"/>
    <w:rsid w:val="00A00175"/>
    <w:rsid w:val="00A008D5"/>
    <w:rsid w:val="00A02212"/>
    <w:rsid w:val="00A025B7"/>
    <w:rsid w:val="00A040B1"/>
    <w:rsid w:val="00A04AA7"/>
    <w:rsid w:val="00A05122"/>
    <w:rsid w:val="00A05F12"/>
    <w:rsid w:val="00A06F75"/>
    <w:rsid w:val="00A06FB8"/>
    <w:rsid w:val="00A07F49"/>
    <w:rsid w:val="00A10792"/>
    <w:rsid w:val="00A10A67"/>
    <w:rsid w:val="00A10B77"/>
    <w:rsid w:val="00A1161F"/>
    <w:rsid w:val="00A125E9"/>
    <w:rsid w:val="00A12BD3"/>
    <w:rsid w:val="00A13633"/>
    <w:rsid w:val="00A13F42"/>
    <w:rsid w:val="00A14485"/>
    <w:rsid w:val="00A14528"/>
    <w:rsid w:val="00A14872"/>
    <w:rsid w:val="00A15086"/>
    <w:rsid w:val="00A152D4"/>
    <w:rsid w:val="00A156A8"/>
    <w:rsid w:val="00A1794A"/>
    <w:rsid w:val="00A202DC"/>
    <w:rsid w:val="00A20691"/>
    <w:rsid w:val="00A213E4"/>
    <w:rsid w:val="00A21525"/>
    <w:rsid w:val="00A22B3F"/>
    <w:rsid w:val="00A230F5"/>
    <w:rsid w:val="00A23760"/>
    <w:rsid w:val="00A25E0A"/>
    <w:rsid w:val="00A25E4A"/>
    <w:rsid w:val="00A27116"/>
    <w:rsid w:val="00A27A2D"/>
    <w:rsid w:val="00A3061B"/>
    <w:rsid w:val="00A31CAE"/>
    <w:rsid w:val="00A31FA4"/>
    <w:rsid w:val="00A32AB2"/>
    <w:rsid w:val="00A32FBA"/>
    <w:rsid w:val="00A33183"/>
    <w:rsid w:val="00A33595"/>
    <w:rsid w:val="00A34010"/>
    <w:rsid w:val="00A34293"/>
    <w:rsid w:val="00A3475C"/>
    <w:rsid w:val="00A34FF5"/>
    <w:rsid w:val="00A353B1"/>
    <w:rsid w:val="00A3542F"/>
    <w:rsid w:val="00A36183"/>
    <w:rsid w:val="00A36498"/>
    <w:rsid w:val="00A36C2C"/>
    <w:rsid w:val="00A37DD9"/>
    <w:rsid w:val="00A40317"/>
    <w:rsid w:val="00A40517"/>
    <w:rsid w:val="00A407AE"/>
    <w:rsid w:val="00A41288"/>
    <w:rsid w:val="00A423A5"/>
    <w:rsid w:val="00A436A4"/>
    <w:rsid w:val="00A44EE3"/>
    <w:rsid w:val="00A455D8"/>
    <w:rsid w:val="00A46B0C"/>
    <w:rsid w:val="00A47ED9"/>
    <w:rsid w:val="00A5012D"/>
    <w:rsid w:val="00A50497"/>
    <w:rsid w:val="00A50A29"/>
    <w:rsid w:val="00A51BC7"/>
    <w:rsid w:val="00A52279"/>
    <w:rsid w:val="00A53A13"/>
    <w:rsid w:val="00A53A87"/>
    <w:rsid w:val="00A540D7"/>
    <w:rsid w:val="00A54CAB"/>
    <w:rsid w:val="00A55E5C"/>
    <w:rsid w:val="00A563DD"/>
    <w:rsid w:val="00A56513"/>
    <w:rsid w:val="00A604C6"/>
    <w:rsid w:val="00A60B28"/>
    <w:rsid w:val="00A612A9"/>
    <w:rsid w:val="00A614F8"/>
    <w:rsid w:val="00A61623"/>
    <w:rsid w:val="00A6176D"/>
    <w:rsid w:val="00A61BCB"/>
    <w:rsid w:val="00A62B60"/>
    <w:rsid w:val="00A62B72"/>
    <w:rsid w:val="00A62E7C"/>
    <w:rsid w:val="00A63128"/>
    <w:rsid w:val="00A632C3"/>
    <w:rsid w:val="00A63FE3"/>
    <w:rsid w:val="00A641C8"/>
    <w:rsid w:val="00A67430"/>
    <w:rsid w:val="00A6750B"/>
    <w:rsid w:val="00A70640"/>
    <w:rsid w:val="00A70B69"/>
    <w:rsid w:val="00A717D0"/>
    <w:rsid w:val="00A71F4B"/>
    <w:rsid w:val="00A7270B"/>
    <w:rsid w:val="00A742E5"/>
    <w:rsid w:val="00A74B52"/>
    <w:rsid w:val="00A75498"/>
    <w:rsid w:val="00A766C2"/>
    <w:rsid w:val="00A76701"/>
    <w:rsid w:val="00A76960"/>
    <w:rsid w:val="00A77310"/>
    <w:rsid w:val="00A777B8"/>
    <w:rsid w:val="00A80157"/>
    <w:rsid w:val="00A803C8"/>
    <w:rsid w:val="00A81633"/>
    <w:rsid w:val="00A816CC"/>
    <w:rsid w:val="00A81E89"/>
    <w:rsid w:val="00A81F65"/>
    <w:rsid w:val="00A82816"/>
    <w:rsid w:val="00A83338"/>
    <w:rsid w:val="00A85C61"/>
    <w:rsid w:val="00A876C9"/>
    <w:rsid w:val="00A91AAF"/>
    <w:rsid w:val="00A91E15"/>
    <w:rsid w:val="00A9526D"/>
    <w:rsid w:val="00A953E0"/>
    <w:rsid w:val="00A95F95"/>
    <w:rsid w:val="00A96EC5"/>
    <w:rsid w:val="00A978DA"/>
    <w:rsid w:val="00A97C67"/>
    <w:rsid w:val="00AA0178"/>
    <w:rsid w:val="00AA04C2"/>
    <w:rsid w:val="00AA14A0"/>
    <w:rsid w:val="00AA18CC"/>
    <w:rsid w:val="00AA3107"/>
    <w:rsid w:val="00AA3452"/>
    <w:rsid w:val="00AA373F"/>
    <w:rsid w:val="00AA4B33"/>
    <w:rsid w:val="00AA4E67"/>
    <w:rsid w:val="00AA5010"/>
    <w:rsid w:val="00AA5083"/>
    <w:rsid w:val="00AA56ED"/>
    <w:rsid w:val="00AA56FA"/>
    <w:rsid w:val="00AA5C3A"/>
    <w:rsid w:val="00AA6978"/>
    <w:rsid w:val="00AA6C96"/>
    <w:rsid w:val="00AA771D"/>
    <w:rsid w:val="00AA79BF"/>
    <w:rsid w:val="00AB125C"/>
    <w:rsid w:val="00AB1429"/>
    <w:rsid w:val="00AB16CA"/>
    <w:rsid w:val="00AB203D"/>
    <w:rsid w:val="00AB26B7"/>
    <w:rsid w:val="00AB2B85"/>
    <w:rsid w:val="00AB2CE0"/>
    <w:rsid w:val="00AB494D"/>
    <w:rsid w:val="00AB4BC8"/>
    <w:rsid w:val="00AB5F9D"/>
    <w:rsid w:val="00AB73FD"/>
    <w:rsid w:val="00AB7662"/>
    <w:rsid w:val="00AC09B9"/>
    <w:rsid w:val="00AC13D1"/>
    <w:rsid w:val="00AC1571"/>
    <w:rsid w:val="00AC19A4"/>
    <w:rsid w:val="00AC1A45"/>
    <w:rsid w:val="00AC2F7F"/>
    <w:rsid w:val="00AC331A"/>
    <w:rsid w:val="00AC3971"/>
    <w:rsid w:val="00AC4796"/>
    <w:rsid w:val="00AC5143"/>
    <w:rsid w:val="00AC5344"/>
    <w:rsid w:val="00AC680E"/>
    <w:rsid w:val="00AC6AB3"/>
    <w:rsid w:val="00AC6FB6"/>
    <w:rsid w:val="00AD059E"/>
    <w:rsid w:val="00AD0AF9"/>
    <w:rsid w:val="00AD19D7"/>
    <w:rsid w:val="00AD1C33"/>
    <w:rsid w:val="00AD1FDD"/>
    <w:rsid w:val="00AD20EF"/>
    <w:rsid w:val="00AD29A8"/>
    <w:rsid w:val="00AD2BBF"/>
    <w:rsid w:val="00AD3579"/>
    <w:rsid w:val="00AD51AC"/>
    <w:rsid w:val="00AD57B5"/>
    <w:rsid w:val="00AD5FFE"/>
    <w:rsid w:val="00AD7777"/>
    <w:rsid w:val="00AD7912"/>
    <w:rsid w:val="00AE0658"/>
    <w:rsid w:val="00AE0CC6"/>
    <w:rsid w:val="00AE1253"/>
    <w:rsid w:val="00AE188A"/>
    <w:rsid w:val="00AE1E69"/>
    <w:rsid w:val="00AE2AE2"/>
    <w:rsid w:val="00AE37FC"/>
    <w:rsid w:val="00AE3EDF"/>
    <w:rsid w:val="00AE4402"/>
    <w:rsid w:val="00AE455B"/>
    <w:rsid w:val="00AE4A95"/>
    <w:rsid w:val="00AE4DF0"/>
    <w:rsid w:val="00AF0453"/>
    <w:rsid w:val="00AF0B29"/>
    <w:rsid w:val="00AF10A6"/>
    <w:rsid w:val="00AF1397"/>
    <w:rsid w:val="00AF1B0F"/>
    <w:rsid w:val="00AF1E38"/>
    <w:rsid w:val="00AF31B0"/>
    <w:rsid w:val="00AF40F7"/>
    <w:rsid w:val="00AF414C"/>
    <w:rsid w:val="00AF49F8"/>
    <w:rsid w:val="00AF52B6"/>
    <w:rsid w:val="00AF6BCA"/>
    <w:rsid w:val="00AF6EA0"/>
    <w:rsid w:val="00AF6ECD"/>
    <w:rsid w:val="00B0042E"/>
    <w:rsid w:val="00B0047B"/>
    <w:rsid w:val="00B01C4F"/>
    <w:rsid w:val="00B02EBE"/>
    <w:rsid w:val="00B03D8E"/>
    <w:rsid w:val="00B040BA"/>
    <w:rsid w:val="00B042C6"/>
    <w:rsid w:val="00B057B8"/>
    <w:rsid w:val="00B06FD8"/>
    <w:rsid w:val="00B103F5"/>
    <w:rsid w:val="00B105E8"/>
    <w:rsid w:val="00B11211"/>
    <w:rsid w:val="00B11517"/>
    <w:rsid w:val="00B126FA"/>
    <w:rsid w:val="00B13620"/>
    <w:rsid w:val="00B14066"/>
    <w:rsid w:val="00B14F92"/>
    <w:rsid w:val="00B15CB5"/>
    <w:rsid w:val="00B16165"/>
    <w:rsid w:val="00B17618"/>
    <w:rsid w:val="00B2020F"/>
    <w:rsid w:val="00B20459"/>
    <w:rsid w:val="00B20630"/>
    <w:rsid w:val="00B21161"/>
    <w:rsid w:val="00B21A4B"/>
    <w:rsid w:val="00B22FE0"/>
    <w:rsid w:val="00B24689"/>
    <w:rsid w:val="00B246C8"/>
    <w:rsid w:val="00B24A3A"/>
    <w:rsid w:val="00B24AB1"/>
    <w:rsid w:val="00B2512F"/>
    <w:rsid w:val="00B253E8"/>
    <w:rsid w:val="00B25F30"/>
    <w:rsid w:val="00B2604B"/>
    <w:rsid w:val="00B26093"/>
    <w:rsid w:val="00B26878"/>
    <w:rsid w:val="00B3094E"/>
    <w:rsid w:val="00B30AE6"/>
    <w:rsid w:val="00B3214B"/>
    <w:rsid w:val="00B322EA"/>
    <w:rsid w:val="00B325C1"/>
    <w:rsid w:val="00B32B2E"/>
    <w:rsid w:val="00B344F1"/>
    <w:rsid w:val="00B345B6"/>
    <w:rsid w:val="00B347D1"/>
    <w:rsid w:val="00B3484B"/>
    <w:rsid w:val="00B360C6"/>
    <w:rsid w:val="00B360E9"/>
    <w:rsid w:val="00B36E77"/>
    <w:rsid w:val="00B370BA"/>
    <w:rsid w:val="00B37AF8"/>
    <w:rsid w:val="00B400CB"/>
    <w:rsid w:val="00B40AA8"/>
    <w:rsid w:val="00B411FC"/>
    <w:rsid w:val="00B4286C"/>
    <w:rsid w:val="00B42B88"/>
    <w:rsid w:val="00B42F03"/>
    <w:rsid w:val="00B437BF"/>
    <w:rsid w:val="00B443A6"/>
    <w:rsid w:val="00B449A1"/>
    <w:rsid w:val="00B44A29"/>
    <w:rsid w:val="00B44F6F"/>
    <w:rsid w:val="00B45646"/>
    <w:rsid w:val="00B462B1"/>
    <w:rsid w:val="00B465DD"/>
    <w:rsid w:val="00B46793"/>
    <w:rsid w:val="00B46ACA"/>
    <w:rsid w:val="00B473AA"/>
    <w:rsid w:val="00B47ADE"/>
    <w:rsid w:val="00B501D3"/>
    <w:rsid w:val="00B52103"/>
    <w:rsid w:val="00B52427"/>
    <w:rsid w:val="00B5246D"/>
    <w:rsid w:val="00B53063"/>
    <w:rsid w:val="00B53834"/>
    <w:rsid w:val="00B5454D"/>
    <w:rsid w:val="00B54C18"/>
    <w:rsid w:val="00B54CE8"/>
    <w:rsid w:val="00B55625"/>
    <w:rsid w:val="00B558FF"/>
    <w:rsid w:val="00B56E0E"/>
    <w:rsid w:val="00B57157"/>
    <w:rsid w:val="00B607C7"/>
    <w:rsid w:val="00B6250A"/>
    <w:rsid w:val="00B62990"/>
    <w:rsid w:val="00B63780"/>
    <w:rsid w:val="00B63DBD"/>
    <w:rsid w:val="00B63EDB"/>
    <w:rsid w:val="00B63F1E"/>
    <w:rsid w:val="00B640C5"/>
    <w:rsid w:val="00B64AF5"/>
    <w:rsid w:val="00B660FE"/>
    <w:rsid w:val="00B67790"/>
    <w:rsid w:val="00B71900"/>
    <w:rsid w:val="00B71CF4"/>
    <w:rsid w:val="00B720AF"/>
    <w:rsid w:val="00B72956"/>
    <w:rsid w:val="00B72F66"/>
    <w:rsid w:val="00B75E4C"/>
    <w:rsid w:val="00B764E1"/>
    <w:rsid w:val="00B769F5"/>
    <w:rsid w:val="00B76A25"/>
    <w:rsid w:val="00B77C1C"/>
    <w:rsid w:val="00B804D2"/>
    <w:rsid w:val="00B81577"/>
    <w:rsid w:val="00B8163A"/>
    <w:rsid w:val="00B82517"/>
    <w:rsid w:val="00B8338A"/>
    <w:rsid w:val="00B8409E"/>
    <w:rsid w:val="00B84DBE"/>
    <w:rsid w:val="00B851FA"/>
    <w:rsid w:val="00B85751"/>
    <w:rsid w:val="00B86057"/>
    <w:rsid w:val="00B86D3C"/>
    <w:rsid w:val="00B8759C"/>
    <w:rsid w:val="00B9085C"/>
    <w:rsid w:val="00B90B56"/>
    <w:rsid w:val="00B915D0"/>
    <w:rsid w:val="00B91770"/>
    <w:rsid w:val="00B92358"/>
    <w:rsid w:val="00B93433"/>
    <w:rsid w:val="00B93E06"/>
    <w:rsid w:val="00B94585"/>
    <w:rsid w:val="00B9562C"/>
    <w:rsid w:val="00B959AC"/>
    <w:rsid w:val="00B95B67"/>
    <w:rsid w:val="00B95C08"/>
    <w:rsid w:val="00B97353"/>
    <w:rsid w:val="00B97820"/>
    <w:rsid w:val="00B97C6E"/>
    <w:rsid w:val="00B97E87"/>
    <w:rsid w:val="00BA0636"/>
    <w:rsid w:val="00BA0B02"/>
    <w:rsid w:val="00BA0C34"/>
    <w:rsid w:val="00BA2066"/>
    <w:rsid w:val="00BA2241"/>
    <w:rsid w:val="00BA34DB"/>
    <w:rsid w:val="00BA43FD"/>
    <w:rsid w:val="00BA77D9"/>
    <w:rsid w:val="00BA7AC3"/>
    <w:rsid w:val="00BB0E36"/>
    <w:rsid w:val="00BB0F2D"/>
    <w:rsid w:val="00BB10DC"/>
    <w:rsid w:val="00BB1A34"/>
    <w:rsid w:val="00BB327D"/>
    <w:rsid w:val="00BB3668"/>
    <w:rsid w:val="00BB4170"/>
    <w:rsid w:val="00BB4366"/>
    <w:rsid w:val="00BB637A"/>
    <w:rsid w:val="00BB68B9"/>
    <w:rsid w:val="00BB7D3C"/>
    <w:rsid w:val="00BB7DA5"/>
    <w:rsid w:val="00BC0C32"/>
    <w:rsid w:val="00BC0CA7"/>
    <w:rsid w:val="00BC15D8"/>
    <w:rsid w:val="00BC17D4"/>
    <w:rsid w:val="00BC24FD"/>
    <w:rsid w:val="00BC459A"/>
    <w:rsid w:val="00BC49CA"/>
    <w:rsid w:val="00BC7084"/>
    <w:rsid w:val="00BC764E"/>
    <w:rsid w:val="00BC7677"/>
    <w:rsid w:val="00BD03F0"/>
    <w:rsid w:val="00BD13CA"/>
    <w:rsid w:val="00BD15B1"/>
    <w:rsid w:val="00BD1A30"/>
    <w:rsid w:val="00BD1ADC"/>
    <w:rsid w:val="00BD1E68"/>
    <w:rsid w:val="00BD24A5"/>
    <w:rsid w:val="00BD374B"/>
    <w:rsid w:val="00BD3A45"/>
    <w:rsid w:val="00BD3D98"/>
    <w:rsid w:val="00BD477E"/>
    <w:rsid w:val="00BD4A2E"/>
    <w:rsid w:val="00BD61F5"/>
    <w:rsid w:val="00BD730A"/>
    <w:rsid w:val="00BD798D"/>
    <w:rsid w:val="00BD7C32"/>
    <w:rsid w:val="00BE0823"/>
    <w:rsid w:val="00BE12ED"/>
    <w:rsid w:val="00BE14C0"/>
    <w:rsid w:val="00BE1F65"/>
    <w:rsid w:val="00BE1FBF"/>
    <w:rsid w:val="00BE21D3"/>
    <w:rsid w:val="00BE25AC"/>
    <w:rsid w:val="00BE2E68"/>
    <w:rsid w:val="00BE41C5"/>
    <w:rsid w:val="00BE642C"/>
    <w:rsid w:val="00BE697F"/>
    <w:rsid w:val="00BE6A38"/>
    <w:rsid w:val="00BE74E4"/>
    <w:rsid w:val="00BE7674"/>
    <w:rsid w:val="00BE76BD"/>
    <w:rsid w:val="00BF0150"/>
    <w:rsid w:val="00BF1141"/>
    <w:rsid w:val="00BF14A0"/>
    <w:rsid w:val="00BF164F"/>
    <w:rsid w:val="00BF176C"/>
    <w:rsid w:val="00BF22FD"/>
    <w:rsid w:val="00BF2D1C"/>
    <w:rsid w:val="00BF2D58"/>
    <w:rsid w:val="00BF31C2"/>
    <w:rsid w:val="00BF35B8"/>
    <w:rsid w:val="00BF3743"/>
    <w:rsid w:val="00BF3A2A"/>
    <w:rsid w:val="00BF3A80"/>
    <w:rsid w:val="00BF423B"/>
    <w:rsid w:val="00BF678B"/>
    <w:rsid w:val="00BF73D9"/>
    <w:rsid w:val="00C005D0"/>
    <w:rsid w:val="00C00A83"/>
    <w:rsid w:val="00C00D45"/>
    <w:rsid w:val="00C026C0"/>
    <w:rsid w:val="00C02826"/>
    <w:rsid w:val="00C02F29"/>
    <w:rsid w:val="00C03A54"/>
    <w:rsid w:val="00C04957"/>
    <w:rsid w:val="00C04F68"/>
    <w:rsid w:val="00C06123"/>
    <w:rsid w:val="00C061E3"/>
    <w:rsid w:val="00C068C0"/>
    <w:rsid w:val="00C06BE7"/>
    <w:rsid w:val="00C07512"/>
    <w:rsid w:val="00C1029F"/>
    <w:rsid w:val="00C11B92"/>
    <w:rsid w:val="00C11BF0"/>
    <w:rsid w:val="00C12603"/>
    <w:rsid w:val="00C14826"/>
    <w:rsid w:val="00C14C18"/>
    <w:rsid w:val="00C14C7C"/>
    <w:rsid w:val="00C1521A"/>
    <w:rsid w:val="00C152B7"/>
    <w:rsid w:val="00C154F6"/>
    <w:rsid w:val="00C16001"/>
    <w:rsid w:val="00C2019C"/>
    <w:rsid w:val="00C2050F"/>
    <w:rsid w:val="00C20915"/>
    <w:rsid w:val="00C20A86"/>
    <w:rsid w:val="00C2216F"/>
    <w:rsid w:val="00C22272"/>
    <w:rsid w:val="00C228D8"/>
    <w:rsid w:val="00C22D87"/>
    <w:rsid w:val="00C24AF4"/>
    <w:rsid w:val="00C2520C"/>
    <w:rsid w:val="00C25631"/>
    <w:rsid w:val="00C25E3F"/>
    <w:rsid w:val="00C26DBF"/>
    <w:rsid w:val="00C310FA"/>
    <w:rsid w:val="00C313D6"/>
    <w:rsid w:val="00C31FBA"/>
    <w:rsid w:val="00C32A91"/>
    <w:rsid w:val="00C32D58"/>
    <w:rsid w:val="00C33969"/>
    <w:rsid w:val="00C344FD"/>
    <w:rsid w:val="00C3477E"/>
    <w:rsid w:val="00C355AC"/>
    <w:rsid w:val="00C3569C"/>
    <w:rsid w:val="00C36C67"/>
    <w:rsid w:val="00C37855"/>
    <w:rsid w:val="00C405BE"/>
    <w:rsid w:val="00C41344"/>
    <w:rsid w:val="00C41FBA"/>
    <w:rsid w:val="00C425FB"/>
    <w:rsid w:val="00C428B6"/>
    <w:rsid w:val="00C43FAC"/>
    <w:rsid w:val="00C46888"/>
    <w:rsid w:val="00C47478"/>
    <w:rsid w:val="00C4754C"/>
    <w:rsid w:val="00C478FC"/>
    <w:rsid w:val="00C47EFE"/>
    <w:rsid w:val="00C5014D"/>
    <w:rsid w:val="00C50F99"/>
    <w:rsid w:val="00C52A3A"/>
    <w:rsid w:val="00C53646"/>
    <w:rsid w:val="00C53DEA"/>
    <w:rsid w:val="00C5450F"/>
    <w:rsid w:val="00C554E0"/>
    <w:rsid w:val="00C55954"/>
    <w:rsid w:val="00C57667"/>
    <w:rsid w:val="00C57F5D"/>
    <w:rsid w:val="00C613A6"/>
    <w:rsid w:val="00C61AA8"/>
    <w:rsid w:val="00C635C6"/>
    <w:rsid w:val="00C640D2"/>
    <w:rsid w:val="00C64BFB"/>
    <w:rsid w:val="00C6522A"/>
    <w:rsid w:val="00C65639"/>
    <w:rsid w:val="00C65B76"/>
    <w:rsid w:val="00C663B9"/>
    <w:rsid w:val="00C67678"/>
    <w:rsid w:val="00C67F37"/>
    <w:rsid w:val="00C706E3"/>
    <w:rsid w:val="00C70D46"/>
    <w:rsid w:val="00C71396"/>
    <w:rsid w:val="00C71576"/>
    <w:rsid w:val="00C715D0"/>
    <w:rsid w:val="00C7179E"/>
    <w:rsid w:val="00C73A00"/>
    <w:rsid w:val="00C76CB9"/>
    <w:rsid w:val="00C773BF"/>
    <w:rsid w:val="00C82224"/>
    <w:rsid w:val="00C82A36"/>
    <w:rsid w:val="00C8336B"/>
    <w:rsid w:val="00C8443C"/>
    <w:rsid w:val="00C854E9"/>
    <w:rsid w:val="00C85C6B"/>
    <w:rsid w:val="00C86FF1"/>
    <w:rsid w:val="00C874C0"/>
    <w:rsid w:val="00C87B46"/>
    <w:rsid w:val="00C87C3A"/>
    <w:rsid w:val="00C90563"/>
    <w:rsid w:val="00C905B5"/>
    <w:rsid w:val="00C9073B"/>
    <w:rsid w:val="00C90918"/>
    <w:rsid w:val="00C90B63"/>
    <w:rsid w:val="00C92248"/>
    <w:rsid w:val="00C936F6"/>
    <w:rsid w:val="00C95047"/>
    <w:rsid w:val="00C95627"/>
    <w:rsid w:val="00C95AB3"/>
    <w:rsid w:val="00C9681C"/>
    <w:rsid w:val="00C969E6"/>
    <w:rsid w:val="00C96B42"/>
    <w:rsid w:val="00C96E4A"/>
    <w:rsid w:val="00C97DF0"/>
    <w:rsid w:val="00CA002F"/>
    <w:rsid w:val="00CA114C"/>
    <w:rsid w:val="00CA11F4"/>
    <w:rsid w:val="00CA12A1"/>
    <w:rsid w:val="00CA140A"/>
    <w:rsid w:val="00CA157F"/>
    <w:rsid w:val="00CA243A"/>
    <w:rsid w:val="00CA27D5"/>
    <w:rsid w:val="00CA2BC5"/>
    <w:rsid w:val="00CA36A0"/>
    <w:rsid w:val="00CA37D1"/>
    <w:rsid w:val="00CA3FB4"/>
    <w:rsid w:val="00CA43A6"/>
    <w:rsid w:val="00CA4BBF"/>
    <w:rsid w:val="00CA5522"/>
    <w:rsid w:val="00CA5672"/>
    <w:rsid w:val="00CA5BD6"/>
    <w:rsid w:val="00CA6761"/>
    <w:rsid w:val="00CA6A80"/>
    <w:rsid w:val="00CA7A50"/>
    <w:rsid w:val="00CB083B"/>
    <w:rsid w:val="00CB15E5"/>
    <w:rsid w:val="00CB1660"/>
    <w:rsid w:val="00CB1A04"/>
    <w:rsid w:val="00CB307A"/>
    <w:rsid w:val="00CB4064"/>
    <w:rsid w:val="00CB4769"/>
    <w:rsid w:val="00CB5B57"/>
    <w:rsid w:val="00CB5DC1"/>
    <w:rsid w:val="00CB6524"/>
    <w:rsid w:val="00CB6564"/>
    <w:rsid w:val="00CB65E5"/>
    <w:rsid w:val="00CB73D5"/>
    <w:rsid w:val="00CB748B"/>
    <w:rsid w:val="00CB7F38"/>
    <w:rsid w:val="00CC0263"/>
    <w:rsid w:val="00CC0598"/>
    <w:rsid w:val="00CC05AA"/>
    <w:rsid w:val="00CC0B82"/>
    <w:rsid w:val="00CC187B"/>
    <w:rsid w:val="00CC1EBB"/>
    <w:rsid w:val="00CC2872"/>
    <w:rsid w:val="00CC2B94"/>
    <w:rsid w:val="00CC3056"/>
    <w:rsid w:val="00CC45F0"/>
    <w:rsid w:val="00CC5E81"/>
    <w:rsid w:val="00CC75EB"/>
    <w:rsid w:val="00CC78D6"/>
    <w:rsid w:val="00CD08FE"/>
    <w:rsid w:val="00CD0E39"/>
    <w:rsid w:val="00CD19DE"/>
    <w:rsid w:val="00CD203F"/>
    <w:rsid w:val="00CD26F8"/>
    <w:rsid w:val="00CD2795"/>
    <w:rsid w:val="00CD2CB4"/>
    <w:rsid w:val="00CD3670"/>
    <w:rsid w:val="00CD4A0A"/>
    <w:rsid w:val="00CD70CE"/>
    <w:rsid w:val="00CD7B6C"/>
    <w:rsid w:val="00CD7B70"/>
    <w:rsid w:val="00CD7E37"/>
    <w:rsid w:val="00CE0310"/>
    <w:rsid w:val="00CE072D"/>
    <w:rsid w:val="00CE0F6D"/>
    <w:rsid w:val="00CE145A"/>
    <w:rsid w:val="00CE1B6C"/>
    <w:rsid w:val="00CE200A"/>
    <w:rsid w:val="00CE2048"/>
    <w:rsid w:val="00CE29F9"/>
    <w:rsid w:val="00CE323F"/>
    <w:rsid w:val="00CE3435"/>
    <w:rsid w:val="00CE4E33"/>
    <w:rsid w:val="00CE54DC"/>
    <w:rsid w:val="00CE5E92"/>
    <w:rsid w:val="00CE699D"/>
    <w:rsid w:val="00CE6FCA"/>
    <w:rsid w:val="00CE761A"/>
    <w:rsid w:val="00CE79B6"/>
    <w:rsid w:val="00CE7EFB"/>
    <w:rsid w:val="00CF053B"/>
    <w:rsid w:val="00CF1356"/>
    <w:rsid w:val="00CF18A4"/>
    <w:rsid w:val="00CF2EE7"/>
    <w:rsid w:val="00CF3F75"/>
    <w:rsid w:val="00CF6D21"/>
    <w:rsid w:val="00CF7191"/>
    <w:rsid w:val="00CF727A"/>
    <w:rsid w:val="00CF77DB"/>
    <w:rsid w:val="00CF7DDD"/>
    <w:rsid w:val="00D005DD"/>
    <w:rsid w:val="00D00A52"/>
    <w:rsid w:val="00D00AB1"/>
    <w:rsid w:val="00D00D43"/>
    <w:rsid w:val="00D01033"/>
    <w:rsid w:val="00D01061"/>
    <w:rsid w:val="00D016F2"/>
    <w:rsid w:val="00D02127"/>
    <w:rsid w:val="00D02F88"/>
    <w:rsid w:val="00D03B3A"/>
    <w:rsid w:val="00D04199"/>
    <w:rsid w:val="00D049E9"/>
    <w:rsid w:val="00D04B28"/>
    <w:rsid w:val="00D04F72"/>
    <w:rsid w:val="00D05A82"/>
    <w:rsid w:val="00D0679D"/>
    <w:rsid w:val="00D06C56"/>
    <w:rsid w:val="00D10CC2"/>
    <w:rsid w:val="00D10D5D"/>
    <w:rsid w:val="00D110C9"/>
    <w:rsid w:val="00D11970"/>
    <w:rsid w:val="00D11F42"/>
    <w:rsid w:val="00D11F4C"/>
    <w:rsid w:val="00D12089"/>
    <w:rsid w:val="00D12631"/>
    <w:rsid w:val="00D1272D"/>
    <w:rsid w:val="00D12EC3"/>
    <w:rsid w:val="00D14403"/>
    <w:rsid w:val="00D14CD6"/>
    <w:rsid w:val="00D14D21"/>
    <w:rsid w:val="00D15A34"/>
    <w:rsid w:val="00D15CB2"/>
    <w:rsid w:val="00D176C9"/>
    <w:rsid w:val="00D210C7"/>
    <w:rsid w:val="00D2226B"/>
    <w:rsid w:val="00D22B18"/>
    <w:rsid w:val="00D23430"/>
    <w:rsid w:val="00D23A31"/>
    <w:rsid w:val="00D250DA"/>
    <w:rsid w:val="00D25D0D"/>
    <w:rsid w:val="00D2629E"/>
    <w:rsid w:val="00D264F8"/>
    <w:rsid w:val="00D26FD1"/>
    <w:rsid w:val="00D26FD6"/>
    <w:rsid w:val="00D300DB"/>
    <w:rsid w:val="00D30F7F"/>
    <w:rsid w:val="00D311F7"/>
    <w:rsid w:val="00D31709"/>
    <w:rsid w:val="00D32003"/>
    <w:rsid w:val="00D325CC"/>
    <w:rsid w:val="00D32749"/>
    <w:rsid w:val="00D32CC2"/>
    <w:rsid w:val="00D32CE0"/>
    <w:rsid w:val="00D33323"/>
    <w:rsid w:val="00D336F2"/>
    <w:rsid w:val="00D33CA7"/>
    <w:rsid w:val="00D33FF8"/>
    <w:rsid w:val="00D356F6"/>
    <w:rsid w:val="00D366C7"/>
    <w:rsid w:val="00D36BDB"/>
    <w:rsid w:val="00D40528"/>
    <w:rsid w:val="00D41068"/>
    <w:rsid w:val="00D410D9"/>
    <w:rsid w:val="00D41996"/>
    <w:rsid w:val="00D41B6B"/>
    <w:rsid w:val="00D43221"/>
    <w:rsid w:val="00D438CE"/>
    <w:rsid w:val="00D43F14"/>
    <w:rsid w:val="00D43F75"/>
    <w:rsid w:val="00D44362"/>
    <w:rsid w:val="00D4471D"/>
    <w:rsid w:val="00D44A3A"/>
    <w:rsid w:val="00D44E4D"/>
    <w:rsid w:val="00D451D2"/>
    <w:rsid w:val="00D4558E"/>
    <w:rsid w:val="00D45CF6"/>
    <w:rsid w:val="00D45D8B"/>
    <w:rsid w:val="00D4603B"/>
    <w:rsid w:val="00D46856"/>
    <w:rsid w:val="00D4737B"/>
    <w:rsid w:val="00D5198F"/>
    <w:rsid w:val="00D51AE3"/>
    <w:rsid w:val="00D52E68"/>
    <w:rsid w:val="00D5407F"/>
    <w:rsid w:val="00D54198"/>
    <w:rsid w:val="00D55A4A"/>
    <w:rsid w:val="00D55C91"/>
    <w:rsid w:val="00D57381"/>
    <w:rsid w:val="00D575C7"/>
    <w:rsid w:val="00D57B85"/>
    <w:rsid w:val="00D608C3"/>
    <w:rsid w:val="00D60E24"/>
    <w:rsid w:val="00D63BFA"/>
    <w:rsid w:val="00D64C14"/>
    <w:rsid w:val="00D64D04"/>
    <w:rsid w:val="00D64D2F"/>
    <w:rsid w:val="00D661CC"/>
    <w:rsid w:val="00D667EE"/>
    <w:rsid w:val="00D67338"/>
    <w:rsid w:val="00D67C16"/>
    <w:rsid w:val="00D701F6"/>
    <w:rsid w:val="00D710AE"/>
    <w:rsid w:val="00D712CF"/>
    <w:rsid w:val="00D71774"/>
    <w:rsid w:val="00D71EB7"/>
    <w:rsid w:val="00D729BC"/>
    <w:rsid w:val="00D72C9C"/>
    <w:rsid w:val="00D73063"/>
    <w:rsid w:val="00D74786"/>
    <w:rsid w:val="00D75D64"/>
    <w:rsid w:val="00D75DD0"/>
    <w:rsid w:val="00D771FF"/>
    <w:rsid w:val="00D7749D"/>
    <w:rsid w:val="00D77B60"/>
    <w:rsid w:val="00D77C73"/>
    <w:rsid w:val="00D824E8"/>
    <w:rsid w:val="00D825A7"/>
    <w:rsid w:val="00D848F7"/>
    <w:rsid w:val="00D8493F"/>
    <w:rsid w:val="00D85266"/>
    <w:rsid w:val="00D86393"/>
    <w:rsid w:val="00D863BA"/>
    <w:rsid w:val="00D868EB"/>
    <w:rsid w:val="00D8707D"/>
    <w:rsid w:val="00D9057C"/>
    <w:rsid w:val="00D920D6"/>
    <w:rsid w:val="00D924AC"/>
    <w:rsid w:val="00D925E3"/>
    <w:rsid w:val="00D92876"/>
    <w:rsid w:val="00D93059"/>
    <w:rsid w:val="00D939B1"/>
    <w:rsid w:val="00D93C7B"/>
    <w:rsid w:val="00D945D6"/>
    <w:rsid w:val="00D95D57"/>
    <w:rsid w:val="00D95E3F"/>
    <w:rsid w:val="00D95FD2"/>
    <w:rsid w:val="00D961D9"/>
    <w:rsid w:val="00D96335"/>
    <w:rsid w:val="00D96385"/>
    <w:rsid w:val="00D96B11"/>
    <w:rsid w:val="00D970E0"/>
    <w:rsid w:val="00DA1F0F"/>
    <w:rsid w:val="00DA22D7"/>
    <w:rsid w:val="00DA2E87"/>
    <w:rsid w:val="00DA31B0"/>
    <w:rsid w:val="00DA35E3"/>
    <w:rsid w:val="00DA3FBF"/>
    <w:rsid w:val="00DA46A3"/>
    <w:rsid w:val="00DA4FEB"/>
    <w:rsid w:val="00DA5002"/>
    <w:rsid w:val="00DA524D"/>
    <w:rsid w:val="00DA5F6B"/>
    <w:rsid w:val="00DA6B31"/>
    <w:rsid w:val="00DA786C"/>
    <w:rsid w:val="00DA79D9"/>
    <w:rsid w:val="00DA7E4C"/>
    <w:rsid w:val="00DB0249"/>
    <w:rsid w:val="00DB09E5"/>
    <w:rsid w:val="00DB0DD4"/>
    <w:rsid w:val="00DB193A"/>
    <w:rsid w:val="00DB3965"/>
    <w:rsid w:val="00DB3CE1"/>
    <w:rsid w:val="00DB3DB3"/>
    <w:rsid w:val="00DB4511"/>
    <w:rsid w:val="00DB50F9"/>
    <w:rsid w:val="00DB5875"/>
    <w:rsid w:val="00DB5D26"/>
    <w:rsid w:val="00DB614A"/>
    <w:rsid w:val="00DB6877"/>
    <w:rsid w:val="00DB694D"/>
    <w:rsid w:val="00DB73D1"/>
    <w:rsid w:val="00DC1486"/>
    <w:rsid w:val="00DC173C"/>
    <w:rsid w:val="00DC192D"/>
    <w:rsid w:val="00DC1AEC"/>
    <w:rsid w:val="00DC2AB9"/>
    <w:rsid w:val="00DC3203"/>
    <w:rsid w:val="00DC335D"/>
    <w:rsid w:val="00DC3548"/>
    <w:rsid w:val="00DC3B77"/>
    <w:rsid w:val="00DC3BB9"/>
    <w:rsid w:val="00DC3BE3"/>
    <w:rsid w:val="00DC4025"/>
    <w:rsid w:val="00DC40AD"/>
    <w:rsid w:val="00DC489A"/>
    <w:rsid w:val="00DC4E1E"/>
    <w:rsid w:val="00DC53E6"/>
    <w:rsid w:val="00DC542E"/>
    <w:rsid w:val="00DC58BB"/>
    <w:rsid w:val="00DC5F04"/>
    <w:rsid w:val="00DC62B1"/>
    <w:rsid w:val="00DC70F1"/>
    <w:rsid w:val="00DC7894"/>
    <w:rsid w:val="00DC7C44"/>
    <w:rsid w:val="00DC7D35"/>
    <w:rsid w:val="00DD06A3"/>
    <w:rsid w:val="00DD0AEC"/>
    <w:rsid w:val="00DD284E"/>
    <w:rsid w:val="00DD2BF4"/>
    <w:rsid w:val="00DD45C8"/>
    <w:rsid w:val="00DD4611"/>
    <w:rsid w:val="00DD48B0"/>
    <w:rsid w:val="00DD4A58"/>
    <w:rsid w:val="00DD59FB"/>
    <w:rsid w:val="00DD5E56"/>
    <w:rsid w:val="00DD5EA1"/>
    <w:rsid w:val="00DD6951"/>
    <w:rsid w:val="00DD710E"/>
    <w:rsid w:val="00DD772C"/>
    <w:rsid w:val="00DD7836"/>
    <w:rsid w:val="00DD78DD"/>
    <w:rsid w:val="00DD7ACA"/>
    <w:rsid w:val="00DE1156"/>
    <w:rsid w:val="00DE14FE"/>
    <w:rsid w:val="00DE2841"/>
    <w:rsid w:val="00DE2E9C"/>
    <w:rsid w:val="00DE2EFD"/>
    <w:rsid w:val="00DE3850"/>
    <w:rsid w:val="00DE3A66"/>
    <w:rsid w:val="00DE59D8"/>
    <w:rsid w:val="00DF0496"/>
    <w:rsid w:val="00DF096F"/>
    <w:rsid w:val="00DF0BD5"/>
    <w:rsid w:val="00DF347B"/>
    <w:rsid w:val="00DF3677"/>
    <w:rsid w:val="00DF4AF5"/>
    <w:rsid w:val="00DF5441"/>
    <w:rsid w:val="00DF54EB"/>
    <w:rsid w:val="00DF617D"/>
    <w:rsid w:val="00DF6AB0"/>
    <w:rsid w:val="00DF6D3D"/>
    <w:rsid w:val="00DF6D9F"/>
    <w:rsid w:val="00E0000C"/>
    <w:rsid w:val="00E00118"/>
    <w:rsid w:val="00E002BD"/>
    <w:rsid w:val="00E00816"/>
    <w:rsid w:val="00E0239A"/>
    <w:rsid w:val="00E02E8B"/>
    <w:rsid w:val="00E03B65"/>
    <w:rsid w:val="00E04049"/>
    <w:rsid w:val="00E04E90"/>
    <w:rsid w:val="00E06251"/>
    <w:rsid w:val="00E0687B"/>
    <w:rsid w:val="00E06BA6"/>
    <w:rsid w:val="00E07216"/>
    <w:rsid w:val="00E079B3"/>
    <w:rsid w:val="00E07B7D"/>
    <w:rsid w:val="00E07F2A"/>
    <w:rsid w:val="00E1170B"/>
    <w:rsid w:val="00E13E24"/>
    <w:rsid w:val="00E14295"/>
    <w:rsid w:val="00E14FB7"/>
    <w:rsid w:val="00E169EC"/>
    <w:rsid w:val="00E175A2"/>
    <w:rsid w:val="00E178AE"/>
    <w:rsid w:val="00E21032"/>
    <w:rsid w:val="00E2186D"/>
    <w:rsid w:val="00E21DDB"/>
    <w:rsid w:val="00E231DC"/>
    <w:rsid w:val="00E23775"/>
    <w:rsid w:val="00E24624"/>
    <w:rsid w:val="00E252E2"/>
    <w:rsid w:val="00E256B3"/>
    <w:rsid w:val="00E257BC"/>
    <w:rsid w:val="00E259BC"/>
    <w:rsid w:val="00E25CF2"/>
    <w:rsid w:val="00E262D9"/>
    <w:rsid w:val="00E266E5"/>
    <w:rsid w:val="00E26F67"/>
    <w:rsid w:val="00E2705B"/>
    <w:rsid w:val="00E270AB"/>
    <w:rsid w:val="00E3091A"/>
    <w:rsid w:val="00E30940"/>
    <w:rsid w:val="00E30D49"/>
    <w:rsid w:val="00E31566"/>
    <w:rsid w:val="00E31BE1"/>
    <w:rsid w:val="00E320D9"/>
    <w:rsid w:val="00E32DC9"/>
    <w:rsid w:val="00E32DF4"/>
    <w:rsid w:val="00E334CF"/>
    <w:rsid w:val="00E34021"/>
    <w:rsid w:val="00E343FE"/>
    <w:rsid w:val="00E34B0B"/>
    <w:rsid w:val="00E35D2F"/>
    <w:rsid w:val="00E3686C"/>
    <w:rsid w:val="00E36ABE"/>
    <w:rsid w:val="00E371AE"/>
    <w:rsid w:val="00E375C5"/>
    <w:rsid w:val="00E37BCA"/>
    <w:rsid w:val="00E403D3"/>
    <w:rsid w:val="00E40C57"/>
    <w:rsid w:val="00E41339"/>
    <w:rsid w:val="00E422FE"/>
    <w:rsid w:val="00E4362C"/>
    <w:rsid w:val="00E44275"/>
    <w:rsid w:val="00E456EB"/>
    <w:rsid w:val="00E477AC"/>
    <w:rsid w:val="00E47958"/>
    <w:rsid w:val="00E5080C"/>
    <w:rsid w:val="00E50A74"/>
    <w:rsid w:val="00E50E90"/>
    <w:rsid w:val="00E52F2C"/>
    <w:rsid w:val="00E53807"/>
    <w:rsid w:val="00E53962"/>
    <w:rsid w:val="00E53C2C"/>
    <w:rsid w:val="00E53CB2"/>
    <w:rsid w:val="00E548D2"/>
    <w:rsid w:val="00E557E1"/>
    <w:rsid w:val="00E572BF"/>
    <w:rsid w:val="00E57AD4"/>
    <w:rsid w:val="00E610DF"/>
    <w:rsid w:val="00E612E2"/>
    <w:rsid w:val="00E615B1"/>
    <w:rsid w:val="00E61742"/>
    <w:rsid w:val="00E617DA"/>
    <w:rsid w:val="00E61AE4"/>
    <w:rsid w:val="00E63669"/>
    <w:rsid w:val="00E6566B"/>
    <w:rsid w:val="00E6595E"/>
    <w:rsid w:val="00E66643"/>
    <w:rsid w:val="00E66AA1"/>
    <w:rsid w:val="00E6708A"/>
    <w:rsid w:val="00E67526"/>
    <w:rsid w:val="00E677D7"/>
    <w:rsid w:val="00E71C2E"/>
    <w:rsid w:val="00E73F1B"/>
    <w:rsid w:val="00E762C7"/>
    <w:rsid w:val="00E776B5"/>
    <w:rsid w:val="00E77FC5"/>
    <w:rsid w:val="00E803BB"/>
    <w:rsid w:val="00E82303"/>
    <w:rsid w:val="00E829A7"/>
    <w:rsid w:val="00E86220"/>
    <w:rsid w:val="00E86328"/>
    <w:rsid w:val="00E868CC"/>
    <w:rsid w:val="00E90776"/>
    <w:rsid w:val="00E90887"/>
    <w:rsid w:val="00E909B9"/>
    <w:rsid w:val="00E91048"/>
    <w:rsid w:val="00E92B67"/>
    <w:rsid w:val="00E93B98"/>
    <w:rsid w:val="00E94714"/>
    <w:rsid w:val="00E94C57"/>
    <w:rsid w:val="00E953EE"/>
    <w:rsid w:val="00E95C44"/>
    <w:rsid w:val="00E96E26"/>
    <w:rsid w:val="00E97C37"/>
    <w:rsid w:val="00E97D97"/>
    <w:rsid w:val="00E97FE9"/>
    <w:rsid w:val="00EA1C19"/>
    <w:rsid w:val="00EA25D9"/>
    <w:rsid w:val="00EA2E5F"/>
    <w:rsid w:val="00EA3BFC"/>
    <w:rsid w:val="00EA4203"/>
    <w:rsid w:val="00EA4E89"/>
    <w:rsid w:val="00EA593D"/>
    <w:rsid w:val="00EA6A4B"/>
    <w:rsid w:val="00EA6F76"/>
    <w:rsid w:val="00EB0526"/>
    <w:rsid w:val="00EB0750"/>
    <w:rsid w:val="00EB1063"/>
    <w:rsid w:val="00EB12AF"/>
    <w:rsid w:val="00EB159D"/>
    <w:rsid w:val="00EB28C9"/>
    <w:rsid w:val="00EB31E8"/>
    <w:rsid w:val="00EB34E2"/>
    <w:rsid w:val="00EB3C06"/>
    <w:rsid w:val="00EB4F51"/>
    <w:rsid w:val="00EB5298"/>
    <w:rsid w:val="00EB5755"/>
    <w:rsid w:val="00EB63C8"/>
    <w:rsid w:val="00EB687A"/>
    <w:rsid w:val="00EB7554"/>
    <w:rsid w:val="00EB769B"/>
    <w:rsid w:val="00EB7C36"/>
    <w:rsid w:val="00EC0163"/>
    <w:rsid w:val="00EC04E3"/>
    <w:rsid w:val="00EC06D9"/>
    <w:rsid w:val="00EC1BD6"/>
    <w:rsid w:val="00EC1EB7"/>
    <w:rsid w:val="00EC21F9"/>
    <w:rsid w:val="00EC31A6"/>
    <w:rsid w:val="00EC37E3"/>
    <w:rsid w:val="00EC42F5"/>
    <w:rsid w:val="00EC4682"/>
    <w:rsid w:val="00EC488C"/>
    <w:rsid w:val="00EC5CC7"/>
    <w:rsid w:val="00EC64AA"/>
    <w:rsid w:val="00EC678B"/>
    <w:rsid w:val="00EC7294"/>
    <w:rsid w:val="00EC7411"/>
    <w:rsid w:val="00EC7813"/>
    <w:rsid w:val="00EC7909"/>
    <w:rsid w:val="00ED1142"/>
    <w:rsid w:val="00ED15B1"/>
    <w:rsid w:val="00ED233A"/>
    <w:rsid w:val="00ED3DC1"/>
    <w:rsid w:val="00ED4C94"/>
    <w:rsid w:val="00ED5A36"/>
    <w:rsid w:val="00ED5A57"/>
    <w:rsid w:val="00ED5B4F"/>
    <w:rsid w:val="00ED6353"/>
    <w:rsid w:val="00ED6450"/>
    <w:rsid w:val="00ED7439"/>
    <w:rsid w:val="00EE0986"/>
    <w:rsid w:val="00EE1ACE"/>
    <w:rsid w:val="00EE1B04"/>
    <w:rsid w:val="00EE2942"/>
    <w:rsid w:val="00EE2D9F"/>
    <w:rsid w:val="00EE40C7"/>
    <w:rsid w:val="00EE4C7E"/>
    <w:rsid w:val="00EE529E"/>
    <w:rsid w:val="00EE60B8"/>
    <w:rsid w:val="00EE61DC"/>
    <w:rsid w:val="00EE65EE"/>
    <w:rsid w:val="00EE681F"/>
    <w:rsid w:val="00EE76D7"/>
    <w:rsid w:val="00EF00F8"/>
    <w:rsid w:val="00EF0F70"/>
    <w:rsid w:val="00EF106F"/>
    <w:rsid w:val="00EF22AB"/>
    <w:rsid w:val="00EF2507"/>
    <w:rsid w:val="00EF2A0B"/>
    <w:rsid w:val="00EF330C"/>
    <w:rsid w:val="00EF3367"/>
    <w:rsid w:val="00EF3A22"/>
    <w:rsid w:val="00EF3B39"/>
    <w:rsid w:val="00EF4783"/>
    <w:rsid w:val="00EF5024"/>
    <w:rsid w:val="00EF62A6"/>
    <w:rsid w:val="00F013CC"/>
    <w:rsid w:val="00F01472"/>
    <w:rsid w:val="00F01CEC"/>
    <w:rsid w:val="00F02608"/>
    <w:rsid w:val="00F02635"/>
    <w:rsid w:val="00F030B6"/>
    <w:rsid w:val="00F03760"/>
    <w:rsid w:val="00F0460A"/>
    <w:rsid w:val="00F0467D"/>
    <w:rsid w:val="00F055C5"/>
    <w:rsid w:val="00F0687C"/>
    <w:rsid w:val="00F12033"/>
    <w:rsid w:val="00F12A7E"/>
    <w:rsid w:val="00F12D13"/>
    <w:rsid w:val="00F12DAE"/>
    <w:rsid w:val="00F12E9A"/>
    <w:rsid w:val="00F1300A"/>
    <w:rsid w:val="00F147EC"/>
    <w:rsid w:val="00F15B80"/>
    <w:rsid w:val="00F173E9"/>
    <w:rsid w:val="00F2001F"/>
    <w:rsid w:val="00F2029E"/>
    <w:rsid w:val="00F204E2"/>
    <w:rsid w:val="00F22DE7"/>
    <w:rsid w:val="00F23226"/>
    <w:rsid w:val="00F238AF"/>
    <w:rsid w:val="00F23A37"/>
    <w:rsid w:val="00F23D0B"/>
    <w:rsid w:val="00F24FD0"/>
    <w:rsid w:val="00F26DC6"/>
    <w:rsid w:val="00F27292"/>
    <w:rsid w:val="00F30BFC"/>
    <w:rsid w:val="00F32463"/>
    <w:rsid w:val="00F32CA3"/>
    <w:rsid w:val="00F3377C"/>
    <w:rsid w:val="00F348F9"/>
    <w:rsid w:val="00F3695B"/>
    <w:rsid w:val="00F37317"/>
    <w:rsid w:val="00F4134D"/>
    <w:rsid w:val="00F424B3"/>
    <w:rsid w:val="00F42819"/>
    <w:rsid w:val="00F42E68"/>
    <w:rsid w:val="00F43271"/>
    <w:rsid w:val="00F43685"/>
    <w:rsid w:val="00F441B8"/>
    <w:rsid w:val="00F4549E"/>
    <w:rsid w:val="00F459B6"/>
    <w:rsid w:val="00F4605E"/>
    <w:rsid w:val="00F501A3"/>
    <w:rsid w:val="00F5092B"/>
    <w:rsid w:val="00F50FDA"/>
    <w:rsid w:val="00F513AD"/>
    <w:rsid w:val="00F51584"/>
    <w:rsid w:val="00F51B14"/>
    <w:rsid w:val="00F51C96"/>
    <w:rsid w:val="00F528A0"/>
    <w:rsid w:val="00F52D58"/>
    <w:rsid w:val="00F53E07"/>
    <w:rsid w:val="00F53F27"/>
    <w:rsid w:val="00F54EC0"/>
    <w:rsid w:val="00F55084"/>
    <w:rsid w:val="00F55213"/>
    <w:rsid w:val="00F5521A"/>
    <w:rsid w:val="00F5621A"/>
    <w:rsid w:val="00F564FB"/>
    <w:rsid w:val="00F569CB"/>
    <w:rsid w:val="00F57249"/>
    <w:rsid w:val="00F5762A"/>
    <w:rsid w:val="00F57810"/>
    <w:rsid w:val="00F607AF"/>
    <w:rsid w:val="00F616C7"/>
    <w:rsid w:val="00F62242"/>
    <w:rsid w:val="00F62669"/>
    <w:rsid w:val="00F633E6"/>
    <w:rsid w:val="00F63559"/>
    <w:rsid w:val="00F635A7"/>
    <w:rsid w:val="00F638F0"/>
    <w:rsid w:val="00F63D68"/>
    <w:rsid w:val="00F63E55"/>
    <w:rsid w:val="00F650DD"/>
    <w:rsid w:val="00F65278"/>
    <w:rsid w:val="00F65626"/>
    <w:rsid w:val="00F67E49"/>
    <w:rsid w:val="00F70C45"/>
    <w:rsid w:val="00F70C5B"/>
    <w:rsid w:val="00F70CE0"/>
    <w:rsid w:val="00F70CEA"/>
    <w:rsid w:val="00F71301"/>
    <w:rsid w:val="00F71ED5"/>
    <w:rsid w:val="00F75140"/>
    <w:rsid w:val="00F752DA"/>
    <w:rsid w:val="00F75386"/>
    <w:rsid w:val="00F7587B"/>
    <w:rsid w:val="00F76605"/>
    <w:rsid w:val="00F7695F"/>
    <w:rsid w:val="00F77822"/>
    <w:rsid w:val="00F809A9"/>
    <w:rsid w:val="00F80B34"/>
    <w:rsid w:val="00F80D86"/>
    <w:rsid w:val="00F80E7B"/>
    <w:rsid w:val="00F819E5"/>
    <w:rsid w:val="00F81CB4"/>
    <w:rsid w:val="00F82FCF"/>
    <w:rsid w:val="00F83712"/>
    <w:rsid w:val="00F840B4"/>
    <w:rsid w:val="00F8421B"/>
    <w:rsid w:val="00F84C8C"/>
    <w:rsid w:val="00F84E32"/>
    <w:rsid w:val="00F852A3"/>
    <w:rsid w:val="00F862DF"/>
    <w:rsid w:val="00F86559"/>
    <w:rsid w:val="00F87B0F"/>
    <w:rsid w:val="00F905B9"/>
    <w:rsid w:val="00F91F83"/>
    <w:rsid w:val="00F926B7"/>
    <w:rsid w:val="00F93E88"/>
    <w:rsid w:val="00F94013"/>
    <w:rsid w:val="00F97D1F"/>
    <w:rsid w:val="00FA09C6"/>
    <w:rsid w:val="00FA0A1F"/>
    <w:rsid w:val="00FA3082"/>
    <w:rsid w:val="00FA376C"/>
    <w:rsid w:val="00FA3893"/>
    <w:rsid w:val="00FA38F0"/>
    <w:rsid w:val="00FA5900"/>
    <w:rsid w:val="00FA7646"/>
    <w:rsid w:val="00FB0603"/>
    <w:rsid w:val="00FB1763"/>
    <w:rsid w:val="00FB1C1D"/>
    <w:rsid w:val="00FB289E"/>
    <w:rsid w:val="00FB2A3A"/>
    <w:rsid w:val="00FB2C16"/>
    <w:rsid w:val="00FB34FB"/>
    <w:rsid w:val="00FB380F"/>
    <w:rsid w:val="00FB3D1A"/>
    <w:rsid w:val="00FB41C7"/>
    <w:rsid w:val="00FB484E"/>
    <w:rsid w:val="00FB6A5E"/>
    <w:rsid w:val="00FB6CFE"/>
    <w:rsid w:val="00FB721B"/>
    <w:rsid w:val="00FC079C"/>
    <w:rsid w:val="00FC0DCD"/>
    <w:rsid w:val="00FC1841"/>
    <w:rsid w:val="00FC1881"/>
    <w:rsid w:val="00FC2ABD"/>
    <w:rsid w:val="00FC2C01"/>
    <w:rsid w:val="00FC2F0A"/>
    <w:rsid w:val="00FC3602"/>
    <w:rsid w:val="00FC3699"/>
    <w:rsid w:val="00FC41EA"/>
    <w:rsid w:val="00FC4C99"/>
    <w:rsid w:val="00FC4CAB"/>
    <w:rsid w:val="00FC5D72"/>
    <w:rsid w:val="00FC5E63"/>
    <w:rsid w:val="00FC62F2"/>
    <w:rsid w:val="00FC63FE"/>
    <w:rsid w:val="00FC660D"/>
    <w:rsid w:val="00FC68C4"/>
    <w:rsid w:val="00FC6CED"/>
    <w:rsid w:val="00FC74C2"/>
    <w:rsid w:val="00FC78B9"/>
    <w:rsid w:val="00FC7BF5"/>
    <w:rsid w:val="00FD07F2"/>
    <w:rsid w:val="00FD0C6E"/>
    <w:rsid w:val="00FD0EA3"/>
    <w:rsid w:val="00FD111C"/>
    <w:rsid w:val="00FD24DE"/>
    <w:rsid w:val="00FD24F8"/>
    <w:rsid w:val="00FD2D3B"/>
    <w:rsid w:val="00FD2F61"/>
    <w:rsid w:val="00FD35BF"/>
    <w:rsid w:val="00FD4016"/>
    <w:rsid w:val="00FD415F"/>
    <w:rsid w:val="00FD4450"/>
    <w:rsid w:val="00FD4635"/>
    <w:rsid w:val="00FD50F0"/>
    <w:rsid w:val="00FD5955"/>
    <w:rsid w:val="00FD5C18"/>
    <w:rsid w:val="00FD63AE"/>
    <w:rsid w:val="00FD68CB"/>
    <w:rsid w:val="00FD6935"/>
    <w:rsid w:val="00FD7684"/>
    <w:rsid w:val="00FD78EC"/>
    <w:rsid w:val="00FE00C2"/>
    <w:rsid w:val="00FE132D"/>
    <w:rsid w:val="00FE256B"/>
    <w:rsid w:val="00FE2620"/>
    <w:rsid w:val="00FE2F3D"/>
    <w:rsid w:val="00FE4EF1"/>
    <w:rsid w:val="00FE5867"/>
    <w:rsid w:val="00FE6592"/>
    <w:rsid w:val="00FF01E1"/>
    <w:rsid w:val="00FF0445"/>
    <w:rsid w:val="00FF0E12"/>
    <w:rsid w:val="00FF13F5"/>
    <w:rsid w:val="00FF21D2"/>
    <w:rsid w:val="00FF27AC"/>
    <w:rsid w:val="00FF2C1E"/>
    <w:rsid w:val="00FF3C0E"/>
    <w:rsid w:val="00FF5517"/>
    <w:rsid w:val="00FF6795"/>
    <w:rsid w:val="00FF68BB"/>
    <w:rsid w:val="00FF785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0AD43A5"/>
  <w15:chartTrackingRefBased/>
  <w15:docId w15:val="{33AB819F-B80D-4262-B8A0-EA2C52989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link w:val="Heading1Char"/>
    <w:uiPriority w:val="9"/>
    <w:qFormat/>
    <w:rsid w:val="00E456EB"/>
    <w:pPr>
      <w:spacing w:before="100" w:beforeAutospacing="1" w:after="100" w:afterAutospacing="1" w:line="240" w:lineRule="auto"/>
      <w:outlineLvl w:val="0"/>
    </w:pPr>
    <w:rPr>
      <w:rFonts w:ascii="Times New Roman" w:eastAsia="Times New Roman" w:hAnsi="Times New Roman" w:cs="Times New Roman"/>
      <w:b/>
      <w:bCs/>
      <w:kern w:val="36"/>
      <w:sz w:val="48"/>
      <w:szCs w:val="48"/>
      <w:lang w:val="en-GB" w:eastAsia="en-GB"/>
    </w:rPr>
  </w:style>
  <w:style w:type="paragraph" w:styleId="Heading2">
    <w:name w:val="heading 2"/>
    <w:basedOn w:val="Normal"/>
    <w:link w:val="Heading2Char"/>
    <w:uiPriority w:val="9"/>
    <w:qFormat/>
    <w:rsid w:val="00E456EB"/>
    <w:pPr>
      <w:spacing w:before="100" w:beforeAutospacing="1" w:after="100" w:afterAutospacing="1" w:line="240" w:lineRule="auto"/>
      <w:outlineLvl w:val="1"/>
    </w:pPr>
    <w:rPr>
      <w:rFonts w:ascii="Times New Roman" w:eastAsia="Times New Roman" w:hAnsi="Times New Roman" w:cs="Times New Roman"/>
      <w:b/>
      <w:bCs/>
      <w:sz w:val="36"/>
      <w:szCs w:val="36"/>
      <w:lang w:val="en-GB" w:eastAsia="en-GB"/>
    </w:rPr>
  </w:style>
  <w:style w:type="paragraph" w:styleId="Heading3">
    <w:name w:val="heading 3"/>
    <w:basedOn w:val="Normal"/>
    <w:next w:val="Normal"/>
    <w:link w:val="Heading3Char"/>
    <w:uiPriority w:val="9"/>
    <w:unhideWhenUsed/>
    <w:qFormat/>
    <w:rsid w:val="00506F98"/>
    <w:pPr>
      <w:keepNext/>
      <w:keepLines/>
      <w:spacing w:before="40" w:after="0"/>
      <w:outlineLvl w:val="2"/>
    </w:pPr>
    <w:rPr>
      <w:rFonts w:ascii="Calibri Light" w:eastAsia="Times New Roman" w:hAnsi="Calibri Light" w:cs="Times New Roman"/>
      <w:color w:val="1F4D78"/>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83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9B1F67"/>
    <w:pPr>
      <w:spacing w:after="0" w:line="240" w:lineRule="auto"/>
    </w:pPr>
    <w:rPr>
      <w:sz w:val="20"/>
      <w:szCs w:val="20"/>
    </w:rPr>
  </w:style>
  <w:style w:type="character" w:customStyle="1" w:styleId="FootnoteTextChar">
    <w:name w:val="Footnote Text Char"/>
    <w:link w:val="FootnoteText"/>
    <w:uiPriority w:val="99"/>
    <w:rsid w:val="009B1F67"/>
    <w:rPr>
      <w:sz w:val="20"/>
      <w:szCs w:val="20"/>
    </w:rPr>
  </w:style>
  <w:style w:type="character" w:styleId="FootnoteReference">
    <w:name w:val="footnote reference"/>
    <w:uiPriority w:val="99"/>
    <w:unhideWhenUsed/>
    <w:rsid w:val="009B1F67"/>
    <w:rPr>
      <w:vertAlign w:val="superscript"/>
    </w:rPr>
  </w:style>
  <w:style w:type="paragraph" w:styleId="Header">
    <w:name w:val="header"/>
    <w:basedOn w:val="Normal"/>
    <w:link w:val="HeaderChar"/>
    <w:uiPriority w:val="99"/>
    <w:unhideWhenUsed/>
    <w:rsid w:val="002D61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61E1"/>
  </w:style>
  <w:style w:type="paragraph" w:styleId="Footer">
    <w:name w:val="footer"/>
    <w:basedOn w:val="Normal"/>
    <w:link w:val="FooterChar"/>
    <w:uiPriority w:val="99"/>
    <w:unhideWhenUsed/>
    <w:rsid w:val="002D61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61E1"/>
  </w:style>
  <w:style w:type="paragraph" w:styleId="NormalWeb">
    <w:name w:val="Normal (Web)"/>
    <w:basedOn w:val="Normal"/>
    <w:uiPriority w:val="99"/>
    <w:unhideWhenUsed/>
    <w:rsid w:val="00D05A82"/>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840B4"/>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F840B4"/>
    <w:rPr>
      <w:rFonts w:ascii="Tahoma" w:hAnsi="Tahoma" w:cs="Tahoma"/>
      <w:sz w:val="16"/>
      <w:szCs w:val="16"/>
    </w:rPr>
  </w:style>
  <w:style w:type="character" w:customStyle="1" w:styleId="rynqvb">
    <w:name w:val="rynqvb"/>
    <w:basedOn w:val="DefaultParagraphFont"/>
    <w:rsid w:val="003C5F41"/>
  </w:style>
  <w:style w:type="character" w:customStyle="1" w:styleId="hwtze">
    <w:name w:val="hwtze"/>
    <w:basedOn w:val="DefaultParagraphFont"/>
    <w:rsid w:val="007B7CC0"/>
  </w:style>
  <w:style w:type="character" w:customStyle="1" w:styleId="text">
    <w:name w:val="text"/>
    <w:basedOn w:val="DefaultParagraphFont"/>
    <w:rsid w:val="00FA376C"/>
  </w:style>
  <w:style w:type="character" w:styleId="Strong">
    <w:name w:val="Strong"/>
    <w:uiPriority w:val="22"/>
    <w:qFormat/>
    <w:rsid w:val="00E77FC5"/>
    <w:rPr>
      <w:b/>
      <w:bCs/>
    </w:rPr>
  </w:style>
  <w:style w:type="paragraph" w:styleId="HTMLPreformatted">
    <w:name w:val="HTML Preformatted"/>
    <w:basedOn w:val="Normal"/>
    <w:link w:val="HTMLPreformattedChar"/>
    <w:uiPriority w:val="99"/>
    <w:semiHidden/>
    <w:unhideWhenUsed/>
    <w:rsid w:val="00434E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link w:val="HTMLPreformatted"/>
    <w:uiPriority w:val="99"/>
    <w:semiHidden/>
    <w:rsid w:val="00434ECC"/>
    <w:rPr>
      <w:rFonts w:ascii="Courier New" w:eastAsia="Times New Roman" w:hAnsi="Courier New" w:cs="Courier New"/>
      <w:sz w:val="20"/>
      <w:szCs w:val="20"/>
      <w:lang w:val="en-GB" w:eastAsia="en-GB"/>
    </w:rPr>
  </w:style>
  <w:style w:type="character" w:customStyle="1" w:styleId="y2iqfc">
    <w:name w:val="y2iqfc"/>
    <w:basedOn w:val="DefaultParagraphFont"/>
    <w:rsid w:val="00434ECC"/>
  </w:style>
  <w:style w:type="character" w:customStyle="1" w:styleId="Heading1Char">
    <w:name w:val="Heading 1 Char"/>
    <w:link w:val="Heading1"/>
    <w:uiPriority w:val="9"/>
    <w:rsid w:val="00E456EB"/>
    <w:rPr>
      <w:rFonts w:ascii="Times New Roman" w:eastAsia="Times New Roman" w:hAnsi="Times New Roman" w:cs="Times New Roman"/>
      <w:b/>
      <w:bCs/>
      <w:kern w:val="36"/>
      <w:sz w:val="48"/>
      <w:szCs w:val="48"/>
      <w:lang w:val="en-GB" w:eastAsia="en-GB"/>
    </w:rPr>
  </w:style>
  <w:style w:type="character" w:customStyle="1" w:styleId="Heading2Char">
    <w:name w:val="Heading 2 Char"/>
    <w:link w:val="Heading2"/>
    <w:uiPriority w:val="9"/>
    <w:rsid w:val="00E456EB"/>
    <w:rPr>
      <w:rFonts w:ascii="Times New Roman" w:eastAsia="Times New Roman" w:hAnsi="Times New Roman" w:cs="Times New Roman"/>
      <w:b/>
      <w:bCs/>
      <w:sz w:val="36"/>
      <w:szCs w:val="36"/>
      <w:lang w:val="en-GB" w:eastAsia="en-GB"/>
    </w:rPr>
  </w:style>
  <w:style w:type="character" w:customStyle="1" w:styleId="ztplmc">
    <w:name w:val="ztplmc"/>
    <w:basedOn w:val="DefaultParagraphFont"/>
    <w:rsid w:val="00E456EB"/>
  </w:style>
  <w:style w:type="character" w:customStyle="1" w:styleId="markedcontent">
    <w:name w:val="markedcontent"/>
    <w:basedOn w:val="DefaultParagraphFont"/>
    <w:rsid w:val="0092023E"/>
  </w:style>
  <w:style w:type="character" w:customStyle="1" w:styleId="contributor-details-link">
    <w:name w:val="contributor-details-link"/>
    <w:basedOn w:val="DefaultParagraphFont"/>
    <w:rsid w:val="00DB50F9"/>
  </w:style>
  <w:style w:type="character" w:styleId="Hyperlink">
    <w:name w:val="Hyperlink"/>
    <w:uiPriority w:val="99"/>
    <w:unhideWhenUsed/>
    <w:rsid w:val="00775A99"/>
    <w:rPr>
      <w:color w:val="0000FF"/>
      <w:u w:val="single"/>
    </w:rPr>
  </w:style>
  <w:style w:type="character" w:customStyle="1" w:styleId="author-name">
    <w:name w:val="author-name"/>
    <w:basedOn w:val="DefaultParagraphFont"/>
    <w:rsid w:val="009163A8"/>
  </w:style>
  <w:style w:type="character" w:customStyle="1" w:styleId="element-citation">
    <w:name w:val="element-citation"/>
    <w:basedOn w:val="DefaultParagraphFont"/>
    <w:rsid w:val="00497EE2"/>
  </w:style>
  <w:style w:type="character" w:customStyle="1" w:styleId="contribdegrees">
    <w:name w:val="contribdegrees"/>
    <w:basedOn w:val="DefaultParagraphFont"/>
    <w:rsid w:val="00362220"/>
  </w:style>
  <w:style w:type="character" w:customStyle="1" w:styleId="period">
    <w:name w:val="period"/>
    <w:basedOn w:val="DefaultParagraphFont"/>
    <w:rsid w:val="00FB2C16"/>
  </w:style>
  <w:style w:type="character" w:customStyle="1" w:styleId="cit">
    <w:name w:val="cit"/>
    <w:basedOn w:val="DefaultParagraphFont"/>
    <w:rsid w:val="00FB2C16"/>
  </w:style>
  <w:style w:type="character" w:customStyle="1" w:styleId="citation-doi">
    <w:name w:val="citation-doi"/>
    <w:basedOn w:val="DefaultParagraphFont"/>
    <w:rsid w:val="00FB2C16"/>
  </w:style>
  <w:style w:type="character" w:customStyle="1" w:styleId="authors-list-item">
    <w:name w:val="authors-list-item"/>
    <w:basedOn w:val="DefaultParagraphFont"/>
    <w:rsid w:val="00FB2C16"/>
  </w:style>
  <w:style w:type="character" w:customStyle="1" w:styleId="author-sup-separator">
    <w:name w:val="author-sup-separator"/>
    <w:basedOn w:val="DefaultParagraphFont"/>
    <w:rsid w:val="00FB2C16"/>
  </w:style>
  <w:style w:type="character" w:customStyle="1" w:styleId="comma">
    <w:name w:val="comma"/>
    <w:basedOn w:val="DefaultParagraphFont"/>
    <w:rsid w:val="00FB2C16"/>
  </w:style>
  <w:style w:type="character" w:customStyle="1" w:styleId="title-text">
    <w:name w:val="title-text"/>
    <w:basedOn w:val="DefaultParagraphFont"/>
    <w:rsid w:val="00FB2C16"/>
  </w:style>
  <w:style w:type="character" w:customStyle="1" w:styleId="sr-only">
    <w:name w:val="sr-only"/>
    <w:basedOn w:val="DefaultParagraphFont"/>
    <w:rsid w:val="00FB2C16"/>
  </w:style>
  <w:style w:type="character" w:customStyle="1" w:styleId="author-ref">
    <w:name w:val="author-ref"/>
    <w:basedOn w:val="DefaultParagraphFont"/>
    <w:rsid w:val="00FB2C16"/>
  </w:style>
  <w:style w:type="character" w:customStyle="1" w:styleId="fm-vol-iss-date">
    <w:name w:val="fm-vol-iss-date"/>
    <w:basedOn w:val="DefaultParagraphFont"/>
    <w:rsid w:val="00FB2C16"/>
  </w:style>
  <w:style w:type="character" w:customStyle="1" w:styleId="doi">
    <w:name w:val="doi"/>
    <w:basedOn w:val="DefaultParagraphFont"/>
    <w:rsid w:val="00FB2C16"/>
  </w:style>
  <w:style w:type="character" w:customStyle="1" w:styleId="fm-citation-ids-label">
    <w:name w:val="fm-citation-ids-label"/>
    <w:basedOn w:val="DefaultParagraphFont"/>
    <w:rsid w:val="00FB2C16"/>
  </w:style>
  <w:style w:type="character" w:customStyle="1" w:styleId="ref-journal">
    <w:name w:val="ref-journal"/>
    <w:basedOn w:val="DefaultParagraphFont"/>
    <w:rsid w:val="00FB2C16"/>
  </w:style>
  <w:style w:type="character" w:customStyle="1" w:styleId="ref-vol">
    <w:name w:val="ref-vol"/>
    <w:basedOn w:val="DefaultParagraphFont"/>
    <w:rsid w:val="00FB2C16"/>
  </w:style>
  <w:style w:type="character" w:customStyle="1" w:styleId="source-link">
    <w:name w:val="source-link"/>
    <w:basedOn w:val="DefaultParagraphFont"/>
    <w:rsid w:val="00FB2C16"/>
  </w:style>
  <w:style w:type="character" w:customStyle="1" w:styleId="creator-type-label">
    <w:name w:val="creator-type-label"/>
    <w:basedOn w:val="DefaultParagraphFont"/>
    <w:rsid w:val="00FB2C16"/>
  </w:style>
  <w:style w:type="character" w:customStyle="1" w:styleId="contributor-separator">
    <w:name w:val="contributor-separator"/>
    <w:basedOn w:val="DefaultParagraphFont"/>
    <w:rsid w:val="00FB2C16"/>
  </w:style>
  <w:style w:type="paragraph" w:customStyle="1" w:styleId="c-article-info-details">
    <w:name w:val="c-article-info-details"/>
    <w:basedOn w:val="Normal"/>
    <w:rsid w:val="00FB2C16"/>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u-visually-hidden">
    <w:name w:val="u-visually-hidden"/>
    <w:basedOn w:val="DefaultParagraphFont"/>
    <w:rsid w:val="00FB2C16"/>
  </w:style>
  <w:style w:type="character" w:customStyle="1" w:styleId="nova-legacy-e-badge">
    <w:name w:val="nova-legacy-e-badge"/>
    <w:basedOn w:val="DefaultParagraphFont"/>
    <w:rsid w:val="00FB2C16"/>
  </w:style>
  <w:style w:type="character" w:customStyle="1" w:styleId="secondary-date">
    <w:name w:val="secondary-date"/>
    <w:basedOn w:val="DefaultParagraphFont"/>
    <w:rsid w:val="00FB2C16"/>
  </w:style>
  <w:style w:type="character" w:customStyle="1" w:styleId="html-italic">
    <w:name w:val="html-italic"/>
    <w:basedOn w:val="DefaultParagraphFont"/>
    <w:rsid w:val="00FB2C16"/>
  </w:style>
  <w:style w:type="character" w:styleId="Emphasis">
    <w:name w:val="Emphasis"/>
    <w:uiPriority w:val="20"/>
    <w:qFormat/>
    <w:rsid w:val="00FB2C16"/>
    <w:rPr>
      <w:i/>
      <w:iCs/>
    </w:rPr>
  </w:style>
  <w:style w:type="character" w:customStyle="1" w:styleId="nowrap">
    <w:name w:val="nowrap"/>
    <w:basedOn w:val="DefaultParagraphFont"/>
    <w:rsid w:val="00FB2C16"/>
  </w:style>
  <w:style w:type="paragraph" w:customStyle="1" w:styleId="citation">
    <w:name w:val="citation"/>
    <w:basedOn w:val="Normal"/>
    <w:rsid w:val="00FB2C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ref-label">
    <w:name w:val="ref-label"/>
    <w:basedOn w:val="Normal"/>
    <w:rsid w:val="00FB2C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lm-label">
    <w:name w:val="nlm-label"/>
    <w:basedOn w:val="DefaultParagraphFont"/>
    <w:rsid w:val="00FB2C16"/>
  </w:style>
  <w:style w:type="character" w:customStyle="1" w:styleId="abstracttitle">
    <w:name w:val="abstract_title"/>
    <w:basedOn w:val="DefaultParagraphFont"/>
    <w:rsid w:val="00FB2C16"/>
  </w:style>
  <w:style w:type="character" w:customStyle="1" w:styleId="issue-heading">
    <w:name w:val="issue-heading"/>
    <w:basedOn w:val="DefaultParagraphFont"/>
    <w:rsid w:val="00FB2C16"/>
  </w:style>
  <w:style w:type="character" w:customStyle="1" w:styleId="metrics-score">
    <w:name w:val="metrics-score"/>
    <w:basedOn w:val="DefaultParagraphFont"/>
    <w:rsid w:val="00FB2C16"/>
  </w:style>
  <w:style w:type="character" w:customStyle="1" w:styleId="nlmarticle-title">
    <w:name w:val="nlm_article-title"/>
    <w:basedOn w:val="DefaultParagraphFont"/>
    <w:rsid w:val="00FB2C16"/>
  </w:style>
  <w:style w:type="paragraph" w:customStyle="1" w:styleId="c-article-metrics-barcount">
    <w:name w:val="c-article-metrics-bar__count"/>
    <w:basedOn w:val="Normal"/>
    <w:rsid w:val="00FB2C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rticle-metrics-barlabel">
    <w:name w:val="c-article-metrics-bar__label"/>
    <w:basedOn w:val="DefaultParagraphFont"/>
    <w:rsid w:val="00FB2C16"/>
  </w:style>
  <w:style w:type="paragraph" w:customStyle="1" w:styleId="c-article-metrics-bardetails">
    <w:name w:val="c-article-metrics-bar__details"/>
    <w:basedOn w:val="Normal"/>
    <w:rsid w:val="00FB2C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va-legacy-c-buttonlabel">
    <w:name w:val="nova-legacy-c-button__label"/>
    <w:basedOn w:val="DefaultParagraphFont"/>
    <w:rsid w:val="00D863BA"/>
  </w:style>
  <w:style w:type="character" w:customStyle="1" w:styleId="project-collaborators-modalmeta-text">
    <w:name w:val="project-collaborators-modal__meta-text"/>
    <w:basedOn w:val="DefaultParagraphFont"/>
    <w:rsid w:val="00D863BA"/>
  </w:style>
  <w:style w:type="paragraph" w:styleId="Revision">
    <w:name w:val="Revision"/>
    <w:hidden/>
    <w:uiPriority w:val="99"/>
    <w:semiHidden/>
    <w:rsid w:val="00245C87"/>
    <w:rPr>
      <w:sz w:val="22"/>
      <w:szCs w:val="22"/>
    </w:rPr>
  </w:style>
  <w:style w:type="character" w:styleId="CommentReference">
    <w:name w:val="annotation reference"/>
    <w:uiPriority w:val="99"/>
    <w:semiHidden/>
    <w:unhideWhenUsed/>
    <w:rsid w:val="00066C2B"/>
    <w:rPr>
      <w:sz w:val="16"/>
      <w:szCs w:val="16"/>
    </w:rPr>
  </w:style>
  <w:style w:type="paragraph" w:styleId="CommentText">
    <w:name w:val="annotation text"/>
    <w:basedOn w:val="Normal"/>
    <w:link w:val="CommentTextChar"/>
    <w:uiPriority w:val="99"/>
    <w:unhideWhenUsed/>
    <w:rsid w:val="00066C2B"/>
    <w:pPr>
      <w:spacing w:line="240" w:lineRule="auto"/>
    </w:pPr>
    <w:rPr>
      <w:sz w:val="20"/>
      <w:szCs w:val="20"/>
    </w:rPr>
  </w:style>
  <w:style w:type="character" w:customStyle="1" w:styleId="CommentTextChar">
    <w:name w:val="Comment Text Char"/>
    <w:link w:val="CommentText"/>
    <w:uiPriority w:val="99"/>
    <w:rsid w:val="00066C2B"/>
    <w:rPr>
      <w:sz w:val="20"/>
      <w:szCs w:val="20"/>
    </w:rPr>
  </w:style>
  <w:style w:type="paragraph" w:styleId="CommentSubject">
    <w:name w:val="annotation subject"/>
    <w:basedOn w:val="CommentText"/>
    <w:next w:val="CommentText"/>
    <w:link w:val="CommentSubjectChar"/>
    <w:uiPriority w:val="99"/>
    <w:semiHidden/>
    <w:unhideWhenUsed/>
    <w:rsid w:val="00066C2B"/>
    <w:rPr>
      <w:b/>
      <w:bCs/>
    </w:rPr>
  </w:style>
  <w:style w:type="character" w:customStyle="1" w:styleId="CommentSubjectChar">
    <w:name w:val="Comment Subject Char"/>
    <w:link w:val="CommentSubject"/>
    <w:uiPriority w:val="99"/>
    <w:semiHidden/>
    <w:rsid w:val="00066C2B"/>
    <w:rPr>
      <w:b/>
      <w:bCs/>
      <w:sz w:val="20"/>
      <w:szCs w:val="20"/>
    </w:rPr>
  </w:style>
  <w:style w:type="character" w:customStyle="1" w:styleId="Heading3Char">
    <w:name w:val="Heading 3 Char"/>
    <w:link w:val="Heading3"/>
    <w:uiPriority w:val="9"/>
    <w:rsid w:val="00506F98"/>
    <w:rPr>
      <w:rFonts w:ascii="Calibri Light" w:eastAsia="Times New Roman" w:hAnsi="Calibri Light" w:cs="Times New Roman"/>
      <w:color w:val="1F4D78"/>
      <w:sz w:val="24"/>
      <w:szCs w:val="24"/>
    </w:rPr>
  </w:style>
  <w:style w:type="character" w:customStyle="1" w:styleId="tr">
    <w:name w:val="tr"/>
    <w:basedOn w:val="DefaultParagraphFont"/>
    <w:rsid w:val="005B0FBC"/>
  </w:style>
  <w:style w:type="paragraph" w:customStyle="1" w:styleId="authorstitle">
    <w:name w:val="authors__title"/>
    <w:basedOn w:val="Normal"/>
    <w:rsid w:val="00CA243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432D8"/>
    <w:pPr>
      <w:ind w:left="720"/>
      <w:contextualSpacing/>
    </w:pPr>
    <w:rPr>
      <w:kern w:val="2"/>
    </w:rPr>
  </w:style>
  <w:style w:type="paragraph" w:styleId="Caption">
    <w:name w:val="caption"/>
    <w:basedOn w:val="Normal"/>
    <w:next w:val="Normal"/>
    <w:qFormat/>
    <w:rsid w:val="008432D8"/>
    <w:pPr>
      <w:bidi/>
      <w:spacing w:before="120" w:after="120" w:line="360" w:lineRule="auto"/>
      <w:ind w:firstLine="397"/>
      <w:jc w:val="center"/>
    </w:pPr>
    <w:rPr>
      <w:rFonts w:ascii="Times New Roman" w:hAnsi="Times New Roman" w:cs="B Nazanin"/>
      <w:color w:val="0D0D0D"/>
      <w:sz w:val="24"/>
      <w:szCs w:val="28"/>
    </w:rPr>
  </w:style>
  <w:style w:type="paragraph" w:customStyle="1" w:styleId="table">
    <w:name w:val="table"/>
    <w:basedOn w:val="Normal"/>
    <w:link w:val="tableChar"/>
    <w:qFormat/>
    <w:rsid w:val="008432D8"/>
    <w:pPr>
      <w:bidi/>
      <w:spacing w:after="0" w:line="240" w:lineRule="auto"/>
      <w:jc w:val="center"/>
    </w:pPr>
    <w:rPr>
      <w:rFonts w:ascii="Times New Roman" w:eastAsia="Times New Roman" w:hAnsi="Times New Roman" w:cs="B Nazanin"/>
      <w:color w:val="000000"/>
      <w:sz w:val="20"/>
      <w:szCs w:val="28"/>
      <w:lang w:bidi="fa-IR"/>
    </w:rPr>
  </w:style>
  <w:style w:type="character" w:customStyle="1" w:styleId="tableChar">
    <w:name w:val="table Char"/>
    <w:link w:val="table"/>
    <w:rsid w:val="008432D8"/>
    <w:rPr>
      <w:rFonts w:ascii="Times New Roman" w:eastAsia="Times New Roman" w:hAnsi="Times New Roman" w:cs="B Nazanin"/>
      <w:color w:val="000000"/>
      <w:sz w:val="20"/>
      <w:szCs w:val="28"/>
      <w:lang w:bidi="fa-IR"/>
    </w:rPr>
  </w:style>
  <w:style w:type="paragraph" w:customStyle="1" w:styleId="a">
    <w:name w:val="شکل"/>
    <w:basedOn w:val="Normal"/>
    <w:link w:val="Char"/>
    <w:qFormat/>
    <w:rsid w:val="008432D8"/>
    <w:pPr>
      <w:tabs>
        <w:tab w:val="right" w:leader="dot" w:pos="9350"/>
      </w:tabs>
      <w:bidi/>
      <w:spacing w:after="100" w:line="360" w:lineRule="auto"/>
      <w:jc w:val="center"/>
    </w:pPr>
    <w:rPr>
      <w:rFonts w:ascii="Times New Roman" w:hAnsi="Times New Roman" w:cs="B Nazanin"/>
      <w:noProof/>
      <w:sz w:val="20"/>
      <w:szCs w:val="24"/>
    </w:rPr>
  </w:style>
  <w:style w:type="character" w:customStyle="1" w:styleId="Char">
    <w:name w:val="شکل Char"/>
    <w:link w:val="a"/>
    <w:rsid w:val="008432D8"/>
    <w:rPr>
      <w:rFonts w:ascii="Times New Roman" w:eastAsia="Calibri" w:hAnsi="Times New Roman" w:cs="B Nazanin"/>
      <w:noProof/>
      <w:sz w:val="20"/>
      <w:szCs w:val="24"/>
    </w:rPr>
  </w:style>
  <w:style w:type="paragraph" w:styleId="NoSpacing">
    <w:name w:val="No Spacing"/>
    <w:link w:val="NoSpacingChar"/>
    <w:uiPriority w:val="1"/>
    <w:qFormat/>
    <w:rsid w:val="008432D8"/>
    <w:rPr>
      <w:kern w:val="2"/>
      <w:sz w:val="22"/>
      <w:szCs w:val="22"/>
    </w:rPr>
  </w:style>
  <w:style w:type="character" w:customStyle="1" w:styleId="NoSpacingChar">
    <w:name w:val="No Spacing Char"/>
    <w:link w:val="NoSpacing"/>
    <w:uiPriority w:val="1"/>
    <w:rsid w:val="008432D8"/>
    <w:rPr>
      <w:kern w:val="2"/>
    </w:rPr>
  </w:style>
  <w:style w:type="character" w:styleId="PlaceholderText">
    <w:name w:val="Placeholder Text"/>
    <w:uiPriority w:val="99"/>
    <w:semiHidden/>
    <w:rsid w:val="008432D8"/>
    <w:rPr>
      <w:color w:val="666666"/>
    </w:rPr>
  </w:style>
  <w:style w:type="paragraph" w:styleId="Title">
    <w:name w:val="Title"/>
    <w:basedOn w:val="Normal"/>
    <w:next w:val="Normal"/>
    <w:link w:val="TitleChar"/>
    <w:uiPriority w:val="10"/>
    <w:qFormat/>
    <w:rsid w:val="008432D8"/>
    <w:pPr>
      <w:spacing w:after="0" w:line="240" w:lineRule="auto"/>
      <w:contextualSpacing/>
    </w:pPr>
    <w:rPr>
      <w:rFonts w:ascii="Calibri Light" w:eastAsia="Times New Roman" w:hAnsi="Calibri Light" w:cs="Times New Roman"/>
      <w:spacing w:val="-10"/>
      <w:kern w:val="28"/>
      <w:sz w:val="56"/>
      <w:szCs w:val="56"/>
    </w:rPr>
  </w:style>
  <w:style w:type="character" w:customStyle="1" w:styleId="TitleChar">
    <w:name w:val="Title Char"/>
    <w:link w:val="Title"/>
    <w:uiPriority w:val="10"/>
    <w:rsid w:val="008432D8"/>
    <w:rPr>
      <w:rFonts w:ascii="Calibri Light" w:eastAsia="Times New Roman" w:hAnsi="Calibri Light" w:cs="Times New Roman"/>
      <w:spacing w:val="-10"/>
      <w:kern w:val="28"/>
      <w:sz w:val="56"/>
      <w:szCs w:val="56"/>
    </w:rPr>
  </w:style>
  <w:style w:type="character" w:customStyle="1" w:styleId="q4iawc">
    <w:name w:val="q4iawc"/>
    <w:rsid w:val="008432D8"/>
  </w:style>
  <w:style w:type="character" w:customStyle="1" w:styleId="messageforwardedmessage">
    <w:name w:val="message_forwarded_message"/>
    <w:basedOn w:val="DefaultParagraphFont"/>
    <w:rsid w:val="007B2FA9"/>
  </w:style>
  <w:style w:type="character" w:customStyle="1" w:styleId="from">
    <w:name w:val="from"/>
    <w:basedOn w:val="DefaultParagraphFont"/>
    <w:rsid w:val="007B2FA9"/>
  </w:style>
  <w:style w:type="character" w:customStyle="1" w:styleId="UnresolvedMention1">
    <w:name w:val="Unresolved Mention1"/>
    <w:uiPriority w:val="99"/>
    <w:semiHidden/>
    <w:unhideWhenUsed/>
    <w:rsid w:val="00B729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89368">
      <w:bodyDiv w:val="1"/>
      <w:marLeft w:val="0"/>
      <w:marRight w:val="0"/>
      <w:marTop w:val="0"/>
      <w:marBottom w:val="0"/>
      <w:divBdr>
        <w:top w:val="none" w:sz="0" w:space="0" w:color="auto"/>
        <w:left w:val="none" w:sz="0" w:space="0" w:color="auto"/>
        <w:bottom w:val="none" w:sz="0" w:space="0" w:color="auto"/>
        <w:right w:val="none" w:sz="0" w:space="0" w:color="auto"/>
      </w:divBdr>
      <w:divsChild>
        <w:div w:id="1729066879">
          <w:marLeft w:val="0"/>
          <w:marRight w:val="0"/>
          <w:marTop w:val="0"/>
          <w:marBottom w:val="0"/>
          <w:divBdr>
            <w:top w:val="none" w:sz="0" w:space="0" w:color="auto"/>
            <w:left w:val="none" w:sz="0" w:space="0" w:color="auto"/>
            <w:bottom w:val="none" w:sz="0" w:space="0" w:color="auto"/>
            <w:right w:val="none" w:sz="0" w:space="0" w:color="auto"/>
          </w:divBdr>
          <w:divsChild>
            <w:div w:id="563806678">
              <w:marLeft w:val="0"/>
              <w:marRight w:val="0"/>
              <w:marTop w:val="0"/>
              <w:marBottom w:val="0"/>
              <w:divBdr>
                <w:top w:val="none" w:sz="0" w:space="0" w:color="auto"/>
                <w:left w:val="none" w:sz="0" w:space="0" w:color="auto"/>
                <w:bottom w:val="none" w:sz="0" w:space="0" w:color="auto"/>
                <w:right w:val="none" w:sz="0" w:space="0" w:color="auto"/>
              </w:divBdr>
              <w:divsChild>
                <w:div w:id="827283083">
                  <w:marLeft w:val="0"/>
                  <w:marRight w:val="0"/>
                  <w:marTop w:val="0"/>
                  <w:marBottom w:val="0"/>
                  <w:divBdr>
                    <w:top w:val="none" w:sz="0" w:space="0" w:color="auto"/>
                    <w:left w:val="none" w:sz="0" w:space="0" w:color="auto"/>
                    <w:bottom w:val="none" w:sz="0" w:space="0" w:color="auto"/>
                    <w:right w:val="none" w:sz="0" w:space="0" w:color="auto"/>
                  </w:divBdr>
                  <w:divsChild>
                    <w:div w:id="8257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93849">
      <w:bodyDiv w:val="1"/>
      <w:marLeft w:val="0"/>
      <w:marRight w:val="0"/>
      <w:marTop w:val="0"/>
      <w:marBottom w:val="0"/>
      <w:divBdr>
        <w:top w:val="none" w:sz="0" w:space="0" w:color="auto"/>
        <w:left w:val="none" w:sz="0" w:space="0" w:color="auto"/>
        <w:bottom w:val="none" w:sz="0" w:space="0" w:color="auto"/>
        <w:right w:val="none" w:sz="0" w:space="0" w:color="auto"/>
      </w:divBdr>
    </w:div>
    <w:div w:id="60762732">
      <w:bodyDiv w:val="1"/>
      <w:marLeft w:val="0"/>
      <w:marRight w:val="0"/>
      <w:marTop w:val="0"/>
      <w:marBottom w:val="0"/>
      <w:divBdr>
        <w:top w:val="none" w:sz="0" w:space="0" w:color="auto"/>
        <w:left w:val="none" w:sz="0" w:space="0" w:color="auto"/>
        <w:bottom w:val="none" w:sz="0" w:space="0" w:color="auto"/>
        <w:right w:val="none" w:sz="0" w:space="0" w:color="auto"/>
      </w:divBdr>
    </w:div>
    <w:div w:id="68698557">
      <w:bodyDiv w:val="1"/>
      <w:marLeft w:val="0"/>
      <w:marRight w:val="0"/>
      <w:marTop w:val="0"/>
      <w:marBottom w:val="0"/>
      <w:divBdr>
        <w:top w:val="none" w:sz="0" w:space="0" w:color="auto"/>
        <w:left w:val="none" w:sz="0" w:space="0" w:color="auto"/>
        <w:bottom w:val="none" w:sz="0" w:space="0" w:color="auto"/>
        <w:right w:val="none" w:sz="0" w:space="0" w:color="auto"/>
      </w:divBdr>
    </w:div>
    <w:div w:id="83452767">
      <w:bodyDiv w:val="1"/>
      <w:marLeft w:val="0"/>
      <w:marRight w:val="0"/>
      <w:marTop w:val="0"/>
      <w:marBottom w:val="0"/>
      <w:divBdr>
        <w:top w:val="none" w:sz="0" w:space="0" w:color="auto"/>
        <w:left w:val="none" w:sz="0" w:space="0" w:color="auto"/>
        <w:bottom w:val="none" w:sz="0" w:space="0" w:color="auto"/>
        <w:right w:val="none" w:sz="0" w:space="0" w:color="auto"/>
      </w:divBdr>
    </w:div>
    <w:div w:id="83578626">
      <w:bodyDiv w:val="1"/>
      <w:marLeft w:val="0"/>
      <w:marRight w:val="0"/>
      <w:marTop w:val="0"/>
      <w:marBottom w:val="0"/>
      <w:divBdr>
        <w:top w:val="none" w:sz="0" w:space="0" w:color="auto"/>
        <w:left w:val="none" w:sz="0" w:space="0" w:color="auto"/>
        <w:bottom w:val="none" w:sz="0" w:space="0" w:color="auto"/>
        <w:right w:val="none" w:sz="0" w:space="0" w:color="auto"/>
      </w:divBdr>
      <w:divsChild>
        <w:div w:id="401219669">
          <w:marLeft w:val="0"/>
          <w:marRight w:val="0"/>
          <w:marTop w:val="0"/>
          <w:marBottom w:val="0"/>
          <w:divBdr>
            <w:top w:val="none" w:sz="0" w:space="0" w:color="auto"/>
            <w:left w:val="none" w:sz="0" w:space="0" w:color="auto"/>
            <w:bottom w:val="none" w:sz="0" w:space="0" w:color="auto"/>
            <w:right w:val="none" w:sz="0" w:space="0" w:color="auto"/>
          </w:divBdr>
        </w:div>
        <w:div w:id="1098257722">
          <w:marLeft w:val="0"/>
          <w:marRight w:val="0"/>
          <w:marTop w:val="0"/>
          <w:marBottom w:val="0"/>
          <w:divBdr>
            <w:top w:val="none" w:sz="0" w:space="0" w:color="auto"/>
            <w:left w:val="none" w:sz="0" w:space="0" w:color="auto"/>
            <w:bottom w:val="none" w:sz="0" w:space="0" w:color="auto"/>
            <w:right w:val="none" w:sz="0" w:space="0" w:color="auto"/>
          </w:divBdr>
        </w:div>
        <w:div w:id="1237787308">
          <w:marLeft w:val="0"/>
          <w:marRight w:val="0"/>
          <w:marTop w:val="0"/>
          <w:marBottom w:val="0"/>
          <w:divBdr>
            <w:top w:val="none" w:sz="0" w:space="0" w:color="auto"/>
            <w:left w:val="none" w:sz="0" w:space="0" w:color="auto"/>
            <w:bottom w:val="none" w:sz="0" w:space="0" w:color="auto"/>
            <w:right w:val="none" w:sz="0" w:space="0" w:color="auto"/>
          </w:divBdr>
        </w:div>
        <w:div w:id="1312366678">
          <w:marLeft w:val="0"/>
          <w:marRight w:val="0"/>
          <w:marTop w:val="0"/>
          <w:marBottom w:val="0"/>
          <w:divBdr>
            <w:top w:val="none" w:sz="0" w:space="0" w:color="auto"/>
            <w:left w:val="none" w:sz="0" w:space="0" w:color="auto"/>
            <w:bottom w:val="none" w:sz="0" w:space="0" w:color="auto"/>
            <w:right w:val="none" w:sz="0" w:space="0" w:color="auto"/>
          </w:divBdr>
        </w:div>
        <w:div w:id="1444225793">
          <w:marLeft w:val="0"/>
          <w:marRight w:val="0"/>
          <w:marTop w:val="0"/>
          <w:marBottom w:val="0"/>
          <w:divBdr>
            <w:top w:val="none" w:sz="0" w:space="0" w:color="auto"/>
            <w:left w:val="none" w:sz="0" w:space="0" w:color="auto"/>
            <w:bottom w:val="none" w:sz="0" w:space="0" w:color="auto"/>
            <w:right w:val="none" w:sz="0" w:space="0" w:color="auto"/>
          </w:divBdr>
        </w:div>
        <w:div w:id="1600677067">
          <w:marLeft w:val="0"/>
          <w:marRight w:val="0"/>
          <w:marTop w:val="0"/>
          <w:marBottom w:val="0"/>
          <w:divBdr>
            <w:top w:val="none" w:sz="0" w:space="0" w:color="auto"/>
            <w:left w:val="none" w:sz="0" w:space="0" w:color="auto"/>
            <w:bottom w:val="none" w:sz="0" w:space="0" w:color="auto"/>
            <w:right w:val="none" w:sz="0" w:space="0" w:color="auto"/>
          </w:divBdr>
        </w:div>
        <w:div w:id="1768621959">
          <w:marLeft w:val="0"/>
          <w:marRight w:val="0"/>
          <w:marTop w:val="0"/>
          <w:marBottom w:val="0"/>
          <w:divBdr>
            <w:top w:val="none" w:sz="0" w:space="0" w:color="auto"/>
            <w:left w:val="none" w:sz="0" w:space="0" w:color="auto"/>
            <w:bottom w:val="none" w:sz="0" w:space="0" w:color="auto"/>
            <w:right w:val="none" w:sz="0" w:space="0" w:color="auto"/>
          </w:divBdr>
        </w:div>
        <w:div w:id="1898857869">
          <w:marLeft w:val="0"/>
          <w:marRight w:val="0"/>
          <w:marTop w:val="0"/>
          <w:marBottom w:val="0"/>
          <w:divBdr>
            <w:top w:val="none" w:sz="0" w:space="0" w:color="auto"/>
            <w:left w:val="none" w:sz="0" w:space="0" w:color="auto"/>
            <w:bottom w:val="none" w:sz="0" w:space="0" w:color="auto"/>
            <w:right w:val="none" w:sz="0" w:space="0" w:color="auto"/>
          </w:divBdr>
        </w:div>
      </w:divsChild>
    </w:div>
    <w:div w:id="84695078">
      <w:bodyDiv w:val="1"/>
      <w:marLeft w:val="0"/>
      <w:marRight w:val="0"/>
      <w:marTop w:val="0"/>
      <w:marBottom w:val="0"/>
      <w:divBdr>
        <w:top w:val="none" w:sz="0" w:space="0" w:color="auto"/>
        <w:left w:val="none" w:sz="0" w:space="0" w:color="auto"/>
        <w:bottom w:val="none" w:sz="0" w:space="0" w:color="auto"/>
        <w:right w:val="none" w:sz="0" w:space="0" w:color="auto"/>
      </w:divBdr>
    </w:div>
    <w:div w:id="107436995">
      <w:bodyDiv w:val="1"/>
      <w:marLeft w:val="0"/>
      <w:marRight w:val="0"/>
      <w:marTop w:val="0"/>
      <w:marBottom w:val="0"/>
      <w:divBdr>
        <w:top w:val="none" w:sz="0" w:space="0" w:color="auto"/>
        <w:left w:val="none" w:sz="0" w:space="0" w:color="auto"/>
        <w:bottom w:val="none" w:sz="0" w:space="0" w:color="auto"/>
        <w:right w:val="none" w:sz="0" w:space="0" w:color="auto"/>
      </w:divBdr>
    </w:div>
    <w:div w:id="150292286">
      <w:bodyDiv w:val="1"/>
      <w:marLeft w:val="0"/>
      <w:marRight w:val="0"/>
      <w:marTop w:val="0"/>
      <w:marBottom w:val="0"/>
      <w:divBdr>
        <w:top w:val="none" w:sz="0" w:space="0" w:color="auto"/>
        <w:left w:val="none" w:sz="0" w:space="0" w:color="auto"/>
        <w:bottom w:val="none" w:sz="0" w:space="0" w:color="auto"/>
        <w:right w:val="none" w:sz="0" w:space="0" w:color="auto"/>
      </w:divBdr>
    </w:div>
    <w:div w:id="198710898">
      <w:bodyDiv w:val="1"/>
      <w:marLeft w:val="0"/>
      <w:marRight w:val="0"/>
      <w:marTop w:val="0"/>
      <w:marBottom w:val="0"/>
      <w:divBdr>
        <w:top w:val="none" w:sz="0" w:space="0" w:color="auto"/>
        <w:left w:val="none" w:sz="0" w:space="0" w:color="auto"/>
        <w:bottom w:val="none" w:sz="0" w:space="0" w:color="auto"/>
        <w:right w:val="none" w:sz="0" w:space="0" w:color="auto"/>
      </w:divBdr>
      <w:divsChild>
        <w:div w:id="1058163930">
          <w:marLeft w:val="0"/>
          <w:marRight w:val="0"/>
          <w:marTop w:val="0"/>
          <w:marBottom w:val="0"/>
          <w:divBdr>
            <w:top w:val="none" w:sz="0" w:space="0" w:color="auto"/>
            <w:left w:val="none" w:sz="0" w:space="0" w:color="auto"/>
            <w:bottom w:val="none" w:sz="0" w:space="0" w:color="auto"/>
            <w:right w:val="none" w:sz="0" w:space="0" w:color="auto"/>
          </w:divBdr>
          <w:divsChild>
            <w:div w:id="745959146">
              <w:marLeft w:val="0"/>
              <w:marRight w:val="0"/>
              <w:marTop w:val="0"/>
              <w:marBottom w:val="0"/>
              <w:divBdr>
                <w:top w:val="none" w:sz="0" w:space="0" w:color="auto"/>
                <w:left w:val="none" w:sz="0" w:space="0" w:color="auto"/>
                <w:bottom w:val="none" w:sz="0" w:space="0" w:color="auto"/>
                <w:right w:val="none" w:sz="0" w:space="0" w:color="auto"/>
              </w:divBdr>
              <w:divsChild>
                <w:div w:id="999431188">
                  <w:marLeft w:val="0"/>
                  <w:marRight w:val="0"/>
                  <w:marTop w:val="0"/>
                  <w:marBottom w:val="0"/>
                  <w:divBdr>
                    <w:top w:val="none" w:sz="0" w:space="0" w:color="auto"/>
                    <w:left w:val="none" w:sz="0" w:space="0" w:color="auto"/>
                    <w:bottom w:val="none" w:sz="0" w:space="0" w:color="auto"/>
                    <w:right w:val="none" w:sz="0" w:space="0" w:color="auto"/>
                  </w:divBdr>
                  <w:divsChild>
                    <w:div w:id="227152108">
                      <w:marLeft w:val="0"/>
                      <w:marRight w:val="0"/>
                      <w:marTop w:val="0"/>
                      <w:marBottom w:val="0"/>
                      <w:divBdr>
                        <w:top w:val="none" w:sz="0" w:space="0" w:color="auto"/>
                        <w:left w:val="none" w:sz="0" w:space="0" w:color="auto"/>
                        <w:bottom w:val="none" w:sz="0" w:space="0" w:color="auto"/>
                        <w:right w:val="none" w:sz="0" w:space="0" w:color="auto"/>
                      </w:divBdr>
                      <w:divsChild>
                        <w:div w:id="1429348625">
                          <w:marLeft w:val="0"/>
                          <w:marRight w:val="0"/>
                          <w:marTop w:val="0"/>
                          <w:marBottom w:val="0"/>
                          <w:divBdr>
                            <w:top w:val="none" w:sz="0" w:space="0" w:color="auto"/>
                            <w:left w:val="none" w:sz="0" w:space="0" w:color="auto"/>
                            <w:bottom w:val="none" w:sz="0" w:space="0" w:color="auto"/>
                            <w:right w:val="none" w:sz="0" w:space="0" w:color="auto"/>
                          </w:divBdr>
                          <w:divsChild>
                            <w:div w:id="796414106">
                              <w:marLeft w:val="0"/>
                              <w:marRight w:val="0"/>
                              <w:marTop w:val="0"/>
                              <w:marBottom w:val="0"/>
                              <w:divBdr>
                                <w:top w:val="none" w:sz="0" w:space="0" w:color="auto"/>
                                <w:left w:val="none" w:sz="0" w:space="0" w:color="auto"/>
                                <w:bottom w:val="none" w:sz="0" w:space="0" w:color="auto"/>
                                <w:right w:val="none" w:sz="0" w:space="0" w:color="auto"/>
                              </w:divBdr>
                              <w:divsChild>
                                <w:div w:id="644898260">
                                  <w:marLeft w:val="0"/>
                                  <w:marRight w:val="0"/>
                                  <w:marTop w:val="0"/>
                                  <w:marBottom w:val="0"/>
                                  <w:divBdr>
                                    <w:top w:val="none" w:sz="0" w:space="0" w:color="auto"/>
                                    <w:left w:val="none" w:sz="0" w:space="0" w:color="auto"/>
                                    <w:bottom w:val="none" w:sz="0" w:space="0" w:color="auto"/>
                                    <w:right w:val="none" w:sz="0" w:space="0" w:color="auto"/>
                                  </w:divBdr>
                                </w:div>
                              </w:divsChild>
                            </w:div>
                            <w:div w:id="2094887351">
                              <w:marLeft w:val="0"/>
                              <w:marRight w:val="0"/>
                              <w:marTop w:val="0"/>
                              <w:marBottom w:val="0"/>
                              <w:divBdr>
                                <w:top w:val="none" w:sz="0" w:space="0" w:color="auto"/>
                                <w:left w:val="none" w:sz="0" w:space="0" w:color="auto"/>
                                <w:bottom w:val="none" w:sz="0" w:space="0" w:color="auto"/>
                                <w:right w:val="none" w:sz="0" w:space="0" w:color="auto"/>
                              </w:divBdr>
                              <w:divsChild>
                                <w:div w:id="108110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1936014">
      <w:bodyDiv w:val="1"/>
      <w:marLeft w:val="0"/>
      <w:marRight w:val="0"/>
      <w:marTop w:val="0"/>
      <w:marBottom w:val="0"/>
      <w:divBdr>
        <w:top w:val="none" w:sz="0" w:space="0" w:color="auto"/>
        <w:left w:val="none" w:sz="0" w:space="0" w:color="auto"/>
        <w:bottom w:val="none" w:sz="0" w:space="0" w:color="auto"/>
        <w:right w:val="none" w:sz="0" w:space="0" w:color="auto"/>
      </w:divBdr>
    </w:div>
    <w:div w:id="285627757">
      <w:bodyDiv w:val="1"/>
      <w:marLeft w:val="0"/>
      <w:marRight w:val="0"/>
      <w:marTop w:val="0"/>
      <w:marBottom w:val="0"/>
      <w:divBdr>
        <w:top w:val="none" w:sz="0" w:space="0" w:color="auto"/>
        <w:left w:val="none" w:sz="0" w:space="0" w:color="auto"/>
        <w:bottom w:val="none" w:sz="0" w:space="0" w:color="auto"/>
        <w:right w:val="none" w:sz="0" w:space="0" w:color="auto"/>
      </w:divBdr>
      <w:divsChild>
        <w:div w:id="270018246">
          <w:marLeft w:val="0"/>
          <w:marRight w:val="0"/>
          <w:marTop w:val="0"/>
          <w:marBottom w:val="0"/>
          <w:divBdr>
            <w:top w:val="none" w:sz="0" w:space="0" w:color="auto"/>
            <w:left w:val="none" w:sz="0" w:space="0" w:color="auto"/>
            <w:bottom w:val="none" w:sz="0" w:space="0" w:color="auto"/>
            <w:right w:val="none" w:sz="0" w:space="0" w:color="auto"/>
          </w:divBdr>
          <w:divsChild>
            <w:div w:id="70903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5283">
      <w:bodyDiv w:val="1"/>
      <w:marLeft w:val="0"/>
      <w:marRight w:val="0"/>
      <w:marTop w:val="0"/>
      <w:marBottom w:val="0"/>
      <w:divBdr>
        <w:top w:val="none" w:sz="0" w:space="0" w:color="auto"/>
        <w:left w:val="none" w:sz="0" w:space="0" w:color="auto"/>
        <w:bottom w:val="none" w:sz="0" w:space="0" w:color="auto"/>
        <w:right w:val="none" w:sz="0" w:space="0" w:color="auto"/>
      </w:divBdr>
    </w:div>
    <w:div w:id="311102814">
      <w:bodyDiv w:val="1"/>
      <w:marLeft w:val="0"/>
      <w:marRight w:val="0"/>
      <w:marTop w:val="0"/>
      <w:marBottom w:val="0"/>
      <w:divBdr>
        <w:top w:val="none" w:sz="0" w:space="0" w:color="auto"/>
        <w:left w:val="none" w:sz="0" w:space="0" w:color="auto"/>
        <w:bottom w:val="none" w:sz="0" w:space="0" w:color="auto"/>
        <w:right w:val="none" w:sz="0" w:space="0" w:color="auto"/>
      </w:divBdr>
    </w:div>
    <w:div w:id="323320822">
      <w:bodyDiv w:val="1"/>
      <w:marLeft w:val="0"/>
      <w:marRight w:val="0"/>
      <w:marTop w:val="0"/>
      <w:marBottom w:val="0"/>
      <w:divBdr>
        <w:top w:val="none" w:sz="0" w:space="0" w:color="auto"/>
        <w:left w:val="none" w:sz="0" w:space="0" w:color="auto"/>
        <w:bottom w:val="none" w:sz="0" w:space="0" w:color="auto"/>
        <w:right w:val="none" w:sz="0" w:space="0" w:color="auto"/>
      </w:divBdr>
    </w:div>
    <w:div w:id="341474156">
      <w:bodyDiv w:val="1"/>
      <w:marLeft w:val="0"/>
      <w:marRight w:val="0"/>
      <w:marTop w:val="0"/>
      <w:marBottom w:val="0"/>
      <w:divBdr>
        <w:top w:val="none" w:sz="0" w:space="0" w:color="auto"/>
        <w:left w:val="none" w:sz="0" w:space="0" w:color="auto"/>
        <w:bottom w:val="none" w:sz="0" w:space="0" w:color="auto"/>
        <w:right w:val="none" w:sz="0" w:space="0" w:color="auto"/>
      </w:divBdr>
      <w:divsChild>
        <w:div w:id="1047408776">
          <w:marLeft w:val="0"/>
          <w:marRight w:val="0"/>
          <w:marTop w:val="0"/>
          <w:marBottom w:val="0"/>
          <w:divBdr>
            <w:top w:val="none" w:sz="0" w:space="0" w:color="auto"/>
            <w:left w:val="none" w:sz="0" w:space="0" w:color="auto"/>
            <w:bottom w:val="none" w:sz="0" w:space="0" w:color="auto"/>
            <w:right w:val="none" w:sz="0" w:space="0" w:color="auto"/>
          </w:divBdr>
          <w:divsChild>
            <w:div w:id="653997905">
              <w:marLeft w:val="0"/>
              <w:marRight w:val="0"/>
              <w:marTop w:val="0"/>
              <w:marBottom w:val="0"/>
              <w:divBdr>
                <w:top w:val="none" w:sz="0" w:space="0" w:color="auto"/>
                <w:left w:val="none" w:sz="0" w:space="0" w:color="auto"/>
                <w:bottom w:val="none" w:sz="0" w:space="0" w:color="auto"/>
                <w:right w:val="none" w:sz="0" w:space="0" w:color="auto"/>
              </w:divBdr>
              <w:divsChild>
                <w:div w:id="1751584490">
                  <w:marLeft w:val="0"/>
                  <w:marRight w:val="0"/>
                  <w:marTop w:val="0"/>
                  <w:marBottom w:val="0"/>
                  <w:divBdr>
                    <w:top w:val="none" w:sz="0" w:space="0" w:color="auto"/>
                    <w:left w:val="none" w:sz="0" w:space="0" w:color="auto"/>
                    <w:bottom w:val="none" w:sz="0" w:space="0" w:color="auto"/>
                    <w:right w:val="none" w:sz="0" w:space="0" w:color="auto"/>
                  </w:divBdr>
                  <w:divsChild>
                    <w:div w:id="1341349951">
                      <w:marLeft w:val="0"/>
                      <w:marRight w:val="0"/>
                      <w:marTop w:val="0"/>
                      <w:marBottom w:val="0"/>
                      <w:divBdr>
                        <w:top w:val="none" w:sz="0" w:space="0" w:color="auto"/>
                        <w:left w:val="none" w:sz="0" w:space="0" w:color="auto"/>
                        <w:bottom w:val="none" w:sz="0" w:space="0" w:color="auto"/>
                        <w:right w:val="none" w:sz="0" w:space="0" w:color="auto"/>
                      </w:divBdr>
                      <w:divsChild>
                        <w:div w:id="1792703118">
                          <w:marLeft w:val="0"/>
                          <w:marRight w:val="0"/>
                          <w:marTop w:val="0"/>
                          <w:marBottom w:val="0"/>
                          <w:divBdr>
                            <w:top w:val="none" w:sz="0" w:space="0" w:color="auto"/>
                            <w:left w:val="none" w:sz="0" w:space="0" w:color="auto"/>
                            <w:bottom w:val="none" w:sz="0" w:space="0" w:color="auto"/>
                            <w:right w:val="none" w:sz="0" w:space="0" w:color="auto"/>
                          </w:divBdr>
                          <w:divsChild>
                            <w:div w:id="531380804">
                              <w:marLeft w:val="0"/>
                              <w:marRight w:val="0"/>
                              <w:marTop w:val="0"/>
                              <w:marBottom w:val="0"/>
                              <w:divBdr>
                                <w:top w:val="none" w:sz="0" w:space="0" w:color="auto"/>
                                <w:left w:val="none" w:sz="0" w:space="0" w:color="auto"/>
                                <w:bottom w:val="none" w:sz="0" w:space="0" w:color="auto"/>
                                <w:right w:val="none" w:sz="0" w:space="0" w:color="auto"/>
                              </w:divBdr>
                              <w:divsChild>
                                <w:div w:id="1427076345">
                                  <w:marLeft w:val="0"/>
                                  <w:marRight w:val="0"/>
                                  <w:marTop w:val="0"/>
                                  <w:marBottom w:val="0"/>
                                  <w:divBdr>
                                    <w:top w:val="none" w:sz="0" w:space="0" w:color="auto"/>
                                    <w:left w:val="none" w:sz="0" w:space="0" w:color="auto"/>
                                    <w:bottom w:val="none" w:sz="0" w:space="0" w:color="auto"/>
                                    <w:right w:val="none" w:sz="0" w:space="0" w:color="auto"/>
                                  </w:divBdr>
                                  <w:divsChild>
                                    <w:div w:id="1059399621">
                                      <w:marLeft w:val="0"/>
                                      <w:marRight w:val="0"/>
                                      <w:marTop w:val="0"/>
                                      <w:marBottom w:val="0"/>
                                      <w:divBdr>
                                        <w:top w:val="none" w:sz="0" w:space="0" w:color="auto"/>
                                        <w:left w:val="none" w:sz="0" w:space="0" w:color="auto"/>
                                        <w:bottom w:val="none" w:sz="0" w:space="0" w:color="auto"/>
                                        <w:right w:val="none" w:sz="0" w:space="0" w:color="auto"/>
                                      </w:divBdr>
                                      <w:divsChild>
                                        <w:div w:id="389113241">
                                          <w:marLeft w:val="0"/>
                                          <w:marRight w:val="0"/>
                                          <w:marTop w:val="0"/>
                                          <w:marBottom w:val="0"/>
                                          <w:divBdr>
                                            <w:top w:val="none" w:sz="0" w:space="0" w:color="auto"/>
                                            <w:left w:val="none" w:sz="0" w:space="0" w:color="auto"/>
                                            <w:bottom w:val="none" w:sz="0" w:space="0" w:color="auto"/>
                                            <w:right w:val="none" w:sz="0" w:space="0" w:color="auto"/>
                                          </w:divBdr>
                                          <w:divsChild>
                                            <w:div w:id="306665194">
                                              <w:marLeft w:val="0"/>
                                              <w:marRight w:val="0"/>
                                              <w:marTop w:val="0"/>
                                              <w:marBottom w:val="0"/>
                                              <w:divBdr>
                                                <w:top w:val="none" w:sz="0" w:space="0" w:color="auto"/>
                                                <w:left w:val="none" w:sz="0" w:space="0" w:color="auto"/>
                                                <w:bottom w:val="none" w:sz="0" w:space="0" w:color="auto"/>
                                                <w:right w:val="none" w:sz="0" w:space="0" w:color="auto"/>
                                              </w:divBdr>
                                              <w:divsChild>
                                                <w:div w:id="523252360">
                                                  <w:marLeft w:val="0"/>
                                                  <w:marRight w:val="0"/>
                                                  <w:marTop w:val="0"/>
                                                  <w:marBottom w:val="0"/>
                                                  <w:divBdr>
                                                    <w:top w:val="none" w:sz="0" w:space="0" w:color="auto"/>
                                                    <w:left w:val="none" w:sz="0" w:space="0" w:color="auto"/>
                                                    <w:bottom w:val="none" w:sz="0" w:space="0" w:color="auto"/>
                                                    <w:right w:val="none" w:sz="0" w:space="0" w:color="auto"/>
                                                  </w:divBdr>
                                                </w:div>
                                              </w:divsChild>
                                            </w:div>
                                            <w:div w:id="561647314">
                                              <w:marLeft w:val="0"/>
                                              <w:marRight w:val="0"/>
                                              <w:marTop w:val="0"/>
                                              <w:marBottom w:val="0"/>
                                              <w:divBdr>
                                                <w:top w:val="none" w:sz="0" w:space="0" w:color="auto"/>
                                                <w:left w:val="none" w:sz="0" w:space="0" w:color="auto"/>
                                                <w:bottom w:val="none" w:sz="0" w:space="0" w:color="auto"/>
                                                <w:right w:val="none" w:sz="0" w:space="0" w:color="auto"/>
                                              </w:divBdr>
                                              <w:divsChild>
                                                <w:div w:id="168062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69841171">
      <w:bodyDiv w:val="1"/>
      <w:marLeft w:val="0"/>
      <w:marRight w:val="0"/>
      <w:marTop w:val="0"/>
      <w:marBottom w:val="0"/>
      <w:divBdr>
        <w:top w:val="none" w:sz="0" w:space="0" w:color="auto"/>
        <w:left w:val="none" w:sz="0" w:space="0" w:color="auto"/>
        <w:bottom w:val="none" w:sz="0" w:space="0" w:color="auto"/>
        <w:right w:val="none" w:sz="0" w:space="0" w:color="auto"/>
      </w:divBdr>
    </w:div>
    <w:div w:id="389303249">
      <w:bodyDiv w:val="1"/>
      <w:marLeft w:val="0"/>
      <w:marRight w:val="0"/>
      <w:marTop w:val="0"/>
      <w:marBottom w:val="0"/>
      <w:divBdr>
        <w:top w:val="none" w:sz="0" w:space="0" w:color="auto"/>
        <w:left w:val="none" w:sz="0" w:space="0" w:color="auto"/>
        <w:bottom w:val="none" w:sz="0" w:space="0" w:color="auto"/>
        <w:right w:val="none" w:sz="0" w:space="0" w:color="auto"/>
      </w:divBdr>
      <w:divsChild>
        <w:div w:id="1307858734">
          <w:marLeft w:val="0"/>
          <w:marRight w:val="105"/>
          <w:marTop w:val="0"/>
          <w:marBottom w:val="0"/>
          <w:divBdr>
            <w:top w:val="none" w:sz="0" w:space="0" w:color="auto"/>
            <w:left w:val="none" w:sz="0" w:space="0" w:color="auto"/>
            <w:bottom w:val="none" w:sz="0" w:space="0" w:color="auto"/>
            <w:right w:val="none" w:sz="0" w:space="0" w:color="auto"/>
          </w:divBdr>
        </w:div>
      </w:divsChild>
    </w:div>
    <w:div w:id="397244953">
      <w:bodyDiv w:val="1"/>
      <w:marLeft w:val="0"/>
      <w:marRight w:val="0"/>
      <w:marTop w:val="0"/>
      <w:marBottom w:val="0"/>
      <w:divBdr>
        <w:top w:val="none" w:sz="0" w:space="0" w:color="auto"/>
        <w:left w:val="none" w:sz="0" w:space="0" w:color="auto"/>
        <w:bottom w:val="none" w:sz="0" w:space="0" w:color="auto"/>
        <w:right w:val="none" w:sz="0" w:space="0" w:color="auto"/>
      </w:divBdr>
    </w:div>
    <w:div w:id="397288548">
      <w:bodyDiv w:val="1"/>
      <w:marLeft w:val="0"/>
      <w:marRight w:val="0"/>
      <w:marTop w:val="0"/>
      <w:marBottom w:val="0"/>
      <w:divBdr>
        <w:top w:val="none" w:sz="0" w:space="0" w:color="auto"/>
        <w:left w:val="none" w:sz="0" w:space="0" w:color="auto"/>
        <w:bottom w:val="none" w:sz="0" w:space="0" w:color="auto"/>
        <w:right w:val="none" w:sz="0" w:space="0" w:color="auto"/>
      </w:divBdr>
    </w:div>
    <w:div w:id="430710540">
      <w:bodyDiv w:val="1"/>
      <w:marLeft w:val="0"/>
      <w:marRight w:val="0"/>
      <w:marTop w:val="0"/>
      <w:marBottom w:val="0"/>
      <w:divBdr>
        <w:top w:val="none" w:sz="0" w:space="0" w:color="auto"/>
        <w:left w:val="none" w:sz="0" w:space="0" w:color="auto"/>
        <w:bottom w:val="none" w:sz="0" w:space="0" w:color="auto"/>
        <w:right w:val="none" w:sz="0" w:space="0" w:color="auto"/>
      </w:divBdr>
    </w:div>
    <w:div w:id="433598532">
      <w:bodyDiv w:val="1"/>
      <w:marLeft w:val="0"/>
      <w:marRight w:val="0"/>
      <w:marTop w:val="0"/>
      <w:marBottom w:val="0"/>
      <w:divBdr>
        <w:top w:val="none" w:sz="0" w:space="0" w:color="auto"/>
        <w:left w:val="none" w:sz="0" w:space="0" w:color="auto"/>
        <w:bottom w:val="none" w:sz="0" w:space="0" w:color="auto"/>
        <w:right w:val="none" w:sz="0" w:space="0" w:color="auto"/>
      </w:divBdr>
      <w:divsChild>
        <w:div w:id="91703862">
          <w:marLeft w:val="0"/>
          <w:marRight w:val="0"/>
          <w:marTop w:val="0"/>
          <w:marBottom w:val="0"/>
          <w:divBdr>
            <w:top w:val="none" w:sz="0" w:space="0" w:color="auto"/>
            <w:left w:val="none" w:sz="0" w:space="0" w:color="auto"/>
            <w:bottom w:val="none" w:sz="0" w:space="0" w:color="auto"/>
            <w:right w:val="none" w:sz="0" w:space="0" w:color="auto"/>
          </w:divBdr>
        </w:div>
      </w:divsChild>
    </w:div>
    <w:div w:id="465702430">
      <w:bodyDiv w:val="1"/>
      <w:marLeft w:val="0"/>
      <w:marRight w:val="0"/>
      <w:marTop w:val="0"/>
      <w:marBottom w:val="0"/>
      <w:divBdr>
        <w:top w:val="none" w:sz="0" w:space="0" w:color="auto"/>
        <w:left w:val="none" w:sz="0" w:space="0" w:color="auto"/>
        <w:bottom w:val="none" w:sz="0" w:space="0" w:color="auto"/>
        <w:right w:val="none" w:sz="0" w:space="0" w:color="auto"/>
      </w:divBdr>
    </w:div>
    <w:div w:id="481238900">
      <w:bodyDiv w:val="1"/>
      <w:marLeft w:val="0"/>
      <w:marRight w:val="0"/>
      <w:marTop w:val="0"/>
      <w:marBottom w:val="0"/>
      <w:divBdr>
        <w:top w:val="none" w:sz="0" w:space="0" w:color="auto"/>
        <w:left w:val="none" w:sz="0" w:space="0" w:color="auto"/>
        <w:bottom w:val="none" w:sz="0" w:space="0" w:color="auto"/>
        <w:right w:val="none" w:sz="0" w:space="0" w:color="auto"/>
      </w:divBdr>
    </w:div>
    <w:div w:id="485052135">
      <w:bodyDiv w:val="1"/>
      <w:marLeft w:val="0"/>
      <w:marRight w:val="0"/>
      <w:marTop w:val="0"/>
      <w:marBottom w:val="0"/>
      <w:divBdr>
        <w:top w:val="none" w:sz="0" w:space="0" w:color="auto"/>
        <w:left w:val="none" w:sz="0" w:space="0" w:color="auto"/>
        <w:bottom w:val="none" w:sz="0" w:space="0" w:color="auto"/>
        <w:right w:val="none" w:sz="0" w:space="0" w:color="auto"/>
      </w:divBdr>
    </w:div>
    <w:div w:id="496190577">
      <w:bodyDiv w:val="1"/>
      <w:marLeft w:val="0"/>
      <w:marRight w:val="0"/>
      <w:marTop w:val="0"/>
      <w:marBottom w:val="0"/>
      <w:divBdr>
        <w:top w:val="none" w:sz="0" w:space="0" w:color="auto"/>
        <w:left w:val="none" w:sz="0" w:space="0" w:color="auto"/>
        <w:bottom w:val="none" w:sz="0" w:space="0" w:color="auto"/>
        <w:right w:val="none" w:sz="0" w:space="0" w:color="auto"/>
      </w:divBdr>
    </w:div>
    <w:div w:id="499931931">
      <w:bodyDiv w:val="1"/>
      <w:marLeft w:val="0"/>
      <w:marRight w:val="0"/>
      <w:marTop w:val="0"/>
      <w:marBottom w:val="0"/>
      <w:divBdr>
        <w:top w:val="none" w:sz="0" w:space="0" w:color="auto"/>
        <w:left w:val="none" w:sz="0" w:space="0" w:color="auto"/>
        <w:bottom w:val="none" w:sz="0" w:space="0" w:color="auto"/>
        <w:right w:val="none" w:sz="0" w:space="0" w:color="auto"/>
      </w:divBdr>
    </w:div>
    <w:div w:id="547377214">
      <w:bodyDiv w:val="1"/>
      <w:marLeft w:val="0"/>
      <w:marRight w:val="0"/>
      <w:marTop w:val="0"/>
      <w:marBottom w:val="0"/>
      <w:divBdr>
        <w:top w:val="none" w:sz="0" w:space="0" w:color="auto"/>
        <w:left w:val="none" w:sz="0" w:space="0" w:color="auto"/>
        <w:bottom w:val="none" w:sz="0" w:space="0" w:color="auto"/>
        <w:right w:val="none" w:sz="0" w:space="0" w:color="auto"/>
      </w:divBdr>
    </w:div>
    <w:div w:id="547767203">
      <w:bodyDiv w:val="1"/>
      <w:marLeft w:val="0"/>
      <w:marRight w:val="0"/>
      <w:marTop w:val="0"/>
      <w:marBottom w:val="0"/>
      <w:divBdr>
        <w:top w:val="none" w:sz="0" w:space="0" w:color="auto"/>
        <w:left w:val="none" w:sz="0" w:space="0" w:color="auto"/>
        <w:bottom w:val="none" w:sz="0" w:space="0" w:color="auto"/>
        <w:right w:val="none" w:sz="0" w:space="0" w:color="auto"/>
      </w:divBdr>
    </w:div>
    <w:div w:id="575171054">
      <w:bodyDiv w:val="1"/>
      <w:marLeft w:val="0"/>
      <w:marRight w:val="0"/>
      <w:marTop w:val="0"/>
      <w:marBottom w:val="0"/>
      <w:divBdr>
        <w:top w:val="none" w:sz="0" w:space="0" w:color="auto"/>
        <w:left w:val="none" w:sz="0" w:space="0" w:color="auto"/>
        <w:bottom w:val="none" w:sz="0" w:space="0" w:color="auto"/>
        <w:right w:val="none" w:sz="0" w:space="0" w:color="auto"/>
      </w:divBdr>
      <w:divsChild>
        <w:div w:id="46733685">
          <w:marLeft w:val="0"/>
          <w:marRight w:val="0"/>
          <w:marTop w:val="0"/>
          <w:marBottom w:val="0"/>
          <w:divBdr>
            <w:top w:val="none" w:sz="0" w:space="0" w:color="auto"/>
            <w:left w:val="none" w:sz="0" w:space="0" w:color="auto"/>
            <w:bottom w:val="none" w:sz="0" w:space="0" w:color="auto"/>
            <w:right w:val="none" w:sz="0" w:space="0" w:color="auto"/>
          </w:divBdr>
          <w:divsChild>
            <w:div w:id="1592620224">
              <w:marLeft w:val="0"/>
              <w:marRight w:val="0"/>
              <w:marTop w:val="0"/>
              <w:marBottom w:val="0"/>
              <w:divBdr>
                <w:top w:val="none" w:sz="0" w:space="0" w:color="auto"/>
                <w:left w:val="none" w:sz="0" w:space="0" w:color="auto"/>
                <w:bottom w:val="none" w:sz="0" w:space="0" w:color="auto"/>
                <w:right w:val="none" w:sz="0" w:space="0" w:color="auto"/>
              </w:divBdr>
              <w:divsChild>
                <w:div w:id="1050223721">
                  <w:marLeft w:val="0"/>
                  <w:marRight w:val="0"/>
                  <w:marTop w:val="0"/>
                  <w:marBottom w:val="0"/>
                  <w:divBdr>
                    <w:top w:val="none" w:sz="0" w:space="0" w:color="auto"/>
                    <w:left w:val="none" w:sz="0" w:space="0" w:color="auto"/>
                    <w:bottom w:val="none" w:sz="0" w:space="0" w:color="auto"/>
                    <w:right w:val="none" w:sz="0" w:space="0" w:color="auto"/>
                  </w:divBdr>
                  <w:divsChild>
                    <w:div w:id="67426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070389">
      <w:bodyDiv w:val="1"/>
      <w:marLeft w:val="0"/>
      <w:marRight w:val="0"/>
      <w:marTop w:val="0"/>
      <w:marBottom w:val="0"/>
      <w:divBdr>
        <w:top w:val="none" w:sz="0" w:space="0" w:color="auto"/>
        <w:left w:val="none" w:sz="0" w:space="0" w:color="auto"/>
        <w:bottom w:val="none" w:sz="0" w:space="0" w:color="auto"/>
        <w:right w:val="none" w:sz="0" w:space="0" w:color="auto"/>
      </w:divBdr>
    </w:div>
    <w:div w:id="588536877">
      <w:bodyDiv w:val="1"/>
      <w:marLeft w:val="0"/>
      <w:marRight w:val="0"/>
      <w:marTop w:val="0"/>
      <w:marBottom w:val="0"/>
      <w:divBdr>
        <w:top w:val="none" w:sz="0" w:space="0" w:color="auto"/>
        <w:left w:val="none" w:sz="0" w:space="0" w:color="auto"/>
        <w:bottom w:val="none" w:sz="0" w:space="0" w:color="auto"/>
        <w:right w:val="none" w:sz="0" w:space="0" w:color="auto"/>
      </w:divBdr>
    </w:div>
    <w:div w:id="625086143">
      <w:bodyDiv w:val="1"/>
      <w:marLeft w:val="0"/>
      <w:marRight w:val="0"/>
      <w:marTop w:val="0"/>
      <w:marBottom w:val="0"/>
      <w:divBdr>
        <w:top w:val="none" w:sz="0" w:space="0" w:color="auto"/>
        <w:left w:val="none" w:sz="0" w:space="0" w:color="auto"/>
        <w:bottom w:val="none" w:sz="0" w:space="0" w:color="auto"/>
        <w:right w:val="none" w:sz="0" w:space="0" w:color="auto"/>
      </w:divBdr>
    </w:div>
    <w:div w:id="635183566">
      <w:bodyDiv w:val="1"/>
      <w:marLeft w:val="0"/>
      <w:marRight w:val="0"/>
      <w:marTop w:val="0"/>
      <w:marBottom w:val="0"/>
      <w:divBdr>
        <w:top w:val="none" w:sz="0" w:space="0" w:color="auto"/>
        <w:left w:val="none" w:sz="0" w:space="0" w:color="auto"/>
        <w:bottom w:val="none" w:sz="0" w:space="0" w:color="auto"/>
        <w:right w:val="none" w:sz="0" w:space="0" w:color="auto"/>
      </w:divBdr>
    </w:div>
    <w:div w:id="644506053">
      <w:bodyDiv w:val="1"/>
      <w:marLeft w:val="0"/>
      <w:marRight w:val="0"/>
      <w:marTop w:val="0"/>
      <w:marBottom w:val="0"/>
      <w:divBdr>
        <w:top w:val="none" w:sz="0" w:space="0" w:color="auto"/>
        <w:left w:val="none" w:sz="0" w:space="0" w:color="auto"/>
        <w:bottom w:val="none" w:sz="0" w:space="0" w:color="auto"/>
        <w:right w:val="none" w:sz="0" w:space="0" w:color="auto"/>
      </w:divBdr>
    </w:div>
    <w:div w:id="672951517">
      <w:bodyDiv w:val="1"/>
      <w:marLeft w:val="0"/>
      <w:marRight w:val="0"/>
      <w:marTop w:val="0"/>
      <w:marBottom w:val="0"/>
      <w:divBdr>
        <w:top w:val="none" w:sz="0" w:space="0" w:color="auto"/>
        <w:left w:val="none" w:sz="0" w:space="0" w:color="auto"/>
        <w:bottom w:val="none" w:sz="0" w:space="0" w:color="auto"/>
        <w:right w:val="none" w:sz="0" w:space="0" w:color="auto"/>
      </w:divBdr>
    </w:div>
    <w:div w:id="681514389">
      <w:bodyDiv w:val="1"/>
      <w:marLeft w:val="0"/>
      <w:marRight w:val="0"/>
      <w:marTop w:val="0"/>
      <w:marBottom w:val="0"/>
      <w:divBdr>
        <w:top w:val="none" w:sz="0" w:space="0" w:color="auto"/>
        <w:left w:val="none" w:sz="0" w:space="0" w:color="auto"/>
        <w:bottom w:val="none" w:sz="0" w:space="0" w:color="auto"/>
        <w:right w:val="none" w:sz="0" w:space="0" w:color="auto"/>
      </w:divBdr>
    </w:div>
    <w:div w:id="687026254">
      <w:bodyDiv w:val="1"/>
      <w:marLeft w:val="0"/>
      <w:marRight w:val="0"/>
      <w:marTop w:val="0"/>
      <w:marBottom w:val="0"/>
      <w:divBdr>
        <w:top w:val="none" w:sz="0" w:space="0" w:color="auto"/>
        <w:left w:val="none" w:sz="0" w:space="0" w:color="auto"/>
        <w:bottom w:val="none" w:sz="0" w:space="0" w:color="auto"/>
        <w:right w:val="none" w:sz="0" w:space="0" w:color="auto"/>
      </w:divBdr>
    </w:div>
    <w:div w:id="778182630">
      <w:bodyDiv w:val="1"/>
      <w:marLeft w:val="0"/>
      <w:marRight w:val="0"/>
      <w:marTop w:val="0"/>
      <w:marBottom w:val="0"/>
      <w:divBdr>
        <w:top w:val="none" w:sz="0" w:space="0" w:color="auto"/>
        <w:left w:val="none" w:sz="0" w:space="0" w:color="auto"/>
        <w:bottom w:val="none" w:sz="0" w:space="0" w:color="auto"/>
        <w:right w:val="none" w:sz="0" w:space="0" w:color="auto"/>
      </w:divBdr>
    </w:div>
    <w:div w:id="789738054">
      <w:bodyDiv w:val="1"/>
      <w:marLeft w:val="0"/>
      <w:marRight w:val="0"/>
      <w:marTop w:val="0"/>
      <w:marBottom w:val="0"/>
      <w:divBdr>
        <w:top w:val="none" w:sz="0" w:space="0" w:color="auto"/>
        <w:left w:val="none" w:sz="0" w:space="0" w:color="auto"/>
        <w:bottom w:val="none" w:sz="0" w:space="0" w:color="auto"/>
        <w:right w:val="none" w:sz="0" w:space="0" w:color="auto"/>
      </w:divBdr>
      <w:divsChild>
        <w:div w:id="26833113">
          <w:marLeft w:val="0"/>
          <w:marRight w:val="0"/>
          <w:marTop w:val="0"/>
          <w:marBottom w:val="0"/>
          <w:divBdr>
            <w:top w:val="none" w:sz="0" w:space="0" w:color="auto"/>
            <w:left w:val="none" w:sz="0" w:space="0" w:color="auto"/>
            <w:bottom w:val="none" w:sz="0" w:space="0" w:color="auto"/>
            <w:right w:val="none" w:sz="0" w:space="0" w:color="auto"/>
          </w:divBdr>
          <w:divsChild>
            <w:div w:id="489634673">
              <w:marLeft w:val="0"/>
              <w:marRight w:val="0"/>
              <w:marTop w:val="0"/>
              <w:marBottom w:val="0"/>
              <w:divBdr>
                <w:top w:val="none" w:sz="0" w:space="0" w:color="auto"/>
                <w:left w:val="none" w:sz="0" w:space="0" w:color="auto"/>
                <w:bottom w:val="none" w:sz="0" w:space="0" w:color="auto"/>
                <w:right w:val="none" w:sz="0" w:space="0" w:color="auto"/>
              </w:divBdr>
              <w:divsChild>
                <w:div w:id="1379741023">
                  <w:marLeft w:val="0"/>
                  <w:marRight w:val="0"/>
                  <w:marTop w:val="0"/>
                  <w:marBottom w:val="0"/>
                  <w:divBdr>
                    <w:top w:val="none" w:sz="0" w:space="0" w:color="auto"/>
                    <w:left w:val="none" w:sz="0" w:space="0" w:color="auto"/>
                    <w:bottom w:val="none" w:sz="0" w:space="0" w:color="auto"/>
                    <w:right w:val="none" w:sz="0" w:space="0" w:color="auto"/>
                  </w:divBdr>
                  <w:divsChild>
                    <w:div w:id="276453961">
                      <w:marLeft w:val="0"/>
                      <w:marRight w:val="0"/>
                      <w:marTop w:val="0"/>
                      <w:marBottom w:val="0"/>
                      <w:divBdr>
                        <w:top w:val="none" w:sz="0" w:space="0" w:color="auto"/>
                        <w:left w:val="none" w:sz="0" w:space="0" w:color="auto"/>
                        <w:bottom w:val="none" w:sz="0" w:space="0" w:color="auto"/>
                        <w:right w:val="none" w:sz="0" w:space="0" w:color="auto"/>
                      </w:divBdr>
                      <w:divsChild>
                        <w:div w:id="1683121700">
                          <w:marLeft w:val="0"/>
                          <w:marRight w:val="0"/>
                          <w:marTop w:val="0"/>
                          <w:marBottom w:val="0"/>
                          <w:divBdr>
                            <w:top w:val="none" w:sz="0" w:space="0" w:color="auto"/>
                            <w:left w:val="none" w:sz="0" w:space="0" w:color="auto"/>
                            <w:bottom w:val="none" w:sz="0" w:space="0" w:color="auto"/>
                            <w:right w:val="none" w:sz="0" w:space="0" w:color="auto"/>
                          </w:divBdr>
                          <w:divsChild>
                            <w:div w:id="511918764">
                              <w:marLeft w:val="0"/>
                              <w:marRight w:val="0"/>
                              <w:marTop w:val="0"/>
                              <w:marBottom w:val="0"/>
                              <w:divBdr>
                                <w:top w:val="none" w:sz="0" w:space="0" w:color="auto"/>
                                <w:left w:val="none" w:sz="0" w:space="0" w:color="auto"/>
                                <w:bottom w:val="none" w:sz="0" w:space="0" w:color="auto"/>
                                <w:right w:val="none" w:sz="0" w:space="0" w:color="auto"/>
                              </w:divBdr>
                              <w:divsChild>
                                <w:div w:id="1866819572">
                                  <w:marLeft w:val="0"/>
                                  <w:marRight w:val="0"/>
                                  <w:marTop w:val="0"/>
                                  <w:marBottom w:val="0"/>
                                  <w:divBdr>
                                    <w:top w:val="none" w:sz="0" w:space="0" w:color="auto"/>
                                    <w:left w:val="none" w:sz="0" w:space="0" w:color="auto"/>
                                    <w:bottom w:val="none" w:sz="0" w:space="0" w:color="auto"/>
                                    <w:right w:val="none" w:sz="0" w:space="0" w:color="auto"/>
                                  </w:divBdr>
                                  <w:divsChild>
                                    <w:div w:id="154227350">
                                      <w:marLeft w:val="0"/>
                                      <w:marRight w:val="0"/>
                                      <w:marTop w:val="0"/>
                                      <w:marBottom w:val="0"/>
                                      <w:divBdr>
                                        <w:top w:val="none" w:sz="0" w:space="0" w:color="auto"/>
                                        <w:left w:val="none" w:sz="0" w:space="0" w:color="auto"/>
                                        <w:bottom w:val="none" w:sz="0" w:space="0" w:color="auto"/>
                                        <w:right w:val="none" w:sz="0" w:space="0" w:color="auto"/>
                                      </w:divBdr>
                                      <w:divsChild>
                                        <w:div w:id="1434976773">
                                          <w:marLeft w:val="0"/>
                                          <w:marRight w:val="0"/>
                                          <w:marTop w:val="0"/>
                                          <w:marBottom w:val="0"/>
                                          <w:divBdr>
                                            <w:top w:val="none" w:sz="0" w:space="0" w:color="auto"/>
                                            <w:left w:val="none" w:sz="0" w:space="0" w:color="auto"/>
                                            <w:bottom w:val="none" w:sz="0" w:space="0" w:color="auto"/>
                                            <w:right w:val="none" w:sz="0" w:space="0" w:color="auto"/>
                                          </w:divBdr>
                                          <w:divsChild>
                                            <w:div w:id="1065378505">
                                              <w:marLeft w:val="0"/>
                                              <w:marRight w:val="0"/>
                                              <w:marTop w:val="0"/>
                                              <w:marBottom w:val="0"/>
                                              <w:divBdr>
                                                <w:top w:val="none" w:sz="0" w:space="0" w:color="auto"/>
                                                <w:left w:val="none" w:sz="0" w:space="0" w:color="auto"/>
                                                <w:bottom w:val="none" w:sz="0" w:space="0" w:color="auto"/>
                                                <w:right w:val="none" w:sz="0" w:space="0" w:color="auto"/>
                                              </w:divBdr>
                                              <w:divsChild>
                                                <w:div w:id="1897473592">
                                                  <w:marLeft w:val="0"/>
                                                  <w:marRight w:val="0"/>
                                                  <w:marTop w:val="0"/>
                                                  <w:marBottom w:val="0"/>
                                                  <w:divBdr>
                                                    <w:top w:val="none" w:sz="0" w:space="0" w:color="auto"/>
                                                    <w:left w:val="none" w:sz="0" w:space="0" w:color="auto"/>
                                                    <w:bottom w:val="none" w:sz="0" w:space="0" w:color="auto"/>
                                                    <w:right w:val="none" w:sz="0" w:space="0" w:color="auto"/>
                                                  </w:divBdr>
                                                </w:div>
                                              </w:divsChild>
                                            </w:div>
                                            <w:div w:id="1546213458">
                                              <w:marLeft w:val="0"/>
                                              <w:marRight w:val="0"/>
                                              <w:marTop w:val="0"/>
                                              <w:marBottom w:val="0"/>
                                              <w:divBdr>
                                                <w:top w:val="none" w:sz="0" w:space="0" w:color="auto"/>
                                                <w:left w:val="none" w:sz="0" w:space="0" w:color="auto"/>
                                                <w:bottom w:val="none" w:sz="0" w:space="0" w:color="auto"/>
                                                <w:right w:val="none" w:sz="0" w:space="0" w:color="auto"/>
                                              </w:divBdr>
                                              <w:divsChild>
                                                <w:div w:id="141316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2987554">
      <w:bodyDiv w:val="1"/>
      <w:marLeft w:val="0"/>
      <w:marRight w:val="0"/>
      <w:marTop w:val="0"/>
      <w:marBottom w:val="0"/>
      <w:divBdr>
        <w:top w:val="none" w:sz="0" w:space="0" w:color="auto"/>
        <w:left w:val="none" w:sz="0" w:space="0" w:color="auto"/>
        <w:bottom w:val="none" w:sz="0" w:space="0" w:color="auto"/>
        <w:right w:val="none" w:sz="0" w:space="0" w:color="auto"/>
      </w:divBdr>
      <w:divsChild>
        <w:div w:id="1217740512">
          <w:marLeft w:val="0"/>
          <w:marRight w:val="0"/>
          <w:marTop w:val="0"/>
          <w:marBottom w:val="0"/>
          <w:divBdr>
            <w:top w:val="none" w:sz="0" w:space="0" w:color="auto"/>
            <w:left w:val="none" w:sz="0" w:space="0" w:color="auto"/>
            <w:bottom w:val="none" w:sz="0" w:space="0" w:color="auto"/>
            <w:right w:val="none" w:sz="0" w:space="0" w:color="auto"/>
          </w:divBdr>
          <w:divsChild>
            <w:div w:id="1669555052">
              <w:marLeft w:val="0"/>
              <w:marRight w:val="0"/>
              <w:marTop w:val="0"/>
              <w:marBottom w:val="0"/>
              <w:divBdr>
                <w:top w:val="none" w:sz="0" w:space="0" w:color="auto"/>
                <w:left w:val="none" w:sz="0" w:space="0" w:color="auto"/>
                <w:bottom w:val="none" w:sz="0" w:space="0" w:color="auto"/>
                <w:right w:val="none" w:sz="0" w:space="0" w:color="auto"/>
              </w:divBdr>
              <w:divsChild>
                <w:div w:id="1574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934850">
      <w:bodyDiv w:val="1"/>
      <w:marLeft w:val="0"/>
      <w:marRight w:val="0"/>
      <w:marTop w:val="0"/>
      <w:marBottom w:val="0"/>
      <w:divBdr>
        <w:top w:val="none" w:sz="0" w:space="0" w:color="auto"/>
        <w:left w:val="none" w:sz="0" w:space="0" w:color="auto"/>
        <w:bottom w:val="none" w:sz="0" w:space="0" w:color="auto"/>
        <w:right w:val="none" w:sz="0" w:space="0" w:color="auto"/>
      </w:divBdr>
    </w:div>
    <w:div w:id="816190657">
      <w:bodyDiv w:val="1"/>
      <w:marLeft w:val="0"/>
      <w:marRight w:val="0"/>
      <w:marTop w:val="0"/>
      <w:marBottom w:val="0"/>
      <w:divBdr>
        <w:top w:val="none" w:sz="0" w:space="0" w:color="auto"/>
        <w:left w:val="none" w:sz="0" w:space="0" w:color="auto"/>
        <w:bottom w:val="none" w:sz="0" w:space="0" w:color="auto"/>
        <w:right w:val="none" w:sz="0" w:space="0" w:color="auto"/>
      </w:divBdr>
    </w:div>
    <w:div w:id="855727347">
      <w:bodyDiv w:val="1"/>
      <w:marLeft w:val="0"/>
      <w:marRight w:val="0"/>
      <w:marTop w:val="0"/>
      <w:marBottom w:val="0"/>
      <w:divBdr>
        <w:top w:val="none" w:sz="0" w:space="0" w:color="auto"/>
        <w:left w:val="none" w:sz="0" w:space="0" w:color="auto"/>
        <w:bottom w:val="none" w:sz="0" w:space="0" w:color="auto"/>
        <w:right w:val="none" w:sz="0" w:space="0" w:color="auto"/>
      </w:divBdr>
    </w:div>
    <w:div w:id="893195572">
      <w:bodyDiv w:val="1"/>
      <w:marLeft w:val="0"/>
      <w:marRight w:val="0"/>
      <w:marTop w:val="0"/>
      <w:marBottom w:val="0"/>
      <w:divBdr>
        <w:top w:val="none" w:sz="0" w:space="0" w:color="auto"/>
        <w:left w:val="none" w:sz="0" w:space="0" w:color="auto"/>
        <w:bottom w:val="none" w:sz="0" w:space="0" w:color="auto"/>
        <w:right w:val="none" w:sz="0" w:space="0" w:color="auto"/>
      </w:divBdr>
    </w:div>
    <w:div w:id="901132908">
      <w:bodyDiv w:val="1"/>
      <w:marLeft w:val="0"/>
      <w:marRight w:val="0"/>
      <w:marTop w:val="0"/>
      <w:marBottom w:val="0"/>
      <w:divBdr>
        <w:top w:val="none" w:sz="0" w:space="0" w:color="auto"/>
        <w:left w:val="none" w:sz="0" w:space="0" w:color="auto"/>
        <w:bottom w:val="none" w:sz="0" w:space="0" w:color="auto"/>
        <w:right w:val="none" w:sz="0" w:space="0" w:color="auto"/>
      </w:divBdr>
    </w:div>
    <w:div w:id="906766509">
      <w:bodyDiv w:val="1"/>
      <w:marLeft w:val="0"/>
      <w:marRight w:val="0"/>
      <w:marTop w:val="0"/>
      <w:marBottom w:val="0"/>
      <w:divBdr>
        <w:top w:val="none" w:sz="0" w:space="0" w:color="auto"/>
        <w:left w:val="none" w:sz="0" w:space="0" w:color="auto"/>
        <w:bottom w:val="none" w:sz="0" w:space="0" w:color="auto"/>
        <w:right w:val="none" w:sz="0" w:space="0" w:color="auto"/>
      </w:divBdr>
    </w:div>
    <w:div w:id="923957811">
      <w:bodyDiv w:val="1"/>
      <w:marLeft w:val="0"/>
      <w:marRight w:val="0"/>
      <w:marTop w:val="0"/>
      <w:marBottom w:val="0"/>
      <w:divBdr>
        <w:top w:val="none" w:sz="0" w:space="0" w:color="auto"/>
        <w:left w:val="none" w:sz="0" w:space="0" w:color="auto"/>
        <w:bottom w:val="none" w:sz="0" w:space="0" w:color="auto"/>
        <w:right w:val="none" w:sz="0" w:space="0" w:color="auto"/>
      </w:divBdr>
    </w:div>
    <w:div w:id="960234287">
      <w:bodyDiv w:val="1"/>
      <w:marLeft w:val="0"/>
      <w:marRight w:val="0"/>
      <w:marTop w:val="0"/>
      <w:marBottom w:val="0"/>
      <w:divBdr>
        <w:top w:val="none" w:sz="0" w:space="0" w:color="auto"/>
        <w:left w:val="none" w:sz="0" w:space="0" w:color="auto"/>
        <w:bottom w:val="none" w:sz="0" w:space="0" w:color="auto"/>
        <w:right w:val="none" w:sz="0" w:space="0" w:color="auto"/>
      </w:divBdr>
    </w:div>
    <w:div w:id="982196737">
      <w:bodyDiv w:val="1"/>
      <w:marLeft w:val="0"/>
      <w:marRight w:val="0"/>
      <w:marTop w:val="0"/>
      <w:marBottom w:val="0"/>
      <w:divBdr>
        <w:top w:val="none" w:sz="0" w:space="0" w:color="auto"/>
        <w:left w:val="none" w:sz="0" w:space="0" w:color="auto"/>
        <w:bottom w:val="none" w:sz="0" w:space="0" w:color="auto"/>
        <w:right w:val="none" w:sz="0" w:space="0" w:color="auto"/>
      </w:divBdr>
      <w:divsChild>
        <w:div w:id="930507715">
          <w:marLeft w:val="0"/>
          <w:marRight w:val="0"/>
          <w:marTop w:val="0"/>
          <w:marBottom w:val="0"/>
          <w:divBdr>
            <w:top w:val="none" w:sz="0" w:space="0" w:color="auto"/>
            <w:left w:val="none" w:sz="0" w:space="0" w:color="auto"/>
            <w:bottom w:val="none" w:sz="0" w:space="0" w:color="auto"/>
            <w:right w:val="none" w:sz="0" w:space="0" w:color="auto"/>
          </w:divBdr>
        </w:div>
        <w:div w:id="1126703588">
          <w:marLeft w:val="0"/>
          <w:marRight w:val="0"/>
          <w:marTop w:val="0"/>
          <w:marBottom w:val="0"/>
          <w:divBdr>
            <w:top w:val="none" w:sz="0" w:space="0" w:color="auto"/>
            <w:left w:val="none" w:sz="0" w:space="0" w:color="auto"/>
            <w:bottom w:val="none" w:sz="0" w:space="0" w:color="auto"/>
            <w:right w:val="none" w:sz="0" w:space="0" w:color="auto"/>
          </w:divBdr>
        </w:div>
      </w:divsChild>
    </w:div>
    <w:div w:id="1072238186">
      <w:bodyDiv w:val="1"/>
      <w:marLeft w:val="0"/>
      <w:marRight w:val="0"/>
      <w:marTop w:val="0"/>
      <w:marBottom w:val="0"/>
      <w:divBdr>
        <w:top w:val="none" w:sz="0" w:space="0" w:color="auto"/>
        <w:left w:val="none" w:sz="0" w:space="0" w:color="auto"/>
        <w:bottom w:val="none" w:sz="0" w:space="0" w:color="auto"/>
        <w:right w:val="none" w:sz="0" w:space="0" w:color="auto"/>
      </w:divBdr>
      <w:divsChild>
        <w:div w:id="423192176">
          <w:marLeft w:val="0"/>
          <w:marRight w:val="0"/>
          <w:marTop w:val="0"/>
          <w:marBottom w:val="0"/>
          <w:divBdr>
            <w:top w:val="none" w:sz="0" w:space="0" w:color="auto"/>
            <w:left w:val="none" w:sz="0" w:space="0" w:color="auto"/>
            <w:bottom w:val="none" w:sz="0" w:space="0" w:color="auto"/>
            <w:right w:val="none" w:sz="0" w:space="0" w:color="auto"/>
          </w:divBdr>
          <w:divsChild>
            <w:div w:id="1929195904">
              <w:marLeft w:val="0"/>
              <w:marRight w:val="0"/>
              <w:marTop w:val="0"/>
              <w:marBottom w:val="0"/>
              <w:divBdr>
                <w:top w:val="none" w:sz="0" w:space="0" w:color="auto"/>
                <w:left w:val="none" w:sz="0" w:space="0" w:color="auto"/>
                <w:bottom w:val="none" w:sz="0" w:space="0" w:color="auto"/>
                <w:right w:val="none" w:sz="0" w:space="0" w:color="auto"/>
              </w:divBdr>
            </w:div>
          </w:divsChild>
        </w:div>
        <w:div w:id="1790317090">
          <w:marLeft w:val="0"/>
          <w:marRight w:val="0"/>
          <w:marTop w:val="0"/>
          <w:marBottom w:val="0"/>
          <w:divBdr>
            <w:top w:val="none" w:sz="0" w:space="0" w:color="auto"/>
            <w:left w:val="none" w:sz="0" w:space="0" w:color="auto"/>
            <w:bottom w:val="none" w:sz="0" w:space="0" w:color="auto"/>
            <w:right w:val="none" w:sz="0" w:space="0" w:color="auto"/>
          </w:divBdr>
        </w:div>
      </w:divsChild>
    </w:div>
    <w:div w:id="1101032140">
      <w:bodyDiv w:val="1"/>
      <w:marLeft w:val="0"/>
      <w:marRight w:val="0"/>
      <w:marTop w:val="0"/>
      <w:marBottom w:val="0"/>
      <w:divBdr>
        <w:top w:val="none" w:sz="0" w:space="0" w:color="auto"/>
        <w:left w:val="none" w:sz="0" w:space="0" w:color="auto"/>
        <w:bottom w:val="none" w:sz="0" w:space="0" w:color="auto"/>
        <w:right w:val="none" w:sz="0" w:space="0" w:color="auto"/>
      </w:divBdr>
    </w:div>
    <w:div w:id="1106461738">
      <w:bodyDiv w:val="1"/>
      <w:marLeft w:val="0"/>
      <w:marRight w:val="0"/>
      <w:marTop w:val="0"/>
      <w:marBottom w:val="0"/>
      <w:divBdr>
        <w:top w:val="none" w:sz="0" w:space="0" w:color="auto"/>
        <w:left w:val="none" w:sz="0" w:space="0" w:color="auto"/>
        <w:bottom w:val="none" w:sz="0" w:space="0" w:color="auto"/>
        <w:right w:val="none" w:sz="0" w:space="0" w:color="auto"/>
      </w:divBdr>
    </w:div>
    <w:div w:id="1107459749">
      <w:bodyDiv w:val="1"/>
      <w:marLeft w:val="0"/>
      <w:marRight w:val="0"/>
      <w:marTop w:val="0"/>
      <w:marBottom w:val="0"/>
      <w:divBdr>
        <w:top w:val="none" w:sz="0" w:space="0" w:color="auto"/>
        <w:left w:val="none" w:sz="0" w:space="0" w:color="auto"/>
        <w:bottom w:val="none" w:sz="0" w:space="0" w:color="auto"/>
        <w:right w:val="none" w:sz="0" w:space="0" w:color="auto"/>
      </w:divBdr>
      <w:divsChild>
        <w:div w:id="538124099">
          <w:marLeft w:val="0"/>
          <w:marRight w:val="0"/>
          <w:marTop w:val="0"/>
          <w:marBottom w:val="0"/>
          <w:divBdr>
            <w:top w:val="none" w:sz="0" w:space="0" w:color="auto"/>
            <w:left w:val="none" w:sz="0" w:space="0" w:color="auto"/>
            <w:bottom w:val="none" w:sz="0" w:space="0" w:color="auto"/>
            <w:right w:val="none" w:sz="0" w:space="0" w:color="auto"/>
          </w:divBdr>
          <w:divsChild>
            <w:div w:id="960720864">
              <w:marLeft w:val="0"/>
              <w:marRight w:val="0"/>
              <w:marTop w:val="0"/>
              <w:marBottom w:val="0"/>
              <w:divBdr>
                <w:top w:val="none" w:sz="0" w:space="0" w:color="auto"/>
                <w:left w:val="none" w:sz="0" w:space="0" w:color="auto"/>
                <w:bottom w:val="none" w:sz="0" w:space="0" w:color="auto"/>
                <w:right w:val="none" w:sz="0" w:space="0" w:color="auto"/>
              </w:divBdr>
              <w:divsChild>
                <w:div w:id="1876625256">
                  <w:marLeft w:val="0"/>
                  <w:marRight w:val="0"/>
                  <w:marTop w:val="0"/>
                  <w:marBottom w:val="0"/>
                  <w:divBdr>
                    <w:top w:val="none" w:sz="0" w:space="0" w:color="auto"/>
                    <w:left w:val="none" w:sz="0" w:space="0" w:color="auto"/>
                    <w:bottom w:val="none" w:sz="0" w:space="0" w:color="auto"/>
                    <w:right w:val="none" w:sz="0" w:space="0" w:color="auto"/>
                  </w:divBdr>
                  <w:divsChild>
                    <w:div w:id="1565019097">
                      <w:marLeft w:val="0"/>
                      <w:marRight w:val="0"/>
                      <w:marTop w:val="0"/>
                      <w:marBottom w:val="0"/>
                      <w:divBdr>
                        <w:top w:val="none" w:sz="0" w:space="0" w:color="auto"/>
                        <w:left w:val="none" w:sz="0" w:space="0" w:color="auto"/>
                        <w:bottom w:val="none" w:sz="0" w:space="0" w:color="auto"/>
                        <w:right w:val="none" w:sz="0" w:space="0" w:color="auto"/>
                      </w:divBdr>
                      <w:divsChild>
                        <w:div w:id="1934047659">
                          <w:marLeft w:val="0"/>
                          <w:marRight w:val="0"/>
                          <w:marTop w:val="0"/>
                          <w:marBottom w:val="0"/>
                          <w:divBdr>
                            <w:top w:val="none" w:sz="0" w:space="0" w:color="auto"/>
                            <w:left w:val="none" w:sz="0" w:space="0" w:color="auto"/>
                            <w:bottom w:val="none" w:sz="0" w:space="0" w:color="auto"/>
                            <w:right w:val="none" w:sz="0" w:space="0" w:color="auto"/>
                          </w:divBdr>
                          <w:divsChild>
                            <w:div w:id="513999521">
                              <w:marLeft w:val="0"/>
                              <w:marRight w:val="0"/>
                              <w:marTop w:val="0"/>
                              <w:marBottom w:val="0"/>
                              <w:divBdr>
                                <w:top w:val="none" w:sz="0" w:space="0" w:color="auto"/>
                                <w:left w:val="none" w:sz="0" w:space="0" w:color="auto"/>
                                <w:bottom w:val="none" w:sz="0" w:space="0" w:color="auto"/>
                                <w:right w:val="none" w:sz="0" w:space="0" w:color="auto"/>
                              </w:divBdr>
                              <w:divsChild>
                                <w:div w:id="142236562">
                                  <w:marLeft w:val="0"/>
                                  <w:marRight w:val="0"/>
                                  <w:marTop w:val="0"/>
                                  <w:marBottom w:val="0"/>
                                  <w:divBdr>
                                    <w:top w:val="none" w:sz="0" w:space="0" w:color="auto"/>
                                    <w:left w:val="none" w:sz="0" w:space="0" w:color="auto"/>
                                    <w:bottom w:val="none" w:sz="0" w:space="0" w:color="auto"/>
                                    <w:right w:val="none" w:sz="0" w:space="0" w:color="auto"/>
                                  </w:divBdr>
                                </w:div>
                              </w:divsChild>
                            </w:div>
                            <w:div w:id="1038310253">
                              <w:marLeft w:val="0"/>
                              <w:marRight w:val="0"/>
                              <w:marTop w:val="0"/>
                              <w:marBottom w:val="0"/>
                              <w:divBdr>
                                <w:top w:val="none" w:sz="0" w:space="0" w:color="auto"/>
                                <w:left w:val="none" w:sz="0" w:space="0" w:color="auto"/>
                                <w:bottom w:val="none" w:sz="0" w:space="0" w:color="auto"/>
                                <w:right w:val="none" w:sz="0" w:space="0" w:color="auto"/>
                              </w:divBdr>
                              <w:divsChild>
                                <w:div w:id="107774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1700366">
      <w:bodyDiv w:val="1"/>
      <w:marLeft w:val="0"/>
      <w:marRight w:val="0"/>
      <w:marTop w:val="0"/>
      <w:marBottom w:val="0"/>
      <w:divBdr>
        <w:top w:val="none" w:sz="0" w:space="0" w:color="auto"/>
        <w:left w:val="none" w:sz="0" w:space="0" w:color="auto"/>
        <w:bottom w:val="none" w:sz="0" w:space="0" w:color="auto"/>
        <w:right w:val="none" w:sz="0" w:space="0" w:color="auto"/>
      </w:divBdr>
      <w:divsChild>
        <w:div w:id="1015107528">
          <w:marLeft w:val="0"/>
          <w:marRight w:val="0"/>
          <w:marTop w:val="0"/>
          <w:marBottom w:val="0"/>
          <w:divBdr>
            <w:top w:val="none" w:sz="0" w:space="0" w:color="auto"/>
            <w:left w:val="none" w:sz="0" w:space="0" w:color="auto"/>
            <w:bottom w:val="none" w:sz="0" w:space="0" w:color="auto"/>
            <w:right w:val="none" w:sz="0" w:space="0" w:color="auto"/>
          </w:divBdr>
          <w:divsChild>
            <w:div w:id="193404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98945">
      <w:bodyDiv w:val="1"/>
      <w:marLeft w:val="0"/>
      <w:marRight w:val="0"/>
      <w:marTop w:val="0"/>
      <w:marBottom w:val="0"/>
      <w:divBdr>
        <w:top w:val="none" w:sz="0" w:space="0" w:color="auto"/>
        <w:left w:val="none" w:sz="0" w:space="0" w:color="auto"/>
        <w:bottom w:val="none" w:sz="0" w:space="0" w:color="auto"/>
        <w:right w:val="none" w:sz="0" w:space="0" w:color="auto"/>
      </w:divBdr>
    </w:div>
    <w:div w:id="1144159498">
      <w:bodyDiv w:val="1"/>
      <w:marLeft w:val="0"/>
      <w:marRight w:val="0"/>
      <w:marTop w:val="0"/>
      <w:marBottom w:val="0"/>
      <w:divBdr>
        <w:top w:val="none" w:sz="0" w:space="0" w:color="auto"/>
        <w:left w:val="none" w:sz="0" w:space="0" w:color="auto"/>
        <w:bottom w:val="none" w:sz="0" w:space="0" w:color="auto"/>
        <w:right w:val="none" w:sz="0" w:space="0" w:color="auto"/>
      </w:divBdr>
    </w:div>
    <w:div w:id="1147092887">
      <w:bodyDiv w:val="1"/>
      <w:marLeft w:val="0"/>
      <w:marRight w:val="0"/>
      <w:marTop w:val="0"/>
      <w:marBottom w:val="0"/>
      <w:divBdr>
        <w:top w:val="none" w:sz="0" w:space="0" w:color="auto"/>
        <w:left w:val="none" w:sz="0" w:space="0" w:color="auto"/>
        <w:bottom w:val="none" w:sz="0" w:space="0" w:color="auto"/>
        <w:right w:val="none" w:sz="0" w:space="0" w:color="auto"/>
      </w:divBdr>
      <w:divsChild>
        <w:div w:id="275991215">
          <w:marLeft w:val="0"/>
          <w:marRight w:val="0"/>
          <w:marTop w:val="0"/>
          <w:marBottom w:val="0"/>
          <w:divBdr>
            <w:top w:val="none" w:sz="0" w:space="0" w:color="auto"/>
            <w:left w:val="none" w:sz="0" w:space="0" w:color="auto"/>
            <w:bottom w:val="none" w:sz="0" w:space="0" w:color="auto"/>
            <w:right w:val="none" w:sz="0" w:space="0" w:color="auto"/>
          </w:divBdr>
          <w:divsChild>
            <w:div w:id="1718092627">
              <w:marLeft w:val="0"/>
              <w:marRight w:val="0"/>
              <w:marTop w:val="0"/>
              <w:marBottom w:val="0"/>
              <w:divBdr>
                <w:top w:val="none" w:sz="0" w:space="0" w:color="auto"/>
                <w:left w:val="none" w:sz="0" w:space="0" w:color="auto"/>
                <w:bottom w:val="none" w:sz="0" w:space="0" w:color="auto"/>
                <w:right w:val="none" w:sz="0" w:space="0" w:color="auto"/>
              </w:divBdr>
              <w:divsChild>
                <w:div w:id="1909461843">
                  <w:marLeft w:val="0"/>
                  <w:marRight w:val="0"/>
                  <w:marTop w:val="0"/>
                  <w:marBottom w:val="0"/>
                  <w:divBdr>
                    <w:top w:val="none" w:sz="0" w:space="0" w:color="auto"/>
                    <w:left w:val="none" w:sz="0" w:space="0" w:color="auto"/>
                    <w:bottom w:val="none" w:sz="0" w:space="0" w:color="auto"/>
                    <w:right w:val="none" w:sz="0" w:space="0" w:color="auto"/>
                  </w:divBdr>
                  <w:divsChild>
                    <w:div w:id="2052074028">
                      <w:marLeft w:val="0"/>
                      <w:marRight w:val="0"/>
                      <w:marTop w:val="0"/>
                      <w:marBottom w:val="0"/>
                      <w:divBdr>
                        <w:top w:val="none" w:sz="0" w:space="0" w:color="auto"/>
                        <w:left w:val="none" w:sz="0" w:space="0" w:color="auto"/>
                        <w:bottom w:val="none" w:sz="0" w:space="0" w:color="auto"/>
                        <w:right w:val="none" w:sz="0" w:space="0" w:color="auto"/>
                      </w:divBdr>
                      <w:divsChild>
                        <w:div w:id="196697745">
                          <w:marLeft w:val="0"/>
                          <w:marRight w:val="0"/>
                          <w:marTop w:val="0"/>
                          <w:marBottom w:val="0"/>
                          <w:divBdr>
                            <w:top w:val="none" w:sz="0" w:space="0" w:color="auto"/>
                            <w:left w:val="none" w:sz="0" w:space="0" w:color="auto"/>
                            <w:bottom w:val="none" w:sz="0" w:space="0" w:color="auto"/>
                            <w:right w:val="none" w:sz="0" w:space="0" w:color="auto"/>
                          </w:divBdr>
                          <w:divsChild>
                            <w:div w:id="901911113">
                              <w:marLeft w:val="0"/>
                              <w:marRight w:val="0"/>
                              <w:marTop w:val="0"/>
                              <w:marBottom w:val="0"/>
                              <w:divBdr>
                                <w:top w:val="none" w:sz="0" w:space="0" w:color="auto"/>
                                <w:left w:val="none" w:sz="0" w:space="0" w:color="auto"/>
                                <w:bottom w:val="none" w:sz="0" w:space="0" w:color="auto"/>
                                <w:right w:val="none" w:sz="0" w:space="0" w:color="auto"/>
                              </w:divBdr>
                              <w:divsChild>
                                <w:div w:id="1582136363">
                                  <w:marLeft w:val="0"/>
                                  <w:marRight w:val="0"/>
                                  <w:marTop w:val="0"/>
                                  <w:marBottom w:val="0"/>
                                  <w:divBdr>
                                    <w:top w:val="none" w:sz="0" w:space="0" w:color="auto"/>
                                    <w:left w:val="none" w:sz="0" w:space="0" w:color="auto"/>
                                    <w:bottom w:val="none" w:sz="0" w:space="0" w:color="auto"/>
                                    <w:right w:val="none" w:sz="0" w:space="0" w:color="auto"/>
                                  </w:divBdr>
                                  <w:divsChild>
                                    <w:div w:id="1547260809">
                                      <w:marLeft w:val="0"/>
                                      <w:marRight w:val="0"/>
                                      <w:marTop w:val="0"/>
                                      <w:marBottom w:val="0"/>
                                      <w:divBdr>
                                        <w:top w:val="none" w:sz="0" w:space="0" w:color="auto"/>
                                        <w:left w:val="none" w:sz="0" w:space="0" w:color="auto"/>
                                        <w:bottom w:val="none" w:sz="0" w:space="0" w:color="auto"/>
                                        <w:right w:val="none" w:sz="0" w:space="0" w:color="auto"/>
                                      </w:divBdr>
                                      <w:divsChild>
                                        <w:div w:id="344791197">
                                          <w:marLeft w:val="0"/>
                                          <w:marRight w:val="0"/>
                                          <w:marTop w:val="0"/>
                                          <w:marBottom w:val="0"/>
                                          <w:divBdr>
                                            <w:top w:val="none" w:sz="0" w:space="0" w:color="auto"/>
                                            <w:left w:val="none" w:sz="0" w:space="0" w:color="auto"/>
                                            <w:bottom w:val="none" w:sz="0" w:space="0" w:color="auto"/>
                                            <w:right w:val="none" w:sz="0" w:space="0" w:color="auto"/>
                                          </w:divBdr>
                                          <w:divsChild>
                                            <w:div w:id="104352193">
                                              <w:marLeft w:val="0"/>
                                              <w:marRight w:val="0"/>
                                              <w:marTop w:val="0"/>
                                              <w:marBottom w:val="0"/>
                                              <w:divBdr>
                                                <w:top w:val="none" w:sz="0" w:space="0" w:color="auto"/>
                                                <w:left w:val="none" w:sz="0" w:space="0" w:color="auto"/>
                                                <w:bottom w:val="none" w:sz="0" w:space="0" w:color="auto"/>
                                                <w:right w:val="none" w:sz="0" w:space="0" w:color="auto"/>
                                              </w:divBdr>
                                              <w:divsChild>
                                                <w:div w:id="220407254">
                                                  <w:marLeft w:val="0"/>
                                                  <w:marRight w:val="0"/>
                                                  <w:marTop w:val="0"/>
                                                  <w:marBottom w:val="0"/>
                                                  <w:divBdr>
                                                    <w:top w:val="none" w:sz="0" w:space="0" w:color="auto"/>
                                                    <w:left w:val="none" w:sz="0" w:space="0" w:color="auto"/>
                                                    <w:bottom w:val="none" w:sz="0" w:space="0" w:color="auto"/>
                                                    <w:right w:val="none" w:sz="0" w:space="0" w:color="auto"/>
                                                  </w:divBdr>
                                                </w:div>
                                              </w:divsChild>
                                            </w:div>
                                            <w:div w:id="629284006">
                                              <w:marLeft w:val="0"/>
                                              <w:marRight w:val="0"/>
                                              <w:marTop w:val="0"/>
                                              <w:marBottom w:val="0"/>
                                              <w:divBdr>
                                                <w:top w:val="none" w:sz="0" w:space="0" w:color="auto"/>
                                                <w:left w:val="none" w:sz="0" w:space="0" w:color="auto"/>
                                                <w:bottom w:val="none" w:sz="0" w:space="0" w:color="auto"/>
                                                <w:right w:val="none" w:sz="0" w:space="0" w:color="auto"/>
                                              </w:divBdr>
                                              <w:divsChild>
                                                <w:div w:id="200593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74415225">
      <w:bodyDiv w:val="1"/>
      <w:marLeft w:val="0"/>
      <w:marRight w:val="0"/>
      <w:marTop w:val="0"/>
      <w:marBottom w:val="0"/>
      <w:divBdr>
        <w:top w:val="none" w:sz="0" w:space="0" w:color="auto"/>
        <w:left w:val="none" w:sz="0" w:space="0" w:color="auto"/>
        <w:bottom w:val="none" w:sz="0" w:space="0" w:color="auto"/>
        <w:right w:val="none" w:sz="0" w:space="0" w:color="auto"/>
      </w:divBdr>
      <w:divsChild>
        <w:div w:id="1348480313">
          <w:marLeft w:val="0"/>
          <w:marRight w:val="0"/>
          <w:marTop w:val="0"/>
          <w:marBottom w:val="0"/>
          <w:divBdr>
            <w:top w:val="none" w:sz="0" w:space="0" w:color="auto"/>
            <w:left w:val="none" w:sz="0" w:space="0" w:color="auto"/>
            <w:bottom w:val="none" w:sz="0" w:space="0" w:color="auto"/>
            <w:right w:val="none" w:sz="0" w:space="0" w:color="auto"/>
          </w:divBdr>
          <w:divsChild>
            <w:div w:id="1946186632">
              <w:marLeft w:val="0"/>
              <w:marRight w:val="0"/>
              <w:marTop w:val="0"/>
              <w:marBottom w:val="0"/>
              <w:divBdr>
                <w:top w:val="none" w:sz="0" w:space="0" w:color="auto"/>
                <w:left w:val="none" w:sz="0" w:space="0" w:color="auto"/>
                <w:bottom w:val="none" w:sz="0" w:space="0" w:color="auto"/>
                <w:right w:val="none" w:sz="0" w:space="0" w:color="auto"/>
              </w:divBdr>
              <w:divsChild>
                <w:div w:id="6492538">
                  <w:marLeft w:val="0"/>
                  <w:marRight w:val="0"/>
                  <w:marTop w:val="0"/>
                  <w:marBottom w:val="0"/>
                  <w:divBdr>
                    <w:top w:val="none" w:sz="0" w:space="0" w:color="auto"/>
                    <w:left w:val="none" w:sz="0" w:space="0" w:color="auto"/>
                    <w:bottom w:val="none" w:sz="0" w:space="0" w:color="auto"/>
                    <w:right w:val="none" w:sz="0" w:space="0" w:color="auto"/>
                  </w:divBdr>
                  <w:divsChild>
                    <w:div w:id="750086338">
                      <w:marLeft w:val="0"/>
                      <w:marRight w:val="0"/>
                      <w:marTop w:val="0"/>
                      <w:marBottom w:val="0"/>
                      <w:divBdr>
                        <w:top w:val="none" w:sz="0" w:space="0" w:color="auto"/>
                        <w:left w:val="none" w:sz="0" w:space="0" w:color="auto"/>
                        <w:bottom w:val="none" w:sz="0" w:space="0" w:color="auto"/>
                        <w:right w:val="none" w:sz="0" w:space="0" w:color="auto"/>
                      </w:divBdr>
                      <w:divsChild>
                        <w:div w:id="1614823036">
                          <w:marLeft w:val="0"/>
                          <w:marRight w:val="0"/>
                          <w:marTop w:val="0"/>
                          <w:marBottom w:val="0"/>
                          <w:divBdr>
                            <w:top w:val="none" w:sz="0" w:space="0" w:color="auto"/>
                            <w:left w:val="none" w:sz="0" w:space="0" w:color="auto"/>
                            <w:bottom w:val="none" w:sz="0" w:space="0" w:color="auto"/>
                            <w:right w:val="none" w:sz="0" w:space="0" w:color="auto"/>
                          </w:divBdr>
                          <w:divsChild>
                            <w:div w:id="351763594">
                              <w:marLeft w:val="0"/>
                              <w:marRight w:val="0"/>
                              <w:marTop w:val="0"/>
                              <w:marBottom w:val="0"/>
                              <w:divBdr>
                                <w:top w:val="none" w:sz="0" w:space="0" w:color="auto"/>
                                <w:left w:val="none" w:sz="0" w:space="0" w:color="auto"/>
                                <w:bottom w:val="none" w:sz="0" w:space="0" w:color="auto"/>
                                <w:right w:val="none" w:sz="0" w:space="0" w:color="auto"/>
                              </w:divBdr>
                              <w:divsChild>
                                <w:div w:id="1429422055">
                                  <w:marLeft w:val="0"/>
                                  <w:marRight w:val="0"/>
                                  <w:marTop w:val="0"/>
                                  <w:marBottom w:val="0"/>
                                  <w:divBdr>
                                    <w:top w:val="none" w:sz="0" w:space="0" w:color="auto"/>
                                    <w:left w:val="none" w:sz="0" w:space="0" w:color="auto"/>
                                    <w:bottom w:val="none" w:sz="0" w:space="0" w:color="auto"/>
                                    <w:right w:val="none" w:sz="0" w:space="0" w:color="auto"/>
                                  </w:divBdr>
                                </w:div>
                              </w:divsChild>
                            </w:div>
                            <w:div w:id="1563638820">
                              <w:marLeft w:val="0"/>
                              <w:marRight w:val="0"/>
                              <w:marTop w:val="0"/>
                              <w:marBottom w:val="0"/>
                              <w:divBdr>
                                <w:top w:val="none" w:sz="0" w:space="0" w:color="auto"/>
                                <w:left w:val="none" w:sz="0" w:space="0" w:color="auto"/>
                                <w:bottom w:val="none" w:sz="0" w:space="0" w:color="auto"/>
                                <w:right w:val="none" w:sz="0" w:space="0" w:color="auto"/>
                              </w:divBdr>
                              <w:divsChild>
                                <w:div w:id="61108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0195655">
      <w:bodyDiv w:val="1"/>
      <w:marLeft w:val="0"/>
      <w:marRight w:val="0"/>
      <w:marTop w:val="0"/>
      <w:marBottom w:val="0"/>
      <w:divBdr>
        <w:top w:val="none" w:sz="0" w:space="0" w:color="auto"/>
        <w:left w:val="none" w:sz="0" w:space="0" w:color="auto"/>
        <w:bottom w:val="none" w:sz="0" w:space="0" w:color="auto"/>
        <w:right w:val="none" w:sz="0" w:space="0" w:color="auto"/>
      </w:divBdr>
      <w:divsChild>
        <w:div w:id="1789081846">
          <w:marLeft w:val="0"/>
          <w:marRight w:val="0"/>
          <w:marTop w:val="0"/>
          <w:marBottom w:val="0"/>
          <w:divBdr>
            <w:top w:val="none" w:sz="0" w:space="0" w:color="auto"/>
            <w:left w:val="none" w:sz="0" w:space="0" w:color="auto"/>
            <w:bottom w:val="none" w:sz="0" w:space="0" w:color="auto"/>
            <w:right w:val="none" w:sz="0" w:space="0" w:color="auto"/>
          </w:divBdr>
          <w:divsChild>
            <w:div w:id="20868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28411">
      <w:bodyDiv w:val="1"/>
      <w:marLeft w:val="0"/>
      <w:marRight w:val="0"/>
      <w:marTop w:val="0"/>
      <w:marBottom w:val="0"/>
      <w:divBdr>
        <w:top w:val="none" w:sz="0" w:space="0" w:color="auto"/>
        <w:left w:val="none" w:sz="0" w:space="0" w:color="auto"/>
        <w:bottom w:val="none" w:sz="0" w:space="0" w:color="auto"/>
        <w:right w:val="none" w:sz="0" w:space="0" w:color="auto"/>
      </w:divBdr>
    </w:div>
    <w:div w:id="1213493364">
      <w:bodyDiv w:val="1"/>
      <w:marLeft w:val="0"/>
      <w:marRight w:val="0"/>
      <w:marTop w:val="0"/>
      <w:marBottom w:val="0"/>
      <w:divBdr>
        <w:top w:val="none" w:sz="0" w:space="0" w:color="auto"/>
        <w:left w:val="none" w:sz="0" w:space="0" w:color="auto"/>
        <w:bottom w:val="none" w:sz="0" w:space="0" w:color="auto"/>
        <w:right w:val="none" w:sz="0" w:space="0" w:color="auto"/>
      </w:divBdr>
      <w:divsChild>
        <w:div w:id="680015195">
          <w:marLeft w:val="0"/>
          <w:marRight w:val="0"/>
          <w:marTop w:val="0"/>
          <w:marBottom w:val="0"/>
          <w:divBdr>
            <w:top w:val="none" w:sz="0" w:space="0" w:color="auto"/>
            <w:left w:val="none" w:sz="0" w:space="0" w:color="auto"/>
            <w:bottom w:val="none" w:sz="0" w:space="0" w:color="auto"/>
            <w:right w:val="none" w:sz="0" w:space="0" w:color="auto"/>
          </w:divBdr>
          <w:divsChild>
            <w:div w:id="1953828149">
              <w:marLeft w:val="0"/>
              <w:marRight w:val="0"/>
              <w:marTop w:val="0"/>
              <w:marBottom w:val="0"/>
              <w:divBdr>
                <w:top w:val="none" w:sz="0" w:space="0" w:color="auto"/>
                <w:left w:val="none" w:sz="0" w:space="0" w:color="auto"/>
                <w:bottom w:val="none" w:sz="0" w:space="0" w:color="auto"/>
                <w:right w:val="none" w:sz="0" w:space="0" w:color="auto"/>
              </w:divBdr>
              <w:divsChild>
                <w:div w:id="1077871336">
                  <w:marLeft w:val="0"/>
                  <w:marRight w:val="0"/>
                  <w:marTop w:val="0"/>
                  <w:marBottom w:val="0"/>
                  <w:divBdr>
                    <w:top w:val="none" w:sz="0" w:space="0" w:color="auto"/>
                    <w:left w:val="none" w:sz="0" w:space="0" w:color="auto"/>
                    <w:bottom w:val="none" w:sz="0" w:space="0" w:color="auto"/>
                    <w:right w:val="none" w:sz="0" w:space="0" w:color="auto"/>
                  </w:divBdr>
                  <w:divsChild>
                    <w:div w:id="318190287">
                      <w:marLeft w:val="0"/>
                      <w:marRight w:val="0"/>
                      <w:marTop w:val="0"/>
                      <w:marBottom w:val="0"/>
                      <w:divBdr>
                        <w:top w:val="none" w:sz="0" w:space="0" w:color="auto"/>
                        <w:left w:val="none" w:sz="0" w:space="0" w:color="auto"/>
                        <w:bottom w:val="none" w:sz="0" w:space="0" w:color="auto"/>
                        <w:right w:val="none" w:sz="0" w:space="0" w:color="auto"/>
                      </w:divBdr>
                      <w:divsChild>
                        <w:div w:id="523179290">
                          <w:marLeft w:val="0"/>
                          <w:marRight w:val="0"/>
                          <w:marTop w:val="0"/>
                          <w:marBottom w:val="0"/>
                          <w:divBdr>
                            <w:top w:val="none" w:sz="0" w:space="0" w:color="auto"/>
                            <w:left w:val="none" w:sz="0" w:space="0" w:color="auto"/>
                            <w:bottom w:val="none" w:sz="0" w:space="0" w:color="auto"/>
                            <w:right w:val="none" w:sz="0" w:space="0" w:color="auto"/>
                          </w:divBdr>
                          <w:divsChild>
                            <w:div w:id="871183982">
                              <w:marLeft w:val="0"/>
                              <w:marRight w:val="0"/>
                              <w:marTop w:val="0"/>
                              <w:marBottom w:val="0"/>
                              <w:divBdr>
                                <w:top w:val="none" w:sz="0" w:space="0" w:color="auto"/>
                                <w:left w:val="none" w:sz="0" w:space="0" w:color="auto"/>
                                <w:bottom w:val="none" w:sz="0" w:space="0" w:color="auto"/>
                                <w:right w:val="none" w:sz="0" w:space="0" w:color="auto"/>
                              </w:divBdr>
                              <w:divsChild>
                                <w:div w:id="801728150">
                                  <w:marLeft w:val="0"/>
                                  <w:marRight w:val="0"/>
                                  <w:marTop w:val="0"/>
                                  <w:marBottom w:val="0"/>
                                  <w:divBdr>
                                    <w:top w:val="none" w:sz="0" w:space="0" w:color="auto"/>
                                    <w:left w:val="none" w:sz="0" w:space="0" w:color="auto"/>
                                    <w:bottom w:val="none" w:sz="0" w:space="0" w:color="auto"/>
                                    <w:right w:val="none" w:sz="0" w:space="0" w:color="auto"/>
                                  </w:divBdr>
                                  <w:divsChild>
                                    <w:div w:id="1384479413">
                                      <w:marLeft w:val="0"/>
                                      <w:marRight w:val="0"/>
                                      <w:marTop w:val="0"/>
                                      <w:marBottom w:val="0"/>
                                      <w:divBdr>
                                        <w:top w:val="none" w:sz="0" w:space="0" w:color="auto"/>
                                        <w:left w:val="none" w:sz="0" w:space="0" w:color="auto"/>
                                        <w:bottom w:val="none" w:sz="0" w:space="0" w:color="auto"/>
                                        <w:right w:val="none" w:sz="0" w:space="0" w:color="auto"/>
                                      </w:divBdr>
                                      <w:divsChild>
                                        <w:div w:id="426924874">
                                          <w:marLeft w:val="0"/>
                                          <w:marRight w:val="0"/>
                                          <w:marTop w:val="0"/>
                                          <w:marBottom w:val="0"/>
                                          <w:divBdr>
                                            <w:top w:val="none" w:sz="0" w:space="0" w:color="auto"/>
                                            <w:left w:val="none" w:sz="0" w:space="0" w:color="auto"/>
                                            <w:bottom w:val="none" w:sz="0" w:space="0" w:color="auto"/>
                                            <w:right w:val="none" w:sz="0" w:space="0" w:color="auto"/>
                                          </w:divBdr>
                                          <w:divsChild>
                                            <w:div w:id="1717240562">
                                              <w:marLeft w:val="0"/>
                                              <w:marRight w:val="0"/>
                                              <w:marTop w:val="0"/>
                                              <w:marBottom w:val="0"/>
                                              <w:divBdr>
                                                <w:top w:val="none" w:sz="0" w:space="0" w:color="auto"/>
                                                <w:left w:val="none" w:sz="0" w:space="0" w:color="auto"/>
                                                <w:bottom w:val="none" w:sz="0" w:space="0" w:color="auto"/>
                                                <w:right w:val="none" w:sz="0" w:space="0" w:color="auto"/>
                                              </w:divBdr>
                                              <w:divsChild>
                                                <w:div w:id="1437363173">
                                                  <w:marLeft w:val="0"/>
                                                  <w:marRight w:val="0"/>
                                                  <w:marTop w:val="0"/>
                                                  <w:marBottom w:val="0"/>
                                                  <w:divBdr>
                                                    <w:top w:val="none" w:sz="0" w:space="0" w:color="auto"/>
                                                    <w:left w:val="none" w:sz="0" w:space="0" w:color="auto"/>
                                                    <w:bottom w:val="none" w:sz="0" w:space="0" w:color="auto"/>
                                                    <w:right w:val="none" w:sz="0" w:space="0" w:color="auto"/>
                                                  </w:divBdr>
                                                </w:div>
                                              </w:divsChild>
                                            </w:div>
                                            <w:div w:id="1822579941">
                                              <w:marLeft w:val="0"/>
                                              <w:marRight w:val="0"/>
                                              <w:marTop w:val="0"/>
                                              <w:marBottom w:val="0"/>
                                              <w:divBdr>
                                                <w:top w:val="none" w:sz="0" w:space="0" w:color="auto"/>
                                                <w:left w:val="none" w:sz="0" w:space="0" w:color="auto"/>
                                                <w:bottom w:val="none" w:sz="0" w:space="0" w:color="auto"/>
                                                <w:right w:val="none" w:sz="0" w:space="0" w:color="auto"/>
                                              </w:divBdr>
                                              <w:divsChild>
                                                <w:div w:id="8848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5557962">
      <w:bodyDiv w:val="1"/>
      <w:marLeft w:val="0"/>
      <w:marRight w:val="0"/>
      <w:marTop w:val="0"/>
      <w:marBottom w:val="0"/>
      <w:divBdr>
        <w:top w:val="none" w:sz="0" w:space="0" w:color="auto"/>
        <w:left w:val="none" w:sz="0" w:space="0" w:color="auto"/>
        <w:bottom w:val="none" w:sz="0" w:space="0" w:color="auto"/>
        <w:right w:val="none" w:sz="0" w:space="0" w:color="auto"/>
      </w:divBdr>
      <w:divsChild>
        <w:div w:id="548108228">
          <w:marLeft w:val="0"/>
          <w:marRight w:val="0"/>
          <w:marTop w:val="0"/>
          <w:marBottom w:val="0"/>
          <w:divBdr>
            <w:top w:val="none" w:sz="0" w:space="0" w:color="auto"/>
            <w:left w:val="none" w:sz="0" w:space="0" w:color="auto"/>
            <w:bottom w:val="none" w:sz="0" w:space="0" w:color="auto"/>
            <w:right w:val="none" w:sz="0" w:space="0" w:color="auto"/>
          </w:divBdr>
          <w:divsChild>
            <w:div w:id="978654520">
              <w:marLeft w:val="0"/>
              <w:marRight w:val="0"/>
              <w:marTop w:val="0"/>
              <w:marBottom w:val="0"/>
              <w:divBdr>
                <w:top w:val="none" w:sz="0" w:space="0" w:color="auto"/>
                <w:left w:val="none" w:sz="0" w:space="0" w:color="auto"/>
                <w:bottom w:val="none" w:sz="0" w:space="0" w:color="auto"/>
                <w:right w:val="none" w:sz="0" w:space="0" w:color="auto"/>
              </w:divBdr>
              <w:divsChild>
                <w:div w:id="1498962621">
                  <w:marLeft w:val="0"/>
                  <w:marRight w:val="0"/>
                  <w:marTop w:val="0"/>
                  <w:marBottom w:val="0"/>
                  <w:divBdr>
                    <w:top w:val="none" w:sz="0" w:space="0" w:color="auto"/>
                    <w:left w:val="none" w:sz="0" w:space="0" w:color="auto"/>
                    <w:bottom w:val="none" w:sz="0" w:space="0" w:color="auto"/>
                    <w:right w:val="none" w:sz="0" w:space="0" w:color="auto"/>
                  </w:divBdr>
                  <w:divsChild>
                    <w:div w:id="2085839017">
                      <w:marLeft w:val="0"/>
                      <w:marRight w:val="0"/>
                      <w:marTop w:val="0"/>
                      <w:marBottom w:val="0"/>
                      <w:divBdr>
                        <w:top w:val="none" w:sz="0" w:space="0" w:color="auto"/>
                        <w:left w:val="none" w:sz="0" w:space="0" w:color="auto"/>
                        <w:bottom w:val="none" w:sz="0" w:space="0" w:color="auto"/>
                        <w:right w:val="none" w:sz="0" w:space="0" w:color="auto"/>
                      </w:divBdr>
                      <w:divsChild>
                        <w:div w:id="467472959">
                          <w:marLeft w:val="0"/>
                          <w:marRight w:val="0"/>
                          <w:marTop w:val="0"/>
                          <w:marBottom w:val="0"/>
                          <w:divBdr>
                            <w:top w:val="none" w:sz="0" w:space="0" w:color="auto"/>
                            <w:left w:val="none" w:sz="0" w:space="0" w:color="auto"/>
                            <w:bottom w:val="none" w:sz="0" w:space="0" w:color="auto"/>
                            <w:right w:val="none" w:sz="0" w:space="0" w:color="auto"/>
                          </w:divBdr>
                          <w:divsChild>
                            <w:div w:id="204946170">
                              <w:marLeft w:val="0"/>
                              <w:marRight w:val="0"/>
                              <w:marTop w:val="0"/>
                              <w:marBottom w:val="0"/>
                              <w:divBdr>
                                <w:top w:val="none" w:sz="0" w:space="0" w:color="auto"/>
                                <w:left w:val="none" w:sz="0" w:space="0" w:color="auto"/>
                                <w:bottom w:val="none" w:sz="0" w:space="0" w:color="auto"/>
                                <w:right w:val="none" w:sz="0" w:space="0" w:color="auto"/>
                              </w:divBdr>
                              <w:divsChild>
                                <w:div w:id="949510938">
                                  <w:marLeft w:val="0"/>
                                  <w:marRight w:val="0"/>
                                  <w:marTop w:val="0"/>
                                  <w:marBottom w:val="0"/>
                                  <w:divBdr>
                                    <w:top w:val="none" w:sz="0" w:space="0" w:color="auto"/>
                                    <w:left w:val="none" w:sz="0" w:space="0" w:color="auto"/>
                                    <w:bottom w:val="none" w:sz="0" w:space="0" w:color="auto"/>
                                    <w:right w:val="none" w:sz="0" w:space="0" w:color="auto"/>
                                  </w:divBdr>
                                  <w:divsChild>
                                    <w:div w:id="361365519">
                                      <w:marLeft w:val="0"/>
                                      <w:marRight w:val="0"/>
                                      <w:marTop w:val="0"/>
                                      <w:marBottom w:val="0"/>
                                      <w:divBdr>
                                        <w:top w:val="none" w:sz="0" w:space="0" w:color="auto"/>
                                        <w:left w:val="none" w:sz="0" w:space="0" w:color="auto"/>
                                        <w:bottom w:val="none" w:sz="0" w:space="0" w:color="auto"/>
                                        <w:right w:val="none" w:sz="0" w:space="0" w:color="auto"/>
                                      </w:divBdr>
                                      <w:divsChild>
                                        <w:div w:id="1051688285">
                                          <w:marLeft w:val="0"/>
                                          <w:marRight w:val="0"/>
                                          <w:marTop w:val="0"/>
                                          <w:marBottom w:val="0"/>
                                          <w:divBdr>
                                            <w:top w:val="none" w:sz="0" w:space="0" w:color="auto"/>
                                            <w:left w:val="none" w:sz="0" w:space="0" w:color="auto"/>
                                            <w:bottom w:val="none" w:sz="0" w:space="0" w:color="auto"/>
                                            <w:right w:val="none" w:sz="0" w:space="0" w:color="auto"/>
                                          </w:divBdr>
                                          <w:divsChild>
                                            <w:div w:id="678774200">
                                              <w:marLeft w:val="0"/>
                                              <w:marRight w:val="0"/>
                                              <w:marTop w:val="0"/>
                                              <w:marBottom w:val="0"/>
                                              <w:divBdr>
                                                <w:top w:val="none" w:sz="0" w:space="0" w:color="auto"/>
                                                <w:left w:val="none" w:sz="0" w:space="0" w:color="auto"/>
                                                <w:bottom w:val="none" w:sz="0" w:space="0" w:color="auto"/>
                                                <w:right w:val="none" w:sz="0" w:space="0" w:color="auto"/>
                                              </w:divBdr>
                                              <w:divsChild>
                                                <w:div w:id="529032443">
                                                  <w:marLeft w:val="0"/>
                                                  <w:marRight w:val="0"/>
                                                  <w:marTop w:val="0"/>
                                                  <w:marBottom w:val="0"/>
                                                  <w:divBdr>
                                                    <w:top w:val="none" w:sz="0" w:space="0" w:color="auto"/>
                                                    <w:left w:val="none" w:sz="0" w:space="0" w:color="auto"/>
                                                    <w:bottom w:val="none" w:sz="0" w:space="0" w:color="auto"/>
                                                    <w:right w:val="none" w:sz="0" w:space="0" w:color="auto"/>
                                                  </w:divBdr>
                                                </w:div>
                                              </w:divsChild>
                                            </w:div>
                                            <w:div w:id="1414663313">
                                              <w:marLeft w:val="0"/>
                                              <w:marRight w:val="0"/>
                                              <w:marTop w:val="0"/>
                                              <w:marBottom w:val="0"/>
                                              <w:divBdr>
                                                <w:top w:val="none" w:sz="0" w:space="0" w:color="auto"/>
                                                <w:left w:val="none" w:sz="0" w:space="0" w:color="auto"/>
                                                <w:bottom w:val="none" w:sz="0" w:space="0" w:color="auto"/>
                                                <w:right w:val="none" w:sz="0" w:space="0" w:color="auto"/>
                                              </w:divBdr>
                                              <w:divsChild>
                                                <w:div w:id="8364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99916189">
      <w:bodyDiv w:val="1"/>
      <w:marLeft w:val="0"/>
      <w:marRight w:val="0"/>
      <w:marTop w:val="0"/>
      <w:marBottom w:val="0"/>
      <w:divBdr>
        <w:top w:val="none" w:sz="0" w:space="0" w:color="auto"/>
        <w:left w:val="none" w:sz="0" w:space="0" w:color="auto"/>
        <w:bottom w:val="none" w:sz="0" w:space="0" w:color="auto"/>
        <w:right w:val="none" w:sz="0" w:space="0" w:color="auto"/>
      </w:divBdr>
      <w:divsChild>
        <w:div w:id="1457987279">
          <w:marLeft w:val="0"/>
          <w:marRight w:val="0"/>
          <w:marTop w:val="0"/>
          <w:marBottom w:val="0"/>
          <w:divBdr>
            <w:top w:val="none" w:sz="0" w:space="0" w:color="auto"/>
            <w:left w:val="none" w:sz="0" w:space="0" w:color="auto"/>
            <w:bottom w:val="none" w:sz="0" w:space="0" w:color="auto"/>
            <w:right w:val="none" w:sz="0" w:space="0" w:color="auto"/>
          </w:divBdr>
          <w:divsChild>
            <w:div w:id="1372806666">
              <w:marLeft w:val="0"/>
              <w:marRight w:val="0"/>
              <w:marTop w:val="0"/>
              <w:marBottom w:val="0"/>
              <w:divBdr>
                <w:top w:val="none" w:sz="0" w:space="0" w:color="auto"/>
                <w:left w:val="none" w:sz="0" w:space="0" w:color="auto"/>
                <w:bottom w:val="none" w:sz="0" w:space="0" w:color="auto"/>
                <w:right w:val="none" w:sz="0" w:space="0" w:color="auto"/>
              </w:divBdr>
              <w:divsChild>
                <w:div w:id="1416123693">
                  <w:marLeft w:val="0"/>
                  <w:marRight w:val="0"/>
                  <w:marTop w:val="0"/>
                  <w:marBottom w:val="0"/>
                  <w:divBdr>
                    <w:top w:val="none" w:sz="0" w:space="0" w:color="auto"/>
                    <w:left w:val="none" w:sz="0" w:space="0" w:color="auto"/>
                    <w:bottom w:val="none" w:sz="0" w:space="0" w:color="auto"/>
                    <w:right w:val="none" w:sz="0" w:space="0" w:color="auto"/>
                  </w:divBdr>
                  <w:divsChild>
                    <w:div w:id="366102218">
                      <w:marLeft w:val="0"/>
                      <w:marRight w:val="0"/>
                      <w:marTop w:val="0"/>
                      <w:marBottom w:val="0"/>
                      <w:divBdr>
                        <w:top w:val="none" w:sz="0" w:space="0" w:color="auto"/>
                        <w:left w:val="none" w:sz="0" w:space="0" w:color="auto"/>
                        <w:bottom w:val="none" w:sz="0" w:space="0" w:color="auto"/>
                        <w:right w:val="none" w:sz="0" w:space="0" w:color="auto"/>
                      </w:divBdr>
                      <w:divsChild>
                        <w:div w:id="1577862633">
                          <w:marLeft w:val="0"/>
                          <w:marRight w:val="0"/>
                          <w:marTop w:val="0"/>
                          <w:marBottom w:val="0"/>
                          <w:divBdr>
                            <w:top w:val="none" w:sz="0" w:space="0" w:color="auto"/>
                            <w:left w:val="none" w:sz="0" w:space="0" w:color="auto"/>
                            <w:bottom w:val="none" w:sz="0" w:space="0" w:color="auto"/>
                            <w:right w:val="none" w:sz="0" w:space="0" w:color="auto"/>
                          </w:divBdr>
                          <w:divsChild>
                            <w:div w:id="363597671">
                              <w:marLeft w:val="0"/>
                              <w:marRight w:val="0"/>
                              <w:marTop w:val="0"/>
                              <w:marBottom w:val="0"/>
                              <w:divBdr>
                                <w:top w:val="none" w:sz="0" w:space="0" w:color="auto"/>
                                <w:left w:val="none" w:sz="0" w:space="0" w:color="auto"/>
                                <w:bottom w:val="none" w:sz="0" w:space="0" w:color="auto"/>
                                <w:right w:val="none" w:sz="0" w:space="0" w:color="auto"/>
                              </w:divBdr>
                              <w:divsChild>
                                <w:div w:id="1425959540">
                                  <w:marLeft w:val="0"/>
                                  <w:marRight w:val="0"/>
                                  <w:marTop w:val="0"/>
                                  <w:marBottom w:val="0"/>
                                  <w:divBdr>
                                    <w:top w:val="none" w:sz="0" w:space="0" w:color="auto"/>
                                    <w:left w:val="none" w:sz="0" w:space="0" w:color="auto"/>
                                    <w:bottom w:val="none" w:sz="0" w:space="0" w:color="auto"/>
                                    <w:right w:val="none" w:sz="0" w:space="0" w:color="auto"/>
                                  </w:divBdr>
                                  <w:divsChild>
                                    <w:div w:id="209080288">
                                      <w:marLeft w:val="0"/>
                                      <w:marRight w:val="0"/>
                                      <w:marTop w:val="0"/>
                                      <w:marBottom w:val="0"/>
                                      <w:divBdr>
                                        <w:top w:val="none" w:sz="0" w:space="0" w:color="auto"/>
                                        <w:left w:val="none" w:sz="0" w:space="0" w:color="auto"/>
                                        <w:bottom w:val="none" w:sz="0" w:space="0" w:color="auto"/>
                                        <w:right w:val="none" w:sz="0" w:space="0" w:color="auto"/>
                                      </w:divBdr>
                                      <w:divsChild>
                                        <w:div w:id="13417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5274194">
          <w:marLeft w:val="0"/>
          <w:marRight w:val="0"/>
          <w:marTop w:val="0"/>
          <w:marBottom w:val="0"/>
          <w:divBdr>
            <w:top w:val="none" w:sz="0" w:space="0" w:color="auto"/>
            <w:left w:val="none" w:sz="0" w:space="0" w:color="auto"/>
            <w:bottom w:val="none" w:sz="0" w:space="0" w:color="auto"/>
            <w:right w:val="none" w:sz="0" w:space="0" w:color="auto"/>
          </w:divBdr>
          <w:divsChild>
            <w:div w:id="1899826703">
              <w:marLeft w:val="0"/>
              <w:marRight w:val="0"/>
              <w:marTop w:val="0"/>
              <w:marBottom w:val="0"/>
              <w:divBdr>
                <w:top w:val="none" w:sz="0" w:space="0" w:color="auto"/>
                <w:left w:val="none" w:sz="0" w:space="0" w:color="auto"/>
                <w:bottom w:val="none" w:sz="0" w:space="0" w:color="auto"/>
                <w:right w:val="none" w:sz="0" w:space="0" w:color="auto"/>
              </w:divBdr>
              <w:divsChild>
                <w:div w:id="1736052423">
                  <w:marLeft w:val="0"/>
                  <w:marRight w:val="0"/>
                  <w:marTop w:val="0"/>
                  <w:marBottom w:val="0"/>
                  <w:divBdr>
                    <w:top w:val="none" w:sz="0" w:space="0" w:color="auto"/>
                    <w:left w:val="none" w:sz="0" w:space="0" w:color="auto"/>
                    <w:bottom w:val="none" w:sz="0" w:space="0" w:color="auto"/>
                    <w:right w:val="none" w:sz="0" w:space="0" w:color="auto"/>
                  </w:divBdr>
                  <w:divsChild>
                    <w:div w:id="42995485">
                      <w:marLeft w:val="0"/>
                      <w:marRight w:val="0"/>
                      <w:marTop w:val="0"/>
                      <w:marBottom w:val="0"/>
                      <w:divBdr>
                        <w:top w:val="none" w:sz="0" w:space="0" w:color="auto"/>
                        <w:left w:val="none" w:sz="0" w:space="0" w:color="auto"/>
                        <w:bottom w:val="none" w:sz="0" w:space="0" w:color="auto"/>
                        <w:right w:val="none" w:sz="0" w:space="0" w:color="auto"/>
                      </w:divBdr>
                      <w:divsChild>
                        <w:div w:id="183987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307391">
      <w:bodyDiv w:val="1"/>
      <w:marLeft w:val="0"/>
      <w:marRight w:val="0"/>
      <w:marTop w:val="0"/>
      <w:marBottom w:val="0"/>
      <w:divBdr>
        <w:top w:val="none" w:sz="0" w:space="0" w:color="auto"/>
        <w:left w:val="none" w:sz="0" w:space="0" w:color="auto"/>
        <w:bottom w:val="none" w:sz="0" w:space="0" w:color="auto"/>
        <w:right w:val="none" w:sz="0" w:space="0" w:color="auto"/>
      </w:divBdr>
    </w:div>
    <w:div w:id="1372926426">
      <w:bodyDiv w:val="1"/>
      <w:marLeft w:val="0"/>
      <w:marRight w:val="0"/>
      <w:marTop w:val="0"/>
      <w:marBottom w:val="0"/>
      <w:divBdr>
        <w:top w:val="none" w:sz="0" w:space="0" w:color="auto"/>
        <w:left w:val="none" w:sz="0" w:space="0" w:color="auto"/>
        <w:bottom w:val="none" w:sz="0" w:space="0" w:color="auto"/>
        <w:right w:val="none" w:sz="0" w:space="0" w:color="auto"/>
      </w:divBdr>
    </w:div>
    <w:div w:id="1377899121">
      <w:bodyDiv w:val="1"/>
      <w:marLeft w:val="0"/>
      <w:marRight w:val="0"/>
      <w:marTop w:val="0"/>
      <w:marBottom w:val="0"/>
      <w:divBdr>
        <w:top w:val="none" w:sz="0" w:space="0" w:color="auto"/>
        <w:left w:val="none" w:sz="0" w:space="0" w:color="auto"/>
        <w:bottom w:val="none" w:sz="0" w:space="0" w:color="auto"/>
        <w:right w:val="none" w:sz="0" w:space="0" w:color="auto"/>
      </w:divBdr>
    </w:div>
    <w:div w:id="1389913121">
      <w:bodyDiv w:val="1"/>
      <w:marLeft w:val="0"/>
      <w:marRight w:val="0"/>
      <w:marTop w:val="0"/>
      <w:marBottom w:val="0"/>
      <w:divBdr>
        <w:top w:val="none" w:sz="0" w:space="0" w:color="auto"/>
        <w:left w:val="none" w:sz="0" w:space="0" w:color="auto"/>
        <w:bottom w:val="none" w:sz="0" w:space="0" w:color="auto"/>
        <w:right w:val="none" w:sz="0" w:space="0" w:color="auto"/>
      </w:divBdr>
    </w:div>
    <w:div w:id="1394501179">
      <w:bodyDiv w:val="1"/>
      <w:marLeft w:val="0"/>
      <w:marRight w:val="0"/>
      <w:marTop w:val="0"/>
      <w:marBottom w:val="0"/>
      <w:divBdr>
        <w:top w:val="none" w:sz="0" w:space="0" w:color="auto"/>
        <w:left w:val="none" w:sz="0" w:space="0" w:color="auto"/>
        <w:bottom w:val="none" w:sz="0" w:space="0" w:color="auto"/>
        <w:right w:val="none" w:sz="0" w:space="0" w:color="auto"/>
      </w:divBdr>
    </w:div>
    <w:div w:id="1399479900">
      <w:bodyDiv w:val="1"/>
      <w:marLeft w:val="0"/>
      <w:marRight w:val="0"/>
      <w:marTop w:val="0"/>
      <w:marBottom w:val="0"/>
      <w:divBdr>
        <w:top w:val="none" w:sz="0" w:space="0" w:color="auto"/>
        <w:left w:val="none" w:sz="0" w:space="0" w:color="auto"/>
        <w:bottom w:val="none" w:sz="0" w:space="0" w:color="auto"/>
        <w:right w:val="none" w:sz="0" w:space="0" w:color="auto"/>
      </w:divBdr>
    </w:div>
    <w:div w:id="1402606003">
      <w:bodyDiv w:val="1"/>
      <w:marLeft w:val="0"/>
      <w:marRight w:val="0"/>
      <w:marTop w:val="0"/>
      <w:marBottom w:val="0"/>
      <w:divBdr>
        <w:top w:val="none" w:sz="0" w:space="0" w:color="auto"/>
        <w:left w:val="none" w:sz="0" w:space="0" w:color="auto"/>
        <w:bottom w:val="none" w:sz="0" w:space="0" w:color="auto"/>
        <w:right w:val="none" w:sz="0" w:space="0" w:color="auto"/>
      </w:divBdr>
      <w:divsChild>
        <w:div w:id="116342168">
          <w:marLeft w:val="0"/>
          <w:marRight w:val="0"/>
          <w:marTop w:val="0"/>
          <w:marBottom w:val="0"/>
          <w:divBdr>
            <w:top w:val="none" w:sz="0" w:space="0" w:color="auto"/>
            <w:left w:val="none" w:sz="0" w:space="0" w:color="auto"/>
            <w:bottom w:val="none" w:sz="0" w:space="0" w:color="auto"/>
            <w:right w:val="none" w:sz="0" w:space="0" w:color="auto"/>
          </w:divBdr>
          <w:divsChild>
            <w:div w:id="452403926">
              <w:marLeft w:val="0"/>
              <w:marRight w:val="0"/>
              <w:marTop w:val="0"/>
              <w:marBottom w:val="0"/>
              <w:divBdr>
                <w:top w:val="none" w:sz="0" w:space="0" w:color="auto"/>
                <w:left w:val="none" w:sz="0" w:space="0" w:color="auto"/>
                <w:bottom w:val="none" w:sz="0" w:space="0" w:color="auto"/>
                <w:right w:val="none" w:sz="0" w:space="0" w:color="auto"/>
              </w:divBdr>
              <w:divsChild>
                <w:div w:id="131032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23020">
          <w:marLeft w:val="0"/>
          <w:marRight w:val="0"/>
          <w:marTop w:val="0"/>
          <w:marBottom w:val="0"/>
          <w:divBdr>
            <w:top w:val="none" w:sz="0" w:space="0" w:color="auto"/>
            <w:left w:val="none" w:sz="0" w:space="0" w:color="auto"/>
            <w:bottom w:val="none" w:sz="0" w:space="0" w:color="auto"/>
            <w:right w:val="none" w:sz="0" w:space="0" w:color="auto"/>
          </w:divBdr>
        </w:div>
        <w:div w:id="1682393525">
          <w:marLeft w:val="0"/>
          <w:marRight w:val="0"/>
          <w:marTop w:val="0"/>
          <w:marBottom w:val="0"/>
          <w:divBdr>
            <w:top w:val="none" w:sz="0" w:space="0" w:color="auto"/>
            <w:left w:val="none" w:sz="0" w:space="0" w:color="auto"/>
            <w:bottom w:val="none" w:sz="0" w:space="0" w:color="auto"/>
            <w:right w:val="none" w:sz="0" w:space="0" w:color="auto"/>
          </w:divBdr>
          <w:divsChild>
            <w:div w:id="1145664729">
              <w:marLeft w:val="0"/>
              <w:marRight w:val="0"/>
              <w:marTop w:val="0"/>
              <w:marBottom w:val="0"/>
              <w:divBdr>
                <w:top w:val="none" w:sz="0" w:space="0" w:color="auto"/>
                <w:left w:val="none" w:sz="0" w:space="0" w:color="auto"/>
                <w:bottom w:val="none" w:sz="0" w:space="0" w:color="auto"/>
                <w:right w:val="none" w:sz="0" w:space="0" w:color="auto"/>
              </w:divBdr>
              <w:divsChild>
                <w:div w:id="10539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84245">
          <w:marLeft w:val="0"/>
          <w:marRight w:val="0"/>
          <w:marTop w:val="0"/>
          <w:marBottom w:val="0"/>
          <w:divBdr>
            <w:top w:val="none" w:sz="0" w:space="0" w:color="auto"/>
            <w:left w:val="none" w:sz="0" w:space="0" w:color="auto"/>
            <w:bottom w:val="none" w:sz="0" w:space="0" w:color="auto"/>
            <w:right w:val="none" w:sz="0" w:space="0" w:color="auto"/>
          </w:divBdr>
          <w:divsChild>
            <w:div w:id="55786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23002">
      <w:bodyDiv w:val="1"/>
      <w:marLeft w:val="0"/>
      <w:marRight w:val="0"/>
      <w:marTop w:val="0"/>
      <w:marBottom w:val="0"/>
      <w:divBdr>
        <w:top w:val="none" w:sz="0" w:space="0" w:color="auto"/>
        <w:left w:val="none" w:sz="0" w:space="0" w:color="auto"/>
        <w:bottom w:val="none" w:sz="0" w:space="0" w:color="auto"/>
        <w:right w:val="none" w:sz="0" w:space="0" w:color="auto"/>
      </w:divBdr>
    </w:div>
    <w:div w:id="1450514766">
      <w:bodyDiv w:val="1"/>
      <w:marLeft w:val="0"/>
      <w:marRight w:val="0"/>
      <w:marTop w:val="0"/>
      <w:marBottom w:val="0"/>
      <w:divBdr>
        <w:top w:val="none" w:sz="0" w:space="0" w:color="auto"/>
        <w:left w:val="none" w:sz="0" w:space="0" w:color="auto"/>
        <w:bottom w:val="none" w:sz="0" w:space="0" w:color="auto"/>
        <w:right w:val="none" w:sz="0" w:space="0" w:color="auto"/>
      </w:divBdr>
    </w:div>
    <w:div w:id="1452481793">
      <w:bodyDiv w:val="1"/>
      <w:marLeft w:val="0"/>
      <w:marRight w:val="0"/>
      <w:marTop w:val="0"/>
      <w:marBottom w:val="0"/>
      <w:divBdr>
        <w:top w:val="none" w:sz="0" w:space="0" w:color="auto"/>
        <w:left w:val="none" w:sz="0" w:space="0" w:color="auto"/>
        <w:bottom w:val="none" w:sz="0" w:space="0" w:color="auto"/>
        <w:right w:val="none" w:sz="0" w:space="0" w:color="auto"/>
      </w:divBdr>
    </w:div>
    <w:div w:id="1465779200">
      <w:bodyDiv w:val="1"/>
      <w:marLeft w:val="0"/>
      <w:marRight w:val="0"/>
      <w:marTop w:val="0"/>
      <w:marBottom w:val="0"/>
      <w:divBdr>
        <w:top w:val="none" w:sz="0" w:space="0" w:color="auto"/>
        <w:left w:val="none" w:sz="0" w:space="0" w:color="auto"/>
        <w:bottom w:val="none" w:sz="0" w:space="0" w:color="auto"/>
        <w:right w:val="none" w:sz="0" w:space="0" w:color="auto"/>
      </w:divBdr>
      <w:divsChild>
        <w:div w:id="791482851">
          <w:marLeft w:val="0"/>
          <w:marRight w:val="0"/>
          <w:marTop w:val="0"/>
          <w:marBottom w:val="0"/>
          <w:divBdr>
            <w:top w:val="none" w:sz="0" w:space="0" w:color="auto"/>
            <w:left w:val="none" w:sz="0" w:space="0" w:color="auto"/>
            <w:bottom w:val="none" w:sz="0" w:space="0" w:color="auto"/>
            <w:right w:val="none" w:sz="0" w:space="0" w:color="auto"/>
          </w:divBdr>
          <w:divsChild>
            <w:div w:id="1495955936">
              <w:marLeft w:val="0"/>
              <w:marRight w:val="0"/>
              <w:marTop w:val="0"/>
              <w:marBottom w:val="0"/>
              <w:divBdr>
                <w:top w:val="none" w:sz="0" w:space="0" w:color="auto"/>
                <w:left w:val="none" w:sz="0" w:space="0" w:color="auto"/>
                <w:bottom w:val="none" w:sz="0" w:space="0" w:color="auto"/>
                <w:right w:val="none" w:sz="0" w:space="0" w:color="auto"/>
              </w:divBdr>
              <w:divsChild>
                <w:div w:id="1084843034">
                  <w:marLeft w:val="0"/>
                  <w:marRight w:val="0"/>
                  <w:marTop w:val="0"/>
                  <w:marBottom w:val="0"/>
                  <w:divBdr>
                    <w:top w:val="none" w:sz="0" w:space="0" w:color="auto"/>
                    <w:left w:val="none" w:sz="0" w:space="0" w:color="auto"/>
                    <w:bottom w:val="none" w:sz="0" w:space="0" w:color="auto"/>
                    <w:right w:val="none" w:sz="0" w:space="0" w:color="auto"/>
                  </w:divBdr>
                  <w:divsChild>
                    <w:div w:id="894896694">
                      <w:marLeft w:val="0"/>
                      <w:marRight w:val="0"/>
                      <w:marTop w:val="0"/>
                      <w:marBottom w:val="0"/>
                      <w:divBdr>
                        <w:top w:val="none" w:sz="0" w:space="0" w:color="auto"/>
                        <w:left w:val="none" w:sz="0" w:space="0" w:color="auto"/>
                        <w:bottom w:val="none" w:sz="0" w:space="0" w:color="auto"/>
                        <w:right w:val="none" w:sz="0" w:space="0" w:color="auto"/>
                      </w:divBdr>
                      <w:divsChild>
                        <w:div w:id="848906460">
                          <w:marLeft w:val="0"/>
                          <w:marRight w:val="0"/>
                          <w:marTop w:val="0"/>
                          <w:marBottom w:val="0"/>
                          <w:divBdr>
                            <w:top w:val="none" w:sz="0" w:space="0" w:color="auto"/>
                            <w:left w:val="none" w:sz="0" w:space="0" w:color="auto"/>
                            <w:bottom w:val="none" w:sz="0" w:space="0" w:color="auto"/>
                            <w:right w:val="none" w:sz="0" w:space="0" w:color="auto"/>
                          </w:divBdr>
                          <w:divsChild>
                            <w:div w:id="327293004">
                              <w:marLeft w:val="0"/>
                              <w:marRight w:val="0"/>
                              <w:marTop w:val="0"/>
                              <w:marBottom w:val="0"/>
                              <w:divBdr>
                                <w:top w:val="none" w:sz="0" w:space="0" w:color="auto"/>
                                <w:left w:val="none" w:sz="0" w:space="0" w:color="auto"/>
                                <w:bottom w:val="none" w:sz="0" w:space="0" w:color="auto"/>
                                <w:right w:val="none" w:sz="0" w:space="0" w:color="auto"/>
                              </w:divBdr>
                              <w:divsChild>
                                <w:div w:id="1750537435">
                                  <w:marLeft w:val="0"/>
                                  <w:marRight w:val="0"/>
                                  <w:marTop w:val="0"/>
                                  <w:marBottom w:val="0"/>
                                  <w:divBdr>
                                    <w:top w:val="none" w:sz="0" w:space="0" w:color="auto"/>
                                    <w:left w:val="none" w:sz="0" w:space="0" w:color="auto"/>
                                    <w:bottom w:val="none" w:sz="0" w:space="0" w:color="auto"/>
                                    <w:right w:val="none" w:sz="0" w:space="0" w:color="auto"/>
                                  </w:divBdr>
                                </w:div>
                              </w:divsChild>
                            </w:div>
                            <w:div w:id="1533417932">
                              <w:marLeft w:val="0"/>
                              <w:marRight w:val="0"/>
                              <w:marTop w:val="0"/>
                              <w:marBottom w:val="0"/>
                              <w:divBdr>
                                <w:top w:val="none" w:sz="0" w:space="0" w:color="auto"/>
                                <w:left w:val="none" w:sz="0" w:space="0" w:color="auto"/>
                                <w:bottom w:val="none" w:sz="0" w:space="0" w:color="auto"/>
                                <w:right w:val="none" w:sz="0" w:space="0" w:color="auto"/>
                              </w:divBdr>
                              <w:divsChild>
                                <w:div w:id="71578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9204990">
      <w:bodyDiv w:val="1"/>
      <w:marLeft w:val="0"/>
      <w:marRight w:val="0"/>
      <w:marTop w:val="0"/>
      <w:marBottom w:val="0"/>
      <w:divBdr>
        <w:top w:val="none" w:sz="0" w:space="0" w:color="auto"/>
        <w:left w:val="none" w:sz="0" w:space="0" w:color="auto"/>
        <w:bottom w:val="none" w:sz="0" w:space="0" w:color="auto"/>
        <w:right w:val="none" w:sz="0" w:space="0" w:color="auto"/>
      </w:divBdr>
    </w:div>
    <w:div w:id="1495494092">
      <w:bodyDiv w:val="1"/>
      <w:marLeft w:val="0"/>
      <w:marRight w:val="0"/>
      <w:marTop w:val="0"/>
      <w:marBottom w:val="0"/>
      <w:divBdr>
        <w:top w:val="none" w:sz="0" w:space="0" w:color="auto"/>
        <w:left w:val="none" w:sz="0" w:space="0" w:color="auto"/>
        <w:bottom w:val="none" w:sz="0" w:space="0" w:color="auto"/>
        <w:right w:val="none" w:sz="0" w:space="0" w:color="auto"/>
      </w:divBdr>
    </w:div>
    <w:div w:id="1513568474">
      <w:bodyDiv w:val="1"/>
      <w:marLeft w:val="0"/>
      <w:marRight w:val="0"/>
      <w:marTop w:val="0"/>
      <w:marBottom w:val="0"/>
      <w:divBdr>
        <w:top w:val="none" w:sz="0" w:space="0" w:color="auto"/>
        <w:left w:val="none" w:sz="0" w:space="0" w:color="auto"/>
        <w:bottom w:val="none" w:sz="0" w:space="0" w:color="auto"/>
        <w:right w:val="none" w:sz="0" w:space="0" w:color="auto"/>
      </w:divBdr>
      <w:divsChild>
        <w:div w:id="1820535109">
          <w:marLeft w:val="0"/>
          <w:marRight w:val="0"/>
          <w:marTop w:val="0"/>
          <w:marBottom w:val="0"/>
          <w:divBdr>
            <w:top w:val="none" w:sz="0" w:space="0" w:color="auto"/>
            <w:left w:val="none" w:sz="0" w:space="0" w:color="auto"/>
            <w:bottom w:val="none" w:sz="0" w:space="0" w:color="auto"/>
            <w:right w:val="none" w:sz="0" w:space="0" w:color="auto"/>
          </w:divBdr>
          <w:divsChild>
            <w:div w:id="1537231653">
              <w:marLeft w:val="0"/>
              <w:marRight w:val="0"/>
              <w:marTop w:val="0"/>
              <w:marBottom w:val="0"/>
              <w:divBdr>
                <w:top w:val="none" w:sz="0" w:space="0" w:color="auto"/>
                <w:left w:val="none" w:sz="0" w:space="0" w:color="auto"/>
                <w:bottom w:val="none" w:sz="0" w:space="0" w:color="auto"/>
                <w:right w:val="none" w:sz="0" w:space="0" w:color="auto"/>
              </w:divBdr>
              <w:divsChild>
                <w:div w:id="429088740">
                  <w:marLeft w:val="0"/>
                  <w:marRight w:val="0"/>
                  <w:marTop w:val="0"/>
                  <w:marBottom w:val="0"/>
                  <w:divBdr>
                    <w:top w:val="none" w:sz="0" w:space="0" w:color="auto"/>
                    <w:left w:val="none" w:sz="0" w:space="0" w:color="auto"/>
                    <w:bottom w:val="none" w:sz="0" w:space="0" w:color="auto"/>
                    <w:right w:val="none" w:sz="0" w:space="0" w:color="auto"/>
                  </w:divBdr>
                  <w:divsChild>
                    <w:div w:id="1663073426">
                      <w:marLeft w:val="0"/>
                      <w:marRight w:val="0"/>
                      <w:marTop w:val="0"/>
                      <w:marBottom w:val="0"/>
                      <w:divBdr>
                        <w:top w:val="none" w:sz="0" w:space="0" w:color="auto"/>
                        <w:left w:val="none" w:sz="0" w:space="0" w:color="auto"/>
                        <w:bottom w:val="none" w:sz="0" w:space="0" w:color="auto"/>
                        <w:right w:val="none" w:sz="0" w:space="0" w:color="auto"/>
                      </w:divBdr>
                      <w:divsChild>
                        <w:div w:id="2028946106">
                          <w:marLeft w:val="0"/>
                          <w:marRight w:val="0"/>
                          <w:marTop w:val="0"/>
                          <w:marBottom w:val="0"/>
                          <w:divBdr>
                            <w:top w:val="none" w:sz="0" w:space="0" w:color="auto"/>
                            <w:left w:val="none" w:sz="0" w:space="0" w:color="auto"/>
                            <w:bottom w:val="none" w:sz="0" w:space="0" w:color="auto"/>
                            <w:right w:val="none" w:sz="0" w:space="0" w:color="auto"/>
                          </w:divBdr>
                          <w:divsChild>
                            <w:div w:id="2100363651">
                              <w:marLeft w:val="0"/>
                              <w:marRight w:val="0"/>
                              <w:marTop w:val="0"/>
                              <w:marBottom w:val="0"/>
                              <w:divBdr>
                                <w:top w:val="none" w:sz="0" w:space="0" w:color="auto"/>
                                <w:left w:val="none" w:sz="0" w:space="0" w:color="auto"/>
                                <w:bottom w:val="none" w:sz="0" w:space="0" w:color="auto"/>
                                <w:right w:val="none" w:sz="0" w:space="0" w:color="auto"/>
                              </w:divBdr>
                              <w:divsChild>
                                <w:div w:id="1434207133">
                                  <w:marLeft w:val="0"/>
                                  <w:marRight w:val="0"/>
                                  <w:marTop w:val="0"/>
                                  <w:marBottom w:val="0"/>
                                  <w:divBdr>
                                    <w:top w:val="none" w:sz="0" w:space="0" w:color="auto"/>
                                    <w:left w:val="none" w:sz="0" w:space="0" w:color="auto"/>
                                    <w:bottom w:val="none" w:sz="0" w:space="0" w:color="auto"/>
                                    <w:right w:val="none" w:sz="0" w:space="0" w:color="auto"/>
                                  </w:divBdr>
                                  <w:divsChild>
                                    <w:div w:id="1146429561">
                                      <w:marLeft w:val="0"/>
                                      <w:marRight w:val="0"/>
                                      <w:marTop w:val="0"/>
                                      <w:marBottom w:val="0"/>
                                      <w:divBdr>
                                        <w:top w:val="none" w:sz="0" w:space="0" w:color="auto"/>
                                        <w:left w:val="none" w:sz="0" w:space="0" w:color="auto"/>
                                        <w:bottom w:val="none" w:sz="0" w:space="0" w:color="auto"/>
                                        <w:right w:val="none" w:sz="0" w:space="0" w:color="auto"/>
                                      </w:divBdr>
                                      <w:divsChild>
                                        <w:div w:id="2106656173">
                                          <w:marLeft w:val="0"/>
                                          <w:marRight w:val="0"/>
                                          <w:marTop w:val="0"/>
                                          <w:marBottom w:val="0"/>
                                          <w:divBdr>
                                            <w:top w:val="none" w:sz="0" w:space="0" w:color="auto"/>
                                            <w:left w:val="none" w:sz="0" w:space="0" w:color="auto"/>
                                            <w:bottom w:val="none" w:sz="0" w:space="0" w:color="auto"/>
                                            <w:right w:val="none" w:sz="0" w:space="0" w:color="auto"/>
                                          </w:divBdr>
                                          <w:divsChild>
                                            <w:div w:id="710958548">
                                              <w:marLeft w:val="0"/>
                                              <w:marRight w:val="0"/>
                                              <w:marTop w:val="0"/>
                                              <w:marBottom w:val="0"/>
                                              <w:divBdr>
                                                <w:top w:val="none" w:sz="0" w:space="0" w:color="auto"/>
                                                <w:left w:val="none" w:sz="0" w:space="0" w:color="auto"/>
                                                <w:bottom w:val="none" w:sz="0" w:space="0" w:color="auto"/>
                                                <w:right w:val="none" w:sz="0" w:space="0" w:color="auto"/>
                                              </w:divBdr>
                                              <w:divsChild>
                                                <w:div w:id="684138482">
                                                  <w:marLeft w:val="0"/>
                                                  <w:marRight w:val="0"/>
                                                  <w:marTop w:val="0"/>
                                                  <w:marBottom w:val="0"/>
                                                  <w:divBdr>
                                                    <w:top w:val="none" w:sz="0" w:space="0" w:color="auto"/>
                                                    <w:left w:val="none" w:sz="0" w:space="0" w:color="auto"/>
                                                    <w:bottom w:val="none" w:sz="0" w:space="0" w:color="auto"/>
                                                    <w:right w:val="none" w:sz="0" w:space="0" w:color="auto"/>
                                                  </w:divBdr>
                                                </w:div>
                                              </w:divsChild>
                                            </w:div>
                                            <w:div w:id="1049186710">
                                              <w:marLeft w:val="0"/>
                                              <w:marRight w:val="0"/>
                                              <w:marTop w:val="0"/>
                                              <w:marBottom w:val="0"/>
                                              <w:divBdr>
                                                <w:top w:val="none" w:sz="0" w:space="0" w:color="auto"/>
                                                <w:left w:val="none" w:sz="0" w:space="0" w:color="auto"/>
                                                <w:bottom w:val="none" w:sz="0" w:space="0" w:color="auto"/>
                                                <w:right w:val="none" w:sz="0" w:space="0" w:color="auto"/>
                                              </w:divBdr>
                                              <w:divsChild>
                                                <w:div w:id="736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3031673">
      <w:bodyDiv w:val="1"/>
      <w:marLeft w:val="0"/>
      <w:marRight w:val="0"/>
      <w:marTop w:val="0"/>
      <w:marBottom w:val="0"/>
      <w:divBdr>
        <w:top w:val="none" w:sz="0" w:space="0" w:color="auto"/>
        <w:left w:val="none" w:sz="0" w:space="0" w:color="auto"/>
        <w:bottom w:val="none" w:sz="0" w:space="0" w:color="auto"/>
        <w:right w:val="none" w:sz="0" w:space="0" w:color="auto"/>
      </w:divBdr>
    </w:div>
    <w:div w:id="1536650878">
      <w:bodyDiv w:val="1"/>
      <w:marLeft w:val="0"/>
      <w:marRight w:val="0"/>
      <w:marTop w:val="0"/>
      <w:marBottom w:val="0"/>
      <w:divBdr>
        <w:top w:val="none" w:sz="0" w:space="0" w:color="auto"/>
        <w:left w:val="none" w:sz="0" w:space="0" w:color="auto"/>
        <w:bottom w:val="none" w:sz="0" w:space="0" w:color="auto"/>
        <w:right w:val="none" w:sz="0" w:space="0" w:color="auto"/>
      </w:divBdr>
      <w:divsChild>
        <w:div w:id="1357001320">
          <w:marLeft w:val="0"/>
          <w:marRight w:val="0"/>
          <w:marTop w:val="0"/>
          <w:marBottom w:val="0"/>
          <w:divBdr>
            <w:top w:val="none" w:sz="0" w:space="0" w:color="auto"/>
            <w:left w:val="none" w:sz="0" w:space="0" w:color="auto"/>
            <w:bottom w:val="none" w:sz="0" w:space="0" w:color="auto"/>
            <w:right w:val="none" w:sz="0" w:space="0" w:color="auto"/>
          </w:divBdr>
          <w:divsChild>
            <w:div w:id="1116943289">
              <w:marLeft w:val="0"/>
              <w:marRight w:val="0"/>
              <w:marTop w:val="0"/>
              <w:marBottom w:val="0"/>
              <w:divBdr>
                <w:top w:val="none" w:sz="0" w:space="0" w:color="auto"/>
                <w:left w:val="none" w:sz="0" w:space="0" w:color="auto"/>
                <w:bottom w:val="none" w:sz="0" w:space="0" w:color="auto"/>
                <w:right w:val="none" w:sz="0" w:space="0" w:color="auto"/>
              </w:divBdr>
              <w:divsChild>
                <w:div w:id="650331202">
                  <w:marLeft w:val="0"/>
                  <w:marRight w:val="0"/>
                  <w:marTop w:val="0"/>
                  <w:marBottom w:val="0"/>
                  <w:divBdr>
                    <w:top w:val="none" w:sz="0" w:space="0" w:color="auto"/>
                    <w:left w:val="none" w:sz="0" w:space="0" w:color="auto"/>
                    <w:bottom w:val="none" w:sz="0" w:space="0" w:color="auto"/>
                    <w:right w:val="none" w:sz="0" w:space="0" w:color="auto"/>
                  </w:divBdr>
                  <w:divsChild>
                    <w:div w:id="410586534">
                      <w:marLeft w:val="0"/>
                      <w:marRight w:val="0"/>
                      <w:marTop w:val="0"/>
                      <w:marBottom w:val="0"/>
                      <w:divBdr>
                        <w:top w:val="none" w:sz="0" w:space="0" w:color="auto"/>
                        <w:left w:val="none" w:sz="0" w:space="0" w:color="auto"/>
                        <w:bottom w:val="none" w:sz="0" w:space="0" w:color="auto"/>
                        <w:right w:val="none" w:sz="0" w:space="0" w:color="auto"/>
                      </w:divBdr>
                      <w:divsChild>
                        <w:div w:id="688022742">
                          <w:marLeft w:val="0"/>
                          <w:marRight w:val="0"/>
                          <w:marTop w:val="0"/>
                          <w:marBottom w:val="0"/>
                          <w:divBdr>
                            <w:top w:val="none" w:sz="0" w:space="0" w:color="auto"/>
                            <w:left w:val="none" w:sz="0" w:space="0" w:color="auto"/>
                            <w:bottom w:val="none" w:sz="0" w:space="0" w:color="auto"/>
                            <w:right w:val="none" w:sz="0" w:space="0" w:color="auto"/>
                          </w:divBdr>
                          <w:divsChild>
                            <w:div w:id="293946357">
                              <w:marLeft w:val="0"/>
                              <w:marRight w:val="0"/>
                              <w:marTop w:val="0"/>
                              <w:marBottom w:val="0"/>
                              <w:divBdr>
                                <w:top w:val="none" w:sz="0" w:space="0" w:color="auto"/>
                                <w:left w:val="none" w:sz="0" w:space="0" w:color="auto"/>
                                <w:bottom w:val="none" w:sz="0" w:space="0" w:color="auto"/>
                                <w:right w:val="none" w:sz="0" w:space="0" w:color="auto"/>
                              </w:divBdr>
                              <w:divsChild>
                                <w:div w:id="1730348216">
                                  <w:marLeft w:val="0"/>
                                  <w:marRight w:val="0"/>
                                  <w:marTop w:val="0"/>
                                  <w:marBottom w:val="0"/>
                                  <w:divBdr>
                                    <w:top w:val="none" w:sz="0" w:space="0" w:color="auto"/>
                                    <w:left w:val="none" w:sz="0" w:space="0" w:color="auto"/>
                                    <w:bottom w:val="none" w:sz="0" w:space="0" w:color="auto"/>
                                    <w:right w:val="none" w:sz="0" w:space="0" w:color="auto"/>
                                  </w:divBdr>
                                </w:div>
                              </w:divsChild>
                            </w:div>
                            <w:div w:id="1579514648">
                              <w:marLeft w:val="0"/>
                              <w:marRight w:val="0"/>
                              <w:marTop w:val="0"/>
                              <w:marBottom w:val="0"/>
                              <w:divBdr>
                                <w:top w:val="none" w:sz="0" w:space="0" w:color="auto"/>
                                <w:left w:val="none" w:sz="0" w:space="0" w:color="auto"/>
                                <w:bottom w:val="none" w:sz="0" w:space="0" w:color="auto"/>
                                <w:right w:val="none" w:sz="0" w:space="0" w:color="auto"/>
                              </w:divBdr>
                              <w:divsChild>
                                <w:div w:id="212487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633716">
      <w:bodyDiv w:val="1"/>
      <w:marLeft w:val="0"/>
      <w:marRight w:val="0"/>
      <w:marTop w:val="0"/>
      <w:marBottom w:val="0"/>
      <w:divBdr>
        <w:top w:val="none" w:sz="0" w:space="0" w:color="auto"/>
        <w:left w:val="none" w:sz="0" w:space="0" w:color="auto"/>
        <w:bottom w:val="none" w:sz="0" w:space="0" w:color="auto"/>
        <w:right w:val="none" w:sz="0" w:space="0" w:color="auto"/>
      </w:divBdr>
      <w:divsChild>
        <w:div w:id="1976447549">
          <w:marLeft w:val="0"/>
          <w:marRight w:val="0"/>
          <w:marTop w:val="0"/>
          <w:marBottom w:val="0"/>
          <w:divBdr>
            <w:top w:val="none" w:sz="0" w:space="0" w:color="auto"/>
            <w:left w:val="none" w:sz="0" w:space="0" w:color="auto"/>
            <w:bottom w:val="none" w:sz="0" w:space="0" w:color="auto"/>
            <w:right w:val="none" w:sz="0" w:space="0" w:color="auto"/>
          </w:divBdr>
          <w:divsChild>
            <w:div w:id="73597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7978">
      <w:bodyDiv w:val="1"/>
      <w:marLeft w:val="0"/>
      <w:marRight w:val="0"/>
      <w:marTop w:val="0"/>
      <w:marBottom w:val="0"/>
      <w:divBdr>
        <w:top w:val="none" w:sz="0" w:space="0" w:color="auto"/>
        <w:left w:val="none" w:sz="0" w:space="0" w:color="auto"/>
        <w:bottom w:val="none" w:sz="0" w:space="0" w:color="auto"/>
        <w:right w:val="none" w:sz="0" w:space="0" w:color="auto"/>
      </w:divBdr>
      <w:divsChild>
        <w:div w:id="258560582">
          <w:marLeft w:val="0"/>
          <w:marRight w:val="0"/>
          <w:marTop w:val="0"/>
          <w:marBottom w:val="0"/>
          <w:divBdr>
            <w:top w:val="none" w:sz="0" w:space="0" w:color="auto"/>
            <w:left w:val="none" w:sz="0" w:space="0" w:color="auto"/>
            <w:bottom w:val="none" w:sz="0" w:space="0" w:color="auto"/>
            <w:right w:val="none" w:sz="0" w:space="0" w:color="auto"/>
          </w:divBdr>
        </w:div>
        <w:div w:id="1767379576">
          <w:marLeft w:val="0"/>
          <w:marRight w:val="0"/>
          <w:marTop w:val="0"/>
          <w:marBottom w:val="0"/>
          <w:divBdr>
            <w:top w:val="none" w:sz="0" w:space="0" w:color="auto"/>
            <w:left w:val="none" w:sz="0" w:space="0" w:color="auto"/>
            <w:bottom w:val="none" w:sz="0" w:space="0" w:color="auto"/>
            <w:right w:val="none" w:sz="0" w:space="0" w:color="auto"/>
          </w:divBdr>
        </w:div>
      </w:divsChild>
    </w:div>
    <w:div w:id="1559441313">
      <w:bodyDiv w:val="1"/>
      <w:marLeft w:val="0"/>
      <w:marRight w:val="0"/>
      <w:marTop w:val="0"/>
      <w:marBottom w:val="0"/>
      <w:divBdr>
        <w:top w:val="none" w:sz="0" w:space="0" w:color="auto"/>
        <w:left w:val="none" w:sz="0" w:space="0" w:color="auto"/>
        <w:bottom w:val="none" w:sz="0" w:space="0" w:color="auto"/>
        <w:right w:val="none" w:sz="0" w:space="0" w:color="auto"/>
      </w:divBdr>
    </w:div>
    <w:div w:id="1562136259">
      <w:bodyDiv w:val="1"/>
      <w:marLeft w:val="0"/>
      <w:marRight w:val="0"/>
      <w:marTop w:val="0"/>
      <w:marBottom w:val="0"/>
      <w:divBdr>
        <w:top w:val="none" w:sz="0" w:space="0" w:color="auto"/>
        <w:left w:val="none" w:sz="0" w:space="0" w:color="auto"/>
        <w:bottom w:val="none" w:sz="0" w:space="0" w:color="auto"/>
        <w:right w:val="none" w:sz="0" w:space="0" w:color="auto"/>
      </w:divBdr>
      <w:divsChild>
        <w:div w:id="17002473">
          <w:marLeft w:val="0"/>
          <w:marRight w:val="0"/>
          <w:marTop w:val="0"/>
          <w:marBottom w:val="0"/>
          <w:divBdr>
            <w:top w:val="none" w:sz="0" w:space="0" w:color="auto"/>
            <w:left w:val="none" w:sz="0" w:space="0" w:color="auto"/>
            <w:bottom w:val="none" w:sz="0" w:space="0" w:color="auto"/>
            <w:right w:val="none" w:sz="0" w:space="0" w:color="auto"/>
          </w:divBdr>
        </w:div>
        <w:div w:id="185993407">
          <w:marLeft w:val="0"/>
          <w:marRight w:val="0"/>
          <w:marTop w:val="0"/>
          <w:marBottom w:val="0"/>
          <w:divBdr>
            <w:top w:val="none" w:sz="0" w:space="0" w:color="auto"/>
            <w:left w:val="none" w:sz="0" w:space="0" w:color="auto"/>
            <w:bottom w:val="none" w:sz="0" w:space="0" w:color="auto"/>
            <w:right w:val="none" w:sz="0" w:space="0" w:color="auto"/>
          </w:divBdr>
          <w:divsChild>
            <w:div w:id="7793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32700">
      <w:bodyDiv w:val="1"/>
      <w:marLeft w:val="0"/>
      <w:marRight w:val="0"/>
      <w:marTop w:val="0"/>
      <w:marBottom w:val="0"/>
      <w:divBdr>
        <w:top w:val="none" w:sz="0" w:space="0" w:color="auto"/>
        <w:left w:val="none" w:sz="0" w:space="0" w:color="auto"/>
        <w:bottom w:val="none" w:sz="0" w:space="0" w:color="auto"/>
        <w:right w:val="none" w:sz="0" w:space="0" w:color="auto"/>
      </w:divBdr>
      <w:divsChild>
        <w:div w:id="468403217">
          <w:marLeft w:val="0"/>
          <w:marRight w:val="0"/>
          <w:marTop w:val="0"/>
          <w:marBottom w:val="0"/>
          <w:divBdr>
            <w:top w:val="none" w:sz="0" w:space="0" w:color="auto"/>
            <w:left w:val="none" w:sz="0" w:space="0" w:color="auto"/>
            <w:bottom w:val="none" w:sz="0" w:space="0" w:color="auto"/>
            <w:right w:val="none" w:sz="0" w:space="0" w:color="auto"/>
          </w:divBdr>
        </w:div>
      </w:divsChild>
    </w:div>
    <w:div w:id="1566449981">
      <w:bodyDiv w:val="1"/>
      <w:marLeft w:val="0"/>
      <w:marRight w:val="0"/>
      <w:marTop w:val="0"/>
      <w:marBottom w:val="0"/>
      <w:divBdr>
        <w:top w:val="none" w:sz="0" w:space="0" w:color="auto"/>
        <w:left w:val="none" w:sz="0" w:space="0" w:color="auto"/>
        <w:bottom w:val="none" w:sz="0" w:space="0" w:color="auto"/>
        <w:right w:val="none" w:sz="0" w:space="0" w:color="auto"/>
      </w:divBdr>
    </w:div>
    <w:div w:id="1570457476">
      <w:bodyDiv w:val="1"/>
      <w:marLeft w:val="0"/>
      <w:marRight w:val="0"/>
      <w:marTop w:val="0"/>
      <w:marBottom w:val="0"/>
      <w:divBdr>
        <w:top w:val="none" w:sz="0" w:space="0" w:color="auto"/>
        <w:left w:val="none" w:sz="0" w:space="0" w:color="auto"/>
        <w:bottom w:val="none" w:sz="0" w:space="0" w:color="auto"/>
        <w:right w:val="none" w:sz="0" w:space="0" w:color="auto"/>
      </w:divBdr>
      <w:divsChild>
        <w:div w:id="970551380">
          <w:marLeft w:val="0"/>
          <w:marRight w:val="0"/>
          <w:marTop w:val="0"/>
          <w:marBottom w:val="0"/>
          <w:divBdr>
            <w:top w:val="none" w:sz="0" w:space="0" w:color="auto"/>
            <w:left w:val="none" w:sz="0" w:space="0" w:color="auto"/>
            <w:bottom w:val="none" w:sz="0" w:space="0" w:color="auto"/>
            <w:right w:val="none" w:sz="0" w:space="0" w:color="auto"/>
          </w:divBdr>
        </w:div>
        <w:div w:id="1147935212">
          <w:marLeft w:val="0"/>
          <w:marRight w:val="0"/>
          <w:marTop w:val="0"/>
          <w:marBottom w:val="0"/>
          <w:divBdr>
            <w:top w:val="none" w:sz="0" w:space="0" w:color="auto"/>
            <w:left w:val="none" w:sz="0" w:space="0" w:color="auto"/>
            <w:bottom w:val="none" w:sz="0" w:space="0" w:color="auto"/>
            <w:right w:val="none" w:sz="0" w:space="0" w:color="auto"/>
          </w:divBdr>
        </w:div>
        <w:div w:id="2135710247">
          <w:marLeft w:val="0"/>
          <w:marRight w:val="0"/>
          <w:marTop w:val="0"/>
          <w:marBottom w:val="0"/>
          <w:divBdr>
            <w:top w:val="none" w:sz="0" w:space="0" w:color="auto"/>
            <w:left w:val="none" w:sz="0" w:space="0" w:color="auto"/>
            <w:bottom w:val="none" w:sz="0" w:space="0" w:color="auto"/>
            <w:right w:val="none" w:sz="0" w:space="0" w:color="auto"/>
          </w:divBdr>
        </w:div>
      </w:divsChild>
    </w:div>
    <w:div w:id="1583221089">
      <w:bodyDiv w:val="1"/>
      <w:marLeft w:val="0"/>
      <w:marRight w:val="0"/>
      <w:marTop w:val="0"/>
      <w:marBottom w:val="0"/>
      <w:divBdr>
        <w:top w:val="none" w:sz="0" w:space="0" w:color="auto"/>
        <w:left w:val="none" w:sz="0" w:space="0" w:color="auto"/>
        <w:bottom w:val="none" w:sz="0" w:space="0" w:color="auto"/>
        <w:right w:val="none" w:sz="0" w:space="0" w:color="auto"/>
      </w:divBdr>
    </w:div>
    <w:div w:id="1590651974">
      <w:bodyDiv w:val="1"/>
      <w:marLeft w:val="0"/>
      <w:marRight w:val="0"/>
      <w:marTop w:val="0"/>
      <w:marBottom w:val="0"/>
      <w:divBdr>
        <w:top w:val="none" w:sz="0" w:space="0" w:color="auto"/>
        <w:left w:val="none" w:sz="0" w:space="0" w:color="auto"/>
        <w:bottom w:val="none" w:sz="0" w:space="0" w:color="auto"/>
        <w:right w:val="none" w:sz="0" w:space="0" w:color="auto"/>
      </w:divBdr>
    </w:div>
    <w:div w:id="1613707357">
      <w:bodyDiv w:val="1"/>
      <w:marLeft w:val="0"/>
      <w:marRight w:val="0"/>
      <w:marTop w:val="0"/>
      <w:marBottom w:val="0"/>
      <w:divBdr>
        <w:top w:val="none" w:sz="0" w:space="0" w:color="auto"/>
        <w:left w:val="none" w:sz="0" w:space="0" w:color="auto"/>
        <w:bottom w:val="none" w:sz="0" w:space="0" w:color="auto"/>
        <w:right w:val="none" w:sz="0" w:space="0" w:color="auto"/>
      </w:divBdr>
      <w:divsChild>
        <w:div w:id="1323853071">
          <w:marLeft w:val="0"/>
          <w:marRight w:val="0"/>
          <w:marTop w:val="0"/>
          <w:marBottom w:val="0"/>
          <w:divBdr>
            <w:top w:val="none" w:sz="0" w:space="0" w:color="auto"/>
            <w:left w:val="none" w:sz="0" w:space="0" w:color="auto"/>
            <w:bottom w:val="none" w:sz="0" w:space="0" w:color="auto"/>
            <w:right w:val="none" w:sz="0" w:space="0" w:color="auto"/>
          </w:divBdr>
          <w:divsChild>
            <w:div w:id="1570923969">
              <w:marLeft w:val="0"/>
              <w:marRight w:val="0"/>
              <w:marTop w:val="0"/>
              <w:marBottom w:val="0"/>
              <w:divBdr>
                <w:top w:val="none" w:sz="0" w:space="0" w:color="auto"/>
                <w:left w:val="none" w:sz="0" w:space="0" w:color="auto"/>
                <w:bottom w:val="none" w:sz="0" w:space="0" w:color="auto"/>
                <w:right w:val="none" w:sz="0" w:space="0" w:color="auto"/>
              </w:divBdr>
              <w:divsChild>
                <w:div w:id="1998682687">
                  <w:marLeft w:val="0"/>
                  <w:marRight w:val="0"/>
                  <w:marTop w:val="0"/>
                  <w:marBottom w:val="0"/>
                  <w:divBdr>
                    <w:top w:val="none" w:sz="0" w:space="0" w:color="auto"/>
                    <w:left w:val="none" w:sz="0" w:space="0" w:color="auto"/>
                    <w:bottom w:val="none" w:sz="0" w:space="0" w:color="auto"/>
                    <w:right w:val="none" w:sz="0" w:space="0" w:color="auto"/>
                  </w:divBdr>
                  <w:divsChild>
                    <w:div w:id="742139846">
                      <w:marLeft w:val="0"/>
                      <w:marRight w:val="0"/>
                      <w:marTop w:val="0"/>
                      <w:marBottom w:val="0"/>
                      <w:divBdr>
                        <w:top w:val="none" w:sz="0" w:space="0" w:color="auto"/>
                        <w:left w:val="none" w:sz="0" w:space="0" w:color="auto"/>
                        <w:bottom w:val="none" w:sz="0" w:space="0" w:color="auto"/>
                        <w:right w:val="none" w:sz="0" w:space="0" w:color="auto"/>
                      </w:divBdr>
                      <w:divsChild>
                        <w:div w:id="1066025196">
                          <w:marLeft w:val="0"/>
                          <w:marRight w:val="0"/>
                          <w:marTop w:val="0"/>
                          <w:marBottom w:val="0"/>
                          <w:divBdr>
                            <w:top w:val="none" w:sz="0" w:space="0" w:color="auto"/>
                            <w:left w:val="none" w:sz="0" w:space="0" w:color="auto"/>
                            <w:bottom w:val="none" w:sz="0" w:space="0" w:color="auto"/>
                            <w:right w:val="none" w:sz="0" w:space="0" w:color="auto"/>
                          </w:divBdr>
                          <w:divsChild>
                            <w:div w:id="1517888646">
                              <w:marLeft w:val="0"/>
                              <w:marRight w:val="0"/>
                              <w:marTop w:val="0"/>
                              <w:marBottom w:val="0"/>
                              <w:divBdr>
                                <w:top w:val="none" w:sz="0" w:space="0" w:color="auto"/>
                                <w:left w:val="none" w:sz="0" w:space="0" w:color="auto"/>
                                <w:bottom w:val="none" w:sz="0" w:space="0" w:color="auto"/>
                                <w:right w:val="none" w:sz="0" w:space="0" w:color="auto"/>
                              </w:divBdr>
                              <w:divsChild>
                                <w:div w:id="380835053">
                                  <w:marLeft w:val="0"/>
                                  <w:marRight w:val="0"/>
                                  <w:marTop w:val="0"/>
                                  <w:marBottom w:val="0"/>
                                  <w:divBdr>
                                    <w:top w:val="none" w:sz="0" w:space="0" w:color="auto"/>
                                    <w:left w:val="none" w:sz="0" w:space="0" w:color="auto"/>
                                    <w:bottom w:val="none" w:sz="0" w:space="0" w:color="auto"/>
                                    <w:right w:val="none" w:sz="0" w:space="0" w:color="auto"/>
                                  </w:divBdr>
                                  <w:divsChild>
                                    <w:div w:id="352390165">
                                      <w:marLeft w:val="0"/>
                                      <w:marRight w:val="0"/>
                                      <w:marTop w:val="0"/>
                                      <w:marBottom w:val="0"/>
                                      <w:divBdr>
                                        <w:top w:val="none" w:sz="0" w:space="0" w:color="auto"/>
                                        <w:left w:val="none" w:sz="0" w:space="0" w:color="auto"/>
                                        <w:bottom w:val="none" w:sz="0" w:space="0" w:color="auto"/>
                                        <w:right w:val="none" w:sz="0" w:space="0" w:color="auto"/>
                                      </w:divBdr>
                                      <w:divsChild>
                                        <w:div w:id="1127624614">
                                          <w:marLeft w:val="0"/>
                                          <w:marRight w:val="0"/>
                                          <w:marTop w:val="0"/>
                                          <w:marBottom w:val="0"/>
                                          <w:divBdr>
                                            <w:top w:val="none" w:sz="0" w:space="0" w:color="auto"/>
                                            <w:left w:val="none" w:sz="0" w:space="0" w:color="auto"/>
                                            <w:bottom w:val="none" w:sz="0" w:space="0" w:color="auto"/>
                                            <w:right w:val="none" w:sz="0" w:space="0" w:color="auto"/>
                                          </w:divBdr>
                                          <w:divsChild>
                                            <w:div w:id="555554596">
                                              <w:marLeft w:val="0"/>
                                              <w:marRight w:val="0"/>
                                              <w:marTop w:val="0"/>
                                              <w:marBottom w:val="0"/>
                                              <w:divBdr>
                                                <w:top w:val="none" w:sz="0" w:space="0" w:color="auto"/>
                                                <w:left w:val="none" w:sz="0" w:space="0" w:color="auto"/>
                                                <w:bottom w:val="none" w:sz="0" w:space="0" w:color="auto"/>
                                                <w:right w:val="none" w:sz="0" w:space="0" w:color="auto"/>
                                              </w:divBdr>
                                              <w:divsChild>
                                                <w:div w:id="310445964">
                                                  <w:marLeft w:val="0"/>
                                                  <w:marRight w:val="0"/>
                                                  <w:marTop w:val="0"/>
                                                  <w:marBottom w:val="0"/>
                                                  <w:divBdr>
                                                    <w:top w:val="none" w:sz="0" w:space="0" w:color="auto"/>
                                                    <w:left w:val="none" w:sz="0" w:space="0" w:color="auto"/>
                                                    <w:bottom w:val="none" w:sz="0" w:space="0" w:color="auto"/>
                                                    <w:right w:val="none" w:sz="0" w:space="0" w:color="auto"/>
                                                  </w:divBdr>
                                                </w:div>
                                              </w:divsChild>
                                            </w:div>
                                            <w:div w:id="2141610448">
                                              <w:marLeft w:val="0"/>
                                              <w:marRight w:val="0"/>
                                              <w:marTop w:val="0"/>
                                              <w:marBottom w:val="0"/>
                                              <w:divBdr>
                                                <w:top w:val="none" w:sz="0" w:space="0" w:color="auto"/>
                                                <w:left w:val="none" w:sz="0" w:space="0" w:color="auto"/>
                                                <w:bottom w:val="none" w:sz="0" w:space="0" w:color="auto"/>
                                                <w:right w:val="none" w:sz="0" w:space="0" w:color="auto"/>
                                              </w:divBdr>
                                              <w:divsChild>
                                                <w:div w:id="203804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5695210">
      <w:bodyDiv w:val="1"/>
      <w:marLeft w:val="0"/>
      <w:marRight w:val="0"/>
      <w:marTop w:val="0"/>
      <w:marBottom w:val="0"/>
      <w:divBdr>
        <w:top w:val="none" w:sz="0" w:space="0" w:color="auto"/>
        <w:left w:val="none" w:sz="0" w:space="0" w:color="auto"/>
        <w:bottom w:val="none" w:sz="0" w:space="0" w:color="auto"/>
        <w:right w:val="none" w:sz="0" w:space="0" w:color="auto"/>
      </w:divBdr>
      <w:divsChild>
        <w:div w:id="741953007">
          <w:marLeft w:val="0"/>
          <w:marRight w:val="0"/>
          <w:marTop w:val="0"/>
          <w:marBottom w:val="0"/>
          <w:divBdr>
            <w:top w:val="none" w:sz="0" w:space="0" w:color="auto"/>
            <w:left w:val="none" w:sz="0" w:space="0" w:color="auto"/>
            <w:bottom w:val="none" w:sz="0" w:space="0" w:color="auto"/>
            <w:right w:val="none" w:sz="0" w:space="0" w:color="auto"/>
          </w:divBdr>
          <w:divsChild>
            <w:div w:id="1911773365">
              <w:marLeft w:val="0"/>
              <w:marRight w:val="0"/>
              <w:marTop w:val="0"/>
              <w:marBottom w:val="0"/>
              <w:divBdr>
                <w:top w:val="none" w:sz="0" w:space="0" w:color="auto"/>
                <w:left w:val="none" w:sz="0" w:space="0" w:color="auto"/>
                <w:bottom w:val="none" w:sz="0" w:space="0" w:color="auto"/>
                <w:right w:val="none" w:sz="0" w:space="0" w:color="auto"/>
              </w:divBdr>
              <w:divsChild>
                <w:div w:id="134343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665222">
      <w:bodyDiv w:val="1"/>
      <w:marLeft w:val="0"/>
      <w:marRight w:val="0"/>
      <w:marTop w:val="0"/>
      <w:marBottom w:val="0"/>
      <w:divBdr>
        <w:top w:val="none" w:sz="0" w:space="0" w:color="auto"/>
        <w:left w:val="none" w:sz="0" w:space="0" w:color="auto"/>
        <w:bottom w:val="none" w:sz="0" w:space="0" w:color="auto"/>
        <w:right w:val="none" w:sz="0" w:space="0" w:color="auto"/>
      </w:divBdr>
    </w:div>
    <w:div w:id="1691099044">
      <w:bodyDiv w:val="1"/>
      <w:marLeft w:val="0"/>
      <w:marRight w:val="0"/>
      <w:marTop w:val="0"/>
      <w:marBottom w:val="0"/>
      <w:divBdr>
        <w:top w:val="none" w:sz="0" w:space="0" w:color="auto"/>
        <w:left w:val="none" w:sz="0" w:space="0" w:color="auto"/>
        <w:bottom w:val="none" w:sz="0" w:space="0" w:color="auto"/>
        <w:right w:val="none" w:sz="0" w:space="0" w:color="auto"/>
      </w:divBdr>
    </w:div>
    <w:div w:id="1698239372">
      <w:bodyDiv w:val="1"/>
      <w:marLeft w:val="0"/>
      <w:marRight w:val="0"/>
      <w:marTop w:val="0"/>
      <w:marBottom w:val="0"/>
      <w:divBdr>
        <w:top w:val="none" w:sz="0" w:space="0" w:color="auto"/>
        <w:left w:val="none" w:sz="0" w:space="0" w:color="auto"/>
        <w:bottom w:val="none" w:sz="0" w:space="0" w:color="auto"/>
        <w:right w:val="none" w:sz="0" w:space="0" w:color="auto"/>
      </w:divBdr>
      <w:divsChild>
        <w:div w:id="1909342352">
          <w:marLeft w:val="0"/>
          <w:marRight w:val="0"/>
          <w:marTop w:val="0"/>
          <w:marBottom w:val="0"/>
          <w:divBdr>
            <w:top w:val="none" w:sz="0" w:space="0" w:color="auto"/>
            <w:left w:val="none" w:sz="0" w:space="0" w:color="auto"/>
            <w:bottom w:val="none" w:sz="0" w:space="0" w:color="auto"/>
            <w:right w:val="none" w:sz="0" w:space="0" w:color="auto"/>
          </w:divBdr>
          <w:divsChild>
            <w:div w:id="1981500518">
              <w:marLeft w:val="0"/>
              <w:marRight w:val="0"/>
              <w:marTop w:val="0"/>
              <w:marBottom w:val="0"/>
              <w:divBdr>
                <w:top w:val="none" w:sz="0" w:space="0" w:color="auto"/>
                <w:left w:val="none" w:sz="0" w:space="0" w:color="auto"/>
                <w:bottom w:val="none" w:sz="0" w:space="0" w:color="auto"/>
                <w:right w:val="none" w:sz="0" w:space="0" w:color="auto"/>
              </w:divBdr>
              <w:divsChild>
                <w:div w:id="289753206">
                  <w:marLeft w:val="0"/>
                  <w:marRight w:val="0"/>
                  <w:marTop w:val="0"/>
                  <w:marBottom w:val="0"/>
                  <w:divBdr>
                    <w:top w:val="none" w:sz="0" w:space="0" w:color="auto"/>
                    <w:left w:val="none" w:sz="0" w:space="0" w:color="auto"/>
                    <w:bottom w:val="none" w:sz="0" w:space="0" w:color="auto"/>
                    <w:right w:val="none" w:sz="0" w:space="0" w:color="auto"/>
                  </w:divBdr>
                  <w:divsChild>
                    <w:div w:id="1252088278">
                      <w:marLeft w:val="0"/>
                      <w:marRight w:val="0"/>
                      <w:marTop w:val="0"/>
                      <w:marBottom w:val="0"/>
                      <w:divBdr>
                        <w:top w:val="none" w:sz="0" w:space="0" w:color="auto"/>
                        <w:left w:val="none" w:sz="0" w:space="0" w:color="auto"/>
                        <w:bottom w:val="none" w:sz="0" w:space="0" w:color="auto"/>
                        <w:right w:val="none" w:sz="0" w:space="0" w:color="auto"/>
                      </w:divBdr>
                      <w:divsChild>
                        <w:div w:id="1726029601">
                          <w:marLeft w:val="0"/>
                          <w:marRight w:val="0"/>
                          <w:marTop w:val="0"/>
                          <w:marBottom w:val="0"/>
                          <w:divBdr>
                            <w:top w:val="none" w:sz="0" w:space="0" w:color="auto"/>
                            <w:left w:val="none" w:sz="0" w:space="0" w:color="auto"/>
                            <w:bottom w:val="none" w:sz="0" w:space="0" w:color="auto"/>
                            <w:right w:val="none" w:sz="0" w:space="0" w:color="auto"/>
                          </w:divBdr>
                          <w:divsChild>
                            <w:div w:id="2021277486">
                              <w:marLeft w:val="0"/>
                              <w:marRight w:val="0"/>
                              <w:marTop w:val="0"/>
                              <w:marBottom w:val="0"/>
                              <w:divBdr>
                                <w:top w:val="none" w:sz="0" w:space="0" w:color="auto"/>
                                <w:left w:val="none" w:sz="0" w:space="0" w:color="auto"/>
                                <w:bottom w:val="none" w:sz="0" w:space="0" w:color="auto"/>
                                <w:right w:val="none" w:sz="0" w:space="0" w:color="auto"/>
                              </w:divBdr>
                              <w:divsChild>
                                <w:div w:id="411239517">
                                  <w:marLeft w:val="0"/>
                                  <w:marRight w:val="0"/>
                                  <w:marTop w:val="0"/>
                                  <w:marBottom w:val="0"/>
                                  <w:divBdr>
                                    <w:top w:val="none" w:sz="0" w:space="0" w:color="auto"/>
                                    <w:left w:val="none" w:sz="0" w:space="0" w:color="auto"/>
                                    <w:bottom w:val="none" w:sz="0" w:space="0" w:color="auto"/>
                                    <w:right w:val="none" w:sz="0" w:space="0" w:color="auto"/>
                                  </w:divBdr>
                                  <w:divsChild>
                                    <w:div w:id="1329138062">
                                      <w:marLeft w:val="0"/>
                                      <w:marRight w:val="0"/>
                                      <w:marTop w:val="0"/>
                                      <w:marBottom w:val="0"/>
                                      <w:divBdr>
                                        <w:top w:val="none" w:sz="0" w:space="0" w:color="auto"/>
                                        <w:left w:val="none" w:sz="0" w:space="0" w:color="auto"/>
                                        <w:bottom w:val="none" w:sz="0" w:space="0" w:color="auto"/>
                                        <w:right w:val="none" w:sz="0" w:space="0" w:color="auto"/>
                                      </w:divBdr>
                                      <w:divsChild>
                                        <w:div w:id="512651861">
                                          <w:marLeft w:val="0"/>
                                          <w:marRight w:val="0"/>
                                          <w:marTop w:val="0"/>
                                          <w:marBottom w:val="0"/>
                                          <w:divBdr>
                                            <w:top w:val="none" w:sz="0" w:space="0" w:color="auto"/>
                                            <w:left w:val="none" w:sz="0" w:space="0" w:color="auto"/>
                                            <w:bottom w:val="none" w:sz="0" w:space="0" w:color="auto"/>
                                            <w:right w:val="none" w:sz="0" w:space="0" w:color="auto"/>
                                          </w:divBdr>
                                          <w:divsChild>
                                            <w:div w:id="4790184">
                                              <w:marLeft w:val="0"/>
                                              <w:marRight w:val="0"/>
                                              <w:marTop w:val="0"/>
                                              <w:marBottom w:val="0"/>
                                              <w:divBdr>
                                                <w:top w:val="none" w:sz="0" w:space="0" w:color="auto"/>
                                                <w:left w:val="none" w:sz="0" w:space="0" w:color="auto"/>
                                                <w:bottom w:val="none" w:sz="0" w:space="0" w:color="auto"/>
                                                <w:right w:val="none" w:sz="0" w:space="0" w:color="auto"/>
                                              </w:divBdr>
                                              <w:divsChild>
                                                <w:div w:id="1626308350">
                                                  <w:marLeft w:val="0"/>
                                                  <w:marRight w:val="0"/>
                                                  <w:marTop w:val="0"/>
                                                  <w:marBottom w:val="0"/>
                                                  <w:divBdr>
                                                    <w:top w:val="none" w:sz="0" w:space="0" w:color="auto"/>
                                                    <w:left w:val="none" w:sz="0" w:space="0" w:color="auto"/>
                                                    <w:bottom w:val="none" w:sz="0" w:space="0" w:color="auto"/>
                                                    <w:right w:val="none" w:sz="0" w:space="0" w:color="auto"/>
                                                  </w:divBdr>
                                                </w:div>
                                              </w:divsChild>
                                            </w:div>
                                            <w:div w:id="869879159">
                                              <w:marLeft w:val="0"/>
                                              <w:marRight w:val="0"/>
                                              <w:marTop w:val="0"/>
                                              <w:marBottom w:val="0"/>
                                              <w:divBdr>
                                                <w:top w:val="none" w:sz="0" w:space="0" w:color="auto"/>
                                                <w:left w:val="none" w:sz="0" w:space="0" w:color="auto"/>
                                                <w:bottom w:val="none" w:sz="0" w:space="0" w:color="auto"/>
                                                <w:right w:val="none" w:sz="0" w:space="0" w:color="auto"/>
                                              </w:divBdr>
                                              <w:divsChild>
                                                <w:div w:id="142811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1855910">
      <w:bodyDiv w:val="1"/>
      <w:marLeft w:val="0"/>
      <w:marRight w:val="0"/>
      <w:marTop w:val="0"/>
      <w:marBottom w:val="0"/>
      <w:divBdr>
        <w:top w:val="none" w:sz="0" w:space="0" w:color="auto"/>
        <w:left w:val="none" w:sz="0" w:space="0" w:color="auto"/>
        <w:bottom w:val="none" w:sz="0" w:space="0" w:color="auto"/>
        <w:right w:val="none" w:sz="0" w:space="0" w:color="auto"/>
      </w:divBdr>
      <w:divsChild>
        <w:div w:id="221912592">
          <w:marLeft w:val="0"/>
          <w:marRight w:val="0"/>
          <w:marTop w:val="0"/>
          <w:marBottom w:val="0"/>
          <w:divBdr>
            <w:top w:val="none" w:sz="0" w:space="0" w:color="auto"/>
            <w:left w:val="none" w:sz="0" w:space="0" w:color="auto"/>
            <w:bottom w:val="none" w:sz="0" w:space="0" w:color="auto"/>
            <w:right w:val="none" w:sz="0" w:space="0" w:color="auto"/>
          </w:divBdr>
          <w:divsChild>
            <w:div w:id="987050725">
              <w:marLeft w:val="0"/>
              <w:marRight w:val="0"/>
              <w:marTop w:val="0"/>
              <w:marBottom w:val="0"/>
              <w:divBdr>
                <w:top w:val="none" w:sz="0" w:space="0" w:color="auto"/>
                <w:left w:val="none" w:sz="0" w:space="0" w:color="auto"/>
                <w:bottom w:val="none" w:sz="0" w:space="0" w:color="auto"/>
                <w:right w:val="none" w:sz="0" w:space="0" w:color="auto"/>
              </w:divBdr>
              <w:divsChild>
                <w:div w:id="1326856491">
                  <w:marLeft w:val="0"/>
                  <w:marRight w:val="0"/>
                  <w:marTop w:val="0"/>
                  <w:marBottom w:val="0"/>
                  <w:divBdr>
                    <w:top w:val="none" w:sz="0" w:space="0" w:color="auto"/>
                    <w:left w:val="none" w:sz="0" w:space="0" w:color="auto"/>
                    <w:bottom w:val="none" w:sz="0" w:space="0" w:color="auto"/>
                    <w:right w:val="none" w:sz="0" w:space="0" w:color="auto"/>
                  </w:divBdr>
                  <w:divsChild>
                    <w:div w:id="97710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502347">
          <w:marLeft w:val="0"/>
          <w:marRight w:val="0"/>
          <w:marTop w:val="0"/>
          <w:marBottom w:val="0"/>
          <w:divBdr>
            <w:top w:val="none" w:sz="0" w:space="0" w:color="auto"/>
            <w:left w:val="none" w:sz="0" w:space="0" w:color="auto"/>
            <w:bottom w:val="none" w:sz="0" w:space="0" w:color="auto"/>
            <w:right w:val="none" w:sz="0" w:space="0" w:color="auto"/>
          </w:divBdr>
          <w:divsChild>
            <w:div w:id="839345038">
              <w:marLeft w:val="0"/>
              <w:marRight w:val="0"/>
              <w:marTop w:val="0"/>
              <w:marBottom w:val="0"/>
              <w:divBdr>
                <w:top w:val="none" w:sz="0" w:space="0" w:color="auto"/>
                <w:left w:val="none" w:sz="0" w:space="0" w:color="auto"/>
                <w:bottom w:val="none" w:sz="0" w:space="0" w:color="auto"/>
                <w:right w:val="none" w:sz="0" w:space="0" w:color="auto"/>
              </w:divBdr>
              <w:divsChild>
                <w:div w:id="1858154417">
                  <w:marLeft w:val="0"/>
                  <w:marRight w:val="0"/>
                  <w:marTop w:val="0"/>
                  <w:marBottom w:val="0"/>
                  <w:divBdr>
                    <w:top w:val="none" w:sz="0" w:space="0" w:color="auto"/>
                    <w:left w:val="none" w:sz="0" w:space="0" w:color="auto"/>
                    <w:bottom w:val="none" w:sz="0" w:space="0" w:color="auto"/>
                    <w:right w:val="none" w:sz="0" w:space="0" w:color="auto"/>
                  </w:divBdr>
                </w:div>
              </w:divsChild>
            </w:div>
            <w:div w:id="200057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90811">
      <w:bodyDiv w:val="1"/>
      <w:marLeft w:val="0"/>
      <w:marRight w:val="0"/>
      <w:marTop w:val="0"/>
      <w:marBottom w:val="0"/>
      <w:divBdr>
        <w:top w:val="none" w:sz="0" w:space="0" w:color="auto"/>
        <w:left w:val="none" w:sz="0" w:space="0" w:color="auto"/>
        <w:bottom w:val="none" w:sz="0" w:space="0" w:color="auto"/>
        <w:right w:val="none" w:sz="0" w:space="0" w:color="auto"/>
      </w:divBdr>
    </w:div>
    <w:div w:id="1739742709">
      <w:bodyDiv w:val="1"/>
      <w:marLeft w:val="0"/>
      <w:marRight w:val="0"/>
      <w:marTop w:val="0"/>
      <w:marBottom w:val="0"/>
      <w:divBdr>
        <w:top w:val="none" w:sz="0" w:space="0" w:color="auto"/>
        <w:left w:val="none" w:sz="0" w:space="0" w:color="auto"/>
        <w:bottom w:val="none" w:sz="0" w:space="0" w:color="auto"/>
        <w:right w:val="none" w:sz="0" w:space="0" w:color="auto"/>
      </w:divBdr>
    </w:div>
    <w:div w:id="1759792183">
      <w:bodyDiv w:val="1"/>
      <w:marLeft w:val="0"/>
      <w:marRight w:val="0"/>
      <w:marTop w:val="0"/>
      <w:marBottom w:val="0"/>
      <w:divBdr>
        <w:top w:val="none" w:sz="0" w:space="0" w:color="auto"/>
        <w:left w:val="none" w:sz="0" w:space="0" w:color="auto"/>
        <w:bottom w:val="none" w:sz="0" w:space="0" w:color="auto"/>
        <w:right w:val="none" w:sz="0" w:space="0" w:color="auto"/>
      </w:divBdr>
    </w:div>
    <w:div w:id="1797018108">
      <w:bodyDiv w:val="1"/>
      <w:marLeft w:val="0"/>
      <w:marRight w:val="0"/>
      <w:marTop w:val="0"/>
      <w:marBottom w:val="0"/>
      <w:divBdr>
        <w:top w:val="none" w:sz="0" w:space="0" w:color="auto"/>
        <w:left w:val="none" w:sz="0" w:space="0" w:color="auto"/>
        <w:bottom w:val="none" w:sz="0" w:space="0" w:color="auto"/>
        <w:right w:val="none" w:sz="0" w:space="0" w:color="auto"/>
      </w:divBdr>
    </w:div>
    <w:div w:id="1804888703">
      <w:bodyDiv w:val="1"/>
      <w:marLeft w:val="0"/>
      <w:marRight w:val="0"/>
      <w:marTop w:val="0"/>
      <w:marBottom w:val="0"/>
      <w:divBdr>
        <w:top w:val="none" w:sz="0" w:space="0" w:color="auto"/>
        <w:left w:val="none" w:sz="0" w:space="0" w:color="auto"/>
        <w:bottom w:val="none" w:sz="0" w:space="0" w:color="auto"/>
        <w:right w:val="none" w:sz="0" w:space="0" w:color="auto"/>
      </w:divBdr>
      <w:divsChild>
        <w:div w:id="953829066">
          <w:marLeft w:val="0"/>
          <w:marRight w:val="0"/>
          <w:marTop w:val="0"/>
          <w:marBottom w:val="0"/>
          <w:divBdr>
            <w:top w:val="none" w:sz="0" w:space="0" w:color="auto"/>
            <w:left w:val="none" w:sz="0" w:space="0" w:color="auto"/>
            <w:bottom w:val="none" w:sz="0" w:space="0" w:color="auto"/>
            <w:right w:val="none" w:sz="0" w:space="0" w:color="auto"/>
          </w:divBdr>
          <w:divsChild>
            <w:div w:id="178588794">
              <w:marLeft w:val="0"/>
              <w:marRight w:val="0"/>
              <w:marTop w:val="0"/>
              <w:marBottom w:val="0"/>
              <w:divBdr>
                <w:top w:val="none" w:sz="0" w:space="0" w:color="auto"/>
                <w:left w:val="none" w:sz="0" w:space="0" w:color="auto"/>
                <w:bottom w:val="none" w:sz="0" w:space="0" w:color="auto"/>
                <w:right w:val="none" w:sz="0" w:space="0" w:color="auto"/>
              </w:divBdr>
              <w:divsChild>
                <w:div w:id="1925605567">
                  <w:marLeft w:val="0"/>
                  <w:marRight w:val="0"/>
                  <w:marTop w:val="0"/>
                  <w:marBottom w:val="0"/>
                  <w:divBdr>
                    <w:top w:val="none" w:sz="0" w:space="0" w:color="auto"/>
                    <w:left w:val="none" w:sz="0" w:space="0" w:color="auto"/>
                    <w:bottom w:val="none" w:sz="0" w:space="0" w:color="auto"/>
                    <w:right w:val="none" w:sz="0" w:space="0" w:color="auto"/>
                  </w:divBdr>
                  <w:divsChild>
                    <w:div w:id="2029597395">
                      <w:marLeft w:val="0"/>
                      <w:marRight w:val="0"/>
                      <w:marTop w:val="0"/>
                      <w:marBottom w:val="0"/>
                      <w:divBdr>
                        <w:top w:val="none" w:sz="0" w:space="0" w:color="auto"/>
                        <w:left w:val="none" w:sz="0" w:space="0" w:color="auto"/>
                        <w:bottom w:val="none" w:sz="0" w:space="0" w:color="auto"/>
                        <w:right w:val="none" w:sz="0" w:space="0" w:color="auto"/>
                      </w:divBdr>
                      <w:divsChild>
                        <w:div w:id="1601835886">
                          <w:marLeft w:val="0"/>
                          <w:marRight w:val="0"/>
                          <w:marTop w:val="0"/>
                          <w:marBottom w:val="0"/>
                          <w:divBdr>
                            <w:top w:val="none" w:sz="0" w:space="0" w:color="auto"/>
                            <w:left w:val="none" w:sz="0" w:space="0" w:color="auto"/>
                            <w:bottom w:val="none" w:sz="0" w:space="0" w:color="auto"/>
                            <w:right w:val="none" w:sz="0" w:space="0" w:color="auto"/>
                          </w:divBdr>
                          <w:divsChild>
                            <w:div w:id="750470911">
                              <w:marLeft w:val="0"/>
                              <w:marRight w:val="0"/>
                              <w:marTop w:val="0"/>
                              <w:marBottom w:val="0"/>
                              <w:divBdr>
                                <w:top w:val="none" w:sz="0" w:space="0" w:color="auto"/>
                                <w:left w:val="none" w:sz="0" w:space="0" w:color="auto"/>
                                <w:bottom w:val="none" w:sz="0" w:space="0" w:color="auto"/>
                                <w:right w:val="none" w:sz="0" w:space="0" w:color="auto"/>
                              </w:divBdr>
                              <w:divsChild>
                                <w:div w:id="986741559">
                                  <w:marLeft w:val="0"/>
                                  <w:marRight w:val="0"/>
                                  <w:marTop w:val="0"/>
                                  <w:marBottom w:val="0"/>
                                  <w:divBdr>
                                    <w:top w:val="none" w:sz="0" w:space="0" w:color="auto"/>
                                    <w:left w:val="none" w:sz="0" w:space="0" w:color="auto"/>
                                    <w:bottom w:val="none" w:sz="0" w:space="0" w:color="auto"/>
                                    <w:right w:val="none" w:sz="0" w:space="0" w:color="auto"/>
                                  </w:divBdr>
                                </w:div>
                              </w:divsChild>
                            </w:div>
                            <w:div w:id="1158493864">
                              <w:marLeft w:val="0"/>
                              <w:marRight w:val="0"/>
                              <w:marTop w:val="0"/>
                              <w:marBottom w:val="0"/>
                              <w:divBdr>
                                <w:top w:val="none" w:sz="0" w:space="0" w:color="auto"/>
                                <w:left w:val="none" w:sz="0" w:space="0" w:color="auto"/>
                                <w:bottom w:val="none" w:sz="0" w:space="0" w:color="auto"/>
                                <w:right w:val="none" w:sz="0" w:space="0" w:color="auto"/>
                              </w:divBdr>
                              <w:divsChild>
                                <w:div w:id="82543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2942977">
      <w:bodyDiv w:val="1"/>
      <w:marLeft w:val="0"/>
      <w:marRight w:val="0"/>
      <w:marTop w:val="0"/>
      <w:marBottom w:val="0"/>
      <w:divBdr>
        <w:top w:val="none" w:sz="0" w:space="0" w:color="auto"/>
        <w:left w:val="none" w:sz="0" w:space="0" w:color="auto"/>
        <w:bottom w:val="none" w:sz="0" w:space="0" w:color="auto"/>
        <w:right w:val="none" w:sz="0" w:space="0" w:color="auto"/>
      </w:divBdr>
      <w:divsChild>
        <w:div w:id="708799118">
          <w:marLeft w:val="0"/>
          <w:marRight w:val="0"/>
          <w:marTop w:val="0"/>
          <w:marBottom w:val="0"/>
          <w:divBdr>
            <w:top w:val="none" w:sz="0" w:space="0" w:color="auto"/>
            <w:left w:val="none" w:sz="0" w:space="0" w:color="auto"/>
            <w:bottom w:val="none" w:sz="0" w:space="0" w:color="auto"/>
            <w:right w:val="none" w:sz="0" w:space="0" w:color="auto"/>
          </w:divBdr>
          <w:divsChild>
            <w:div w:id="55824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84315">
      <w:bodyDiv w:val="1"/>
      <w:marLeft w:val="0"/>
      <w:marRight w:val="0"/>
      <w:marTop w:val="0"/>
      <w:marBottom w:val="0"/>
      <w:divBdr>
        <w:top w:val="none" w:sz="0" w:space="0" w:color="auto"/>
        <w:left w:val="none" w:sz="0" w:space="0" w:color="auto"/>
        <w:bottom w:val="none" w:sz="0" w:space="0" w:color="auto"/>
        <w:right w:val="none" w:sz="0" w:space="0" w:color="auto"/>
      </w:divBdr>
    </w:div>
    <w:div w:id="1818103708">
      <w:bodyDiv w:val="1"/>
      <w:marLeft w:val="0"/>
      <w:marRight w:val="0"/>
      <w:marTop w:val="0"/>
      <w:marBottom w:val="0"/>
      <w:divBdr>
        <w:top w:val="none" w:sz="0" w:space="0" w:color="auto"/>
        <w:left w:val="none" w:sz="0" w:space="0" w:color="auto"/>
        <w:bottom w:val="none" w:sz="0" w:space="0" w:color="auto"/>
        <w:right w:val="none" w:sz="0" w:space="0" w:color="auto"/>
      </w:divBdr>
      <w:divsChild>
        <w:div w:id="446777923">
          <w:marLeft w:val="0"/>
          <w:marRight w:val="0"/>
          <w:marTop w:val="0"/>
          <w:marBottom w:val="0"/>
          <w:divBdr>
            <w:top w:val="none" w:sz="0" w:space="0" w:color="auto"/>
            <w:left w:val="none" w:sz="0" w:space="0" w:color="auto"/>
            <w:bottom w:val="none" w:sz="0" w:space="0" w:color="auto"/>
            <w:right w:val="none" w:sz="0" w:space="0" w:color="auto"/>
          </w:divBdr>
          <w:divsChild>
            <w:div w:id="153491989">
              <w:marLeft w:val="0"/>
              <w:marRight w:val="0"/>
              <w:marTop w:val="0"/>
              <w:marBottom w:val="0"/>
              <w:divBdr>
                <w:top w:val="none" w:sz="0" w:space="0" w:color="auto"/>
                <w:left w:val="none" w:sz="0" w:space="0" w:color="auto"/>
                <w:bottom w:val="none" w:sz="0" w:space="0" w:color="auto"/>
                <w:right w:val="none" w:sz="0" w:space="0" w:color="auto"/>
              </w:divBdr>
              <w:divsChild>
                <w:div w:id="1385376024">
                  <w:marLeft w:val="0"/>
                  <w:marRight w:val="0"/>
                  <w:marTop w:val="0"/>
                  <w:marBottom w:val="0"/>
                  <w:divBdr>
                    <w:top w:val="none" w:sz="0" w:space="0" w:color="auto"/>
                    <w:left w:val="none" w:sz="0" w:space="0" w:color="auto"/>
                    <w:bottom w:val="none" w:sz="0" w:space="0" w:color="auto"/>
                    <w:right w:val="none" w:sz="0" w:space="0" w:color="auto"/>
                  </w:divBdr>
                  <w:divsChild>
                    <w:div w:id="189731069">
                      <w:marLeft w:val="0"/>
                      <w:marRight w:val="0"/>
                      <w:marTop w:val="0"/>
                      <w:marBottom w:val="0"/>
                      <w:divBdr>
                        <w:top w:val="none" w:sz="0" w:space="0" w:color="auto"/>
                        <w:left w:val="none" w:sz="0" w:space="0" w:color="auto"/>
                        <w:bottom w:val="none" w:sz="0" w:space="0" w:color="auto"/>
                        <w:right w:val="none" w:sz="0" w:space="0" w:color="auto"/>
                      </w:divBdr>
                      <w:divsChild>
                        <w:div w:id="366174715">
                          <w:marLeft w:val="0"/>
                          <w:marRight w:val="0"/>
                          <w:marTop w:val="0"/>
                          <w:marBottom w:val="0"/>
                          <w:divBdr>
                            <w:top w:val="none" w:sz="0" w:space="0" w:color="auto"/>
                            <w:left w:val="none" w:sz="0" w:space="0" w:color="auto"/>
                            <w:bottom w:val="none" w:sz="0" w:space="0" w:color="auto"/>
                            <w:right w:val="none" w:sz="0" w:space="0" w:color="auto"/>
                          </w:divBdr>
                          <w:divsChild>
                            <w:div w:id="246810441">
                              <w:marLeft w:val="0"/>
                              <w:marRight w:val="0"/>
                              <w:marTop w:val="0"/>
                              <w:marBottom w:val="0"/>
                              <w:divBdr>
                                <w:top w:val="none" w:sz="0" w:space="0" w:color="auto"/>
                                <w:left w:val="none" w:sz="0" w:space="0" w:color="auto"/>
                                <w:bottom w:val="none" w:sz="0" w:space="0" w:color="auto"/>
                                <w:right w:val="none" w:sz="0" w:space="0" w:color="auto"/>
                              </w:divBdr>
                              <w:divsChild>
                                <w:div w:id="1677463547">
                                  <w:marLeft w:val="0"/>
                                  <w:marRight w:val="0"/>
                                  <w:marTop w:val="0"/>
                                  <w:marBottom w:val="0"/>
                                  <w:divBdr>
                                    <w:top w:val="none" w:sz="0" w:space="0" w:color="auto"/>
                                    <w:left w:val="none" w:sz="0" w:space="0" w:color="auto"/>
                                    <w:bottom w:val="none" w:sz="0" w:space="0" w:color="auto"/>
                                    <w:right w:val="none" w:sz="0" w:space="0" w:color="auto"/>
                                  </w:divBdr>
                                  <w:divsChild>
                                    <w:div w:id="1110588269">
                                      <w:marLeft w:val="0"/>
                                      <w:marRight w:val="0"/>
                                      <w:marTop w:val="0"/>
                                      <w:marBottom w:val="0"/>
                                      <w:divBdr>
                                        <w:top w:val="none" w:sz="0" w:space="0" w:color="auto"/>
                                        <w:left w:val="none" w:sz="0" w:space="0" w:color="auto"/>
                                        <w:bottom w:val="none" w:sz="0" w:space="0" w:color="auto"/>
                                        <w:right w:val="none" w:sz="0" w:space="0" w:color="auto"/>
                                      </w:divBdr>
                                      <w:divsChild>
                                        <w:div w:id="983899430">
                                          <w:marLeft w:val="0"/>
                                          <w:marRight w:val="0"/>
                                          <w:marTop w:val="0"/>
                                          <w:marBottom w:val="0"/>
                                          <w:divBdr>
                                            <w:top w:val="none" w:sz="0" w:space="0" w:color="auto"/>
                                            <w:left w:val="none" w:sz="0" w:space="0" w:color="auto"/>
                                            <w:bottom w:val="none" w:sz="0" w:space="0" w:color="auto"/>
                                            <w:right w:val="none" w:sz="0" w:space="0" w:color="auto"/>
                                          </w:divBdr>
                                          <w:divsChild>
                                            <w:div w:id="384566549">
                                              <w:marLeft w:val="0"/>
                                              <w:marRight w:val="0"/>
                                              <w:marTop w:val="0"/>
                                              <w:marBottom w:val="0"/>
                                              <w:divBdr>
                                                <w:top w:val="none" w:sz="0" w:space="0" w:color="auto"/>
                                                <w:left w:val="none" w:sz="0" w:space="0" w:color="auto"/>
                                                <w:bottom w:val="none" w:sz="0" w:space="0" w:color="auto"/>
                                                <w:right w:val="none" w:sz="0" w:space="0" w:color="auto"/>
                                              </w:divBdr>
                                              <w:divsChild>
                                                <w:div w:id="550968422">
                                                  <w:marLeft w:val="0"/>
                                                  <w:marRight w:val="0"/>
                                                  <w:marTop w:val="0"/>
                                                  <w:marBottom w:val="0"/>
                                                  <w:divBdr>
                                                    <w:top w:val="none" w:sz="0" w:space="0" w:color="auto"/>
                                                    <w:left w:val="none" w:sz="0" w:space="0" w:color="auto"/>
                                                    <w:bottom w:val="none" w:sz="0" w:space="0" w:color="auto"/>
                                                    <w:right w:val="none" w:sz="0" w:space="0" w:color="auto"/>
                                                  </w:divBdr>
                                                </w:div>
                                              </w:divsChild>
                                            </w:div>
                                            <w:div w:id="1149440883">
                                              <w:marLeft w:val="0"/>
                                              <w:marRight w:val="0"/>
                                              <w:marTop w:val="0"/>
                                              <w:marBottom w:val="0"/>
                                              <w:divBdr>
                                                <w:top w:val="none" w:sz="0" w:space="0" w:color="auto"/>
                                                <w:left w:val="none" w:sz="0" w:space="0" w:color="auto"/>
                                                <w:bottom w:val="none" w:sz="0" w:space="0" w:color="auto"/>
                                                <w:right w:val="none" w:sz="0" w:space="0" w:color="auto"/>
                                              </w:divBdr>
                                              <w:divsChild>
                                                <w:div w:id="203079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0944791">
      <w:bodyDiv w:val="1"/>
      <w:marLeft w:val="0"/>
      <w:marRight w:val="0"/>
      <w:marTop w:val="0"/>
      <w:marBottom w:val="0"/>
      <w:divBdr>
        <w:top w:val="none" w:sz="0" w:space="0" w:color="auto"/>
        <w:left w:val="none" w:sz="0" w:space="0" w:color="auto"/>
        <w:bottom w:val="none" w:sz="0" w:space="0" w:color="auto"/>
        <w:right w:val="none" w:sz="0" w:space="0" w:color="auto"/>
      </w:divBdr>
    </w:div>
    <w:div w:id="1831210163">
      <w:bodyDiv w:val="1"/>
      <w:marLeft w:val="0"/>
      <w:marRight w:val="0"/>
      <w:marTop w:val="0"/>
      <w:marBottom w:val="0"/>
      <w:divBdr>
        <w:top w:val="none" w:sz="0" w:space="0" w:color="auto"/>
        <w:left w:val="none" w:sz="0" w:space="0" w:color="auto"/>
        <w:bottom w:val="none" w:sz="0" w:space="0" w:color="auto"/>
        <w:right w:val="none" w:sz="0" w:space="0" w:color="auto"/>
      </w:divBdr>
    </w:div>
    <w:div w:id="1835760082">
      <w:bodyDiv w:val="1"/>
      <w:marLeft w:val="0"/>
      <w:marRight w:val="0"/>
      <w:marTop w:val="0"/>
      <w:marBottom w:val="0"/>
      <w:divBdr>
        <w:top w:val="none" w:sz="0" w:space="0" w:color="auto"/>
        <w:left w:val="none" w:sz="0" w:space="0" w:color="auto"/>
        <w:bottom w:val="none" w:sz="0" w:space="0" w:color="auto"/>
        <w:right w:val="none" w:sz="0" w:space="0" w:color="auto"/>
      </w:divBdr>
      <w:divsChild>
        <w:div w:id="1853566819">
          <w:marLeft w:val="0"/>
          <w:marRight w:val="0"/>
          <w:marTop w:val="0"/>
          <w:marBottom w:val="0"/>
          <w:divBdr>
            <w:top w:val="none" w:sz="0" w:space="0" w:color="auto"/>
            <w:left w:val="none" w:sz="0" w:space="0" w:color="auto"/>
            <w:bottom w:val="none" w:sz="0" w:space="0" w:color="auto"/>
            <w:right w:val="none" w:sz="0" w:space="0" w:color="auto"/>
          </w:divBdr>
          <w:divsChild>
            <w:div w:id="1480999627">
              <w:marLeft w:val="0"/>
              <w:marRight w:val="0"/>
              <w:marTop w:val="0"/>
              <w:marBottom w:val="0"/>
              <w:divBdr>
                <w:top w:val="none" w:sz="0" w:space="0" w:color="auto"/>
                <w:left w:val="none" w:sz="0" w:space="0" w:color="auto"/>
                <w:bottom w:val="none" w:sz="0" w:space="0" w:color="auto"/>
                <w:right w:val="none" w:sz="0" w:space="0" w:color="auto"/>
              </w:divBdr>
              <w:divsChild>
                <w:div w:id="416368976">
                  <w:marLeft w:val="0"/>
                  <w:marRight w:val="0"/>
                  <w:marTop w:val="0"/>
                  <w:marBottom w:val="0"/>
                  <w:divBdr>
                    <w:top w:val="none" w:sz="0" w:space="0" w:color="auto"/>
                    <w:left w:val="none" w:sz="0" w:space="0" w:color="auto"/>
                    <w:bottom w:val="none" w:sz="0" w:space="0" w:color="auto"/>
                    <w:right w:val="none" w:sz="0" w:space="0" w:color="auto"/>
                  </w:divBdr>
                  <w:divsChild>
                    <w:div w:id="1028340187">
                      <w:marLeft w:val="0"/>
                      <w:marRight w:val="0"/>
                      <w:marTop w:val="0"/>
                      <w:marBottom w:val="0"/>
                      <w:divBdr>
                        <w:top w:val="none" w:sz="0" w:space="0" w:color="auto"/>
                        <w:left w:val="none" w:sz="0" w:space="0" w:color="auto"/>
                        <w:bottom w:val="none" w:sz="0" w:space="0" w:color="auto"/>
                        <w:right w:val="none" w:sz="0" w:space="0" w:color="auto"/>
                      </w:divBdr>
                      <w:divsChild>
                        <w:div w:id="1977369202">
                          <w:marLeft w:val="0"/>
                          <w:marRight w:val="0"/>
                          <w:marTop w:val="0"/>
                          <w:marBottom w:val="0"/>
                          <w:divBdr>
                            <w:top w:val="none" w:sz="0" w:space="0" w:color="auto"/>
                            <w:left w:val="none" w:sz="0" w:space="0" w:color="auto"/>
                            <w:bottom w:val="none" w:sz="0" w:space="0" w:color="auto"/>
                            <w:right w:val="none" w:sz="0" w:space="0" w:color="auto"/>
                          </w:divBdr>
                          <w:divsChild>
                            <w:div w:id="1527595876">
                              <w:marLeft w:val="0"/>
                              <w:marRight w:val="0"/>
                              <w:marTop w:val="0"/>
                              <w:marBottom w:val="0"/>
                              <w:divBdr>
                                <w:top w:val="none" w:sz="0" w:space="0" w:color="auto"/>
                                <w:left w:val="none" w:sz="0" w:space="0" w:color="auto"/>
                                <w:bottom w:val="none" w:sz="0" w:space="0" w:color="auto"/>
                                <w:right w:val="none" w:sz="0" w:space="0" w:color="auto"/>
                              </w:divBdr>
                              <w:divsChild>
                                <w:div w:id="1802572387">
                                  <w:marLeft w:val="0"/>
                                  <w:marRight w:val="0"/>
                                  <w:marTop w:val="0"/>
                                  <w:marBottom w:val="0"/>
                                  <w:divBdr>
                                    <w:top w:val="none" w:sz="0" w:space="0" w:color="auto"/>
                                    <w:left w:val="none" w:sz="0" w:space="0" w:color="auto"/>
                                    <w:bottom w:val="none" w:sz="0" w:space="0" w:color="auto"/>
                                    <w:right w:val="none" w:sz="0" w:space="0" w:color="auto"/>
                                  </w:divBdr>
                                  <w:divsChild>
                                    <w:div w:id="1135367974">
                                      <w:marLeft w:val="0"/>
                                      <w:marRight w:val="0"/>
                                      <w:marTop w:val="0"/>
                                      <w:marBottom w:val="0"/>
                                      <w:divBdr>
                                        <w:top w:val="none" w:sz="0" w:space="0" w:color="auto"/>
                                        <w:left w:val="none" w:sz="0" w:space="0" w:color="auto"/>
                                        <w:bottom w:val="none" w:sz="0" w:space="0" w:color="auto"/>
                                        <w:right w:val="none" w:sz="0" w:space="0" w:color="auto"/>
                                      </w:divBdr>
                                      <w:divsChild>
                                        <w:div w:id="722102498">
                                          <w:marLeft w:val="0"/>
                                          <w:marRight w:val="0"/>
                                          <w:marTop w:val="0"/>
                                          <w:marBottom w:val="0"/>
                                          <w:divBdr>
                                            <w:top w:val="none" w:sz="0" w:space="0" w:color="auto"/>
                                            <w:left w:val="none" w:sz="0" w:space="0" w:color="auto"/>
                                            <w:bottom w:val="none" w:sz="0" w:space="0" w:color="auto"/>
                                            <w:right w:val="none" w:sz="0" w:space="0" w:color="auto"/>
                                          </w:divBdr>
                                        </w:div>
                                        <w:div w:id="189395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0345120">
                  <w:marLeft w:val="0"/>
                  <w:marRight w:val="0"/>
                  <w:marTop w:val="0"/>
                  <w:marBottom w:val="0"/>
                  <w:divBdr>
                    <w:top w:val="none" w:sz="0" w:space="0" w:color="auto"/>
                    <w:left w:val="none" w:sz="0" w:space="0" w:color="auto"/>
                    <w:bottom w:val="none" w:sz="0" w:space="0" w:color="auto"/>
                    <w:right w:val="none" w:sz="0" w:space="0" w:color="auto"/>
                  </w:divBdr>
                  <w:divsChild>
                    <w:div w:id="1041780441">
                      <w:marLeft w:val="0"/>
                      <w:marRight w:val="0"/>
                      <w:marTop w:val="0"/>
                      <w:marBottom w:val="0"/>
                      <w:divBdr>
                        <w:top w:val="none" w:sz="0" w:space="0" w:color="auto"/>
                        <w:left w:val="none" w:sz="0" w:space="0" w:color="auto"/>
                        <w:bottom w:val="none" w:sz="0" w:space="0" w:color="auto"/>
                        <w:right w:val="none" w:sz="0" w:space="0" w:color="auto"/>
                      </w:divBdr>
                      <w:divsChild>
                        <w:div w:id="1334913839">
                          <w:marLeft w:val="0"/>
                          <w:marRight w:val="0"/>
                          <w:marTop w:val="0"/>
                          <w:marBottom w:val="0"/>
                          <w:divBdr>
                            <w:top w:val="none" w:sz="0" w:space="0" w:color="auto"/>
                            <w:left w:val="none" w:sz="0" w:space="0" w:color="auto"/>
                            <w:bottom w:val="none" w:sz="0" w:space="0" w:color="auto"/>
                            <w:right w:val="none" w:sz="0" w:space="0" w:color="auto"/>
                          </w:divBdr>
                          <w:divsChild>
                            <w:div w:id="1337926303">
                              <w:marLeft w:val="0"/>
                              <w:marRight w:val="0"/>
                              <w:marTop w:val="0"/>
                              <w:marBottom w:val="0"/>
                              <w:divBdr>
                                <w:top w:val="none" w:sz="0" w:space="0" w:color="auto"/>
                                <w:left w:val="none" w:sz="0" w:space="0" w:color="auto"/>
                                <w:bottom w:val="none" w:sz="0" w:space="0" w:color="auto"/>
                                <w:right w:val="none" w:sz="0" w:space="0" w:color="auto"/>
                              </w:divBdr>
                              <w:divsChild>
                                <w:div w:id="38864018">
                                  <w:marLeft w:val="0"/>
                                  <w:marRight w:val="0"/>
                                  <w:marTop w:val="0"/>
                                  <w:marBottom w:val="0"/>
                                  <w:divBdr>
                                    <w:top w:val="none" w:sz="0" w:space="0" w:color="auto"/>
                                    <w:left w:val="none" w:sz="0" w:space="0" w:color="auto"/>
                                    <w:bottom w:val="none" w:sz="0" w:space="0" w:color="auto"/>
                                    <w:right w:val="none" w:sz="0" w:space="0" w:color="auto"/>
                                  </w:divBdr>
                                  <w:divsChild>
                                    <w:div w:id="883568206">
                                      <w:marLeft w:val="0"/>
                                      <w:marRight w:val="0"/>
                                      <w:marTop w:val="0"/>
                                      <w:marBottom w:val="0"/>
                                      <w:divBdr>
                                        <w:top w:val="none" w:sz="0" w:space="0" w:color="auto"/>
                                        <w:left w:val="none" w:sz="0" w:space="0" w:color="auto"/>
                                        <w:bottom w:val="none" w:sz="0" w:space="0" w:color="auto"/>
                                        <w:right w:val="none" w:sz="0" w:space="0" w:color="auto"/>
                                      </w:divBdr>
                                      <w:divsChild>
                                        <w:div w:id="1509905862">
                                          <w:marLeft w:val="0"/>
                                          <w:marRight w:val="0"/>
                                          <w:marTop w:val="0"/>
                                          <w:marBottom w:val="0"/>
                                          <w:divBdr>
                                            <w:top w:val="none" w:sz="0" w:space="0" w:color="auto"/>
                                            <w:left w:val="none" w:sz="0" w:space="0" w:color="auto"/>
                                            <w:bottom w:val="none" w:sz="0" w:space="0" w:color="auto"/>
                                            <w:right w:val="none" w:sz="0" w:space="0" w:color="auto"/>
                                          </w:divBdr>
                                          <w:divsChild>
                                            <w:div w:id="171340220">
                                              <w:marLeft w:val="0"/>
                                              <w:marRight w:val="0"/>
                                              <w:marTop w:val="0"/>
                                              <w:marBottom w:val="0"/>
                                              <w:divBdr>
                                                <w:top w:val="none" w:sz="0" w:space="0" w:color="auto"/>
                                                <w:left w:val="none" w:sz="0" w:space="0" w:color="auto"/>
                                                <w:bottom w:val="none" w:sz="0" w:space="0" w:color="auto"/>
                                                <w:right w:val="none" w:sz="0" w:space="0" w:color="auto"/>
                                              </w:divBdr>
                                              <w:divsChild>
                                                <w:div w:id="888540121">
                                                  <w:marLeft w:val="0"/>
                                                  <w:marRight w:val="0"/>
                                                  <w:marTop w:val="0"/>
                                                  <w:marBottom w:val="0"/>
                                                  <w:divBdr>
                                                    <w:top w:val="none" w:sz="0" w:space="0" w:color="auto"/>
                                                    <w:left w:val="none" w:sz="0" w:space="0" w:color="auto"/>
                                                    <w:bottom w:val="none" w:sz="0" w:space="0" w:color="auto"/>
                                                    <w:right w:val="none" w:sz="0" w:space="0" w:color="auto"/>
                                                  </w:divBdr>
                                                  <w:divsChild>
                                                    <w:div w:id="312300231">
                                                      <w:marLeft w:val="0"/>
                                                      <w:marRight w:val="0"/>
                                                      <w:marTop w:val="0"/>
                                                      <w:marBottom w:val="0"/>
                                                      <w:divBdr>
                                                        <w:top w:val="none" w:sz="0" w:space="0" w:color="auto"/>
                                                        <w:left w:val="none" w:sz="0" w:space="0" w:color="auto"/>
                                                        <w:bottom w:val="none" w:sz="0" w:space="0" w:color="auto"/>
                                                        <w:right w:val="none" w:sz="0" w:space="0" w:color="auto"/>
                                                      </w:divBdr>
                                                      <w:divsChild>
                                                        <w:div w:id="1903982177">
                                                          <w:marLeft w:val="0"/>
                                                          <w:marRight w:val="0"/>
                                                          <w:marTop w:val="0"/>
                                                          <w:marBottom w:val="0"/>
                                                          <w:divBdr>
                                                            <w:top w:val="none" w:sz="0" w:space="0" w:color="auto"/>
                                                            <w:left w:val="none" w:sz="0" w:space="0" w:color="auto"/>
                                                            <w:bottom w:val="none" w:sz="0" w:space="0" w:color="auto"/>
                                                            <w:right w:val="none" w:sz="0" w:space="0" w:color="auto"/>
                                                          </w:divBdr>
                                                          <w:divsChild>
                                                            <w:div w:id="452096666">
                                                              <w:marLeft w:val="0"/>
                                                              <w:marRight w:val="0"/>
                                                              <w:marTop w:val="0"/>
                                                              <w:marBottom w:val="0"/>
                                                              <w:divBdr>
                                                                <w:top w:val="none" w:sz="0" w:space="0" w:color="auto"/>
                                                                <w:left w:val="none" w:sz="0" w:space="0" w:color="auto"/>
                                                                <w:bottom w:val="none" w:sz="0" w:space="0" w:color="auto"/>
                                                                <w:right w:val="none" w:sz="0" w:space="0" w:color="auto"/>
                                                              </w:divBdr>
                                                            </w:div>
                                                            <w:div w:id="1923759788">
                                                              <w:marLeft w:val="0"/>
                                                              <w:marRight w:val="0"/>
                                                              <w:marTop w:val="0"/>
                                                              <w:marBottom w:val="0"/>
                                                              <w:divBdr>
                                                                <w:top w:val="none" w:sz="0" w:space="0" w:color="auto"/>
                                                                <w:left w:val="none" w:sz="0" w:space="0" w:color="auto"/>
                                                                <w:bottom w:val="none" w:sz="0" w:space="0" w:color="auto"/>
                                                                <w:right w:val="none" w:sz="0" w:space="0" w:color="auto"/>
                                                              </w:divBdr>
                                                              <w:divsChild>
                                                                <w:div w:id="1451319386">
                                                                  <w:marLeft w:val="0"/>
                                                                  <w:marRight w:val="0"/>
                                                                  <w:marTop w:val="0"/>
                                                                  <w:marBottom w:val="0"/>
                                                                  <w:divBdr>
                                                                    <w:top w:val="none" w:sz="0" w:space="0" w:color="auto"/>
                                                                    <w:left w:val="none" w:sz="0" w:space="0" w:color="auto"/>
                                                                    <w:bottom w:val="none" w:sz="0" w:space="0" w:color="auto"/>
                                                                    <w:right w:val="none" w:sz="0" w:space="0" w:color="auto"/>
                                                                  </w:divBdr>
                                                                  <w:divsChild>
                                                                    <w:div w:id="1434980412">
                                                                      <w:marLeft w:val="0"/>
                                                                      <w:marRight w:val="0"/>
                                                                      <w:marTop w:val="0"/>
                                                                      <w:marBottom w:val="0"/>
                                                                      <w:divBdr>
                                                                        <w:top w:val="none" w:sz="0" w:space="0" w:color="auto"/>
                                                                        <w:left w:val="none" w:sz="0" w:space="0" w:color="auto"/>
                                                                        <w:bottom w:val="none" w:sz="0" w:space="0" w:color="auto"/>
                                                                        <w:right w:val="none" w:sz="0" w:space="0" w:color="auto"/>
                                                                      </w:divBdr>
                                                                      <w:divsChild>
                                                                        <w:div w:id="59251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47398598">
      <w:bodyDiv w:val="1"/>
      <w:marLeft w:val="0"/>
      <w:marRight w:val="0"/>
      <w:marTop w:val="0"/>
      <w:marBottom w:val="0"/>
      <w:divBdr>
        <w:top w:val="none" w:sz="0" w:space="0" w:color="auto"/>
        <w:left w:val="none" w:sz="0" w:space="0" w:color="auto"/>
        <w:bottom w:val="none" w:sz="0" w:space="0" w:color="auto"/>
        <w:right w:val="none" w:sz="0" w:space="0" w:color="auto"/>
      </w:divBdr>
    </w:div>
    <w:div w:id="1870727421">
      <w:bodyDiv w:val="1"/>
      <w:marLeft w:val="0"/>
      <w:marRight w:val="0"/>
      <w:marTop w:val="0"/>
      <w:marBottom w:val="0"/>
      <w:divBdr>
        <w:top w:val="none" w:sz="0" w:space="0" w:color="auto"/>
        <w:left w:val="none" w:sz="0" w:space="0" w:color="auto"/>
        <w:bottom w:val="none" w:sz="0" w:space="0" w:color="auto"/>
        <w:right w:val="none" w:sz="0" w:space="0" w:color="auto"/>
      </w:divBdr>
    </w:div>
    <w:div w:id="1880169889">
      <w:bodyDiv w:val="1"/>
      <w:marLeft w:val="0"/>
      <w:marRight w:val="0"/>
      <w:marTop w:val="0"/>
      <w:marBottom w:val="0"/>
      <w:divBdr>
        <w:top w:val="none" w:sz="0" w:space="0" w:color="auto"/>
        <w:left w:val="none" w:sz="0" w:space="0" w:color="auto"/>
        <w:bottom w:val="none" w:sz="0" w:space="0" w:color="auto"/>
        <w:right w:val="none" w:sz="0" w:space="0" w:color="auto"/>
      </w:divBdr>
      <w:divsChild>
        <w:div w:id="1981580">
          <w:marLeft w:val="0"/>
          <w:marRight w:val="0"/>
          <w:marTop w:val="0"/>
          <w:marBottom w:val="0"/>
          <w:divBdr>
            <w:top w:val="none" w:sz="0" w:space="0" w:color="auto"/>
            <w:left w:val="none" w:sz="0" w:space="0" w:color="auto"/>
            <w:bottom w:val="none" w:sz="0" w:space="0" w:color="auto"/>
            <w:right w:val="none" w:sz="0" w:space="0" w:color="auto"/>
          </w:divBdr>
          <w:divsChild>
            <w:div w:id="1042636236">
              <w:marLeft w:val="0"/>
              <w:marRight w:val="0"/>
              <w:marTop w:val="0"/>
              <w:marBottom w:val="0"/>
              <w:divBdr>
                <w:top w:val="none" w:sz="0" w:space="0" w:color="auto"/>
                <w:left w:val="none" w:sz="0" w:space="0" w:color="auto"/>
                <w:bottom w:val="none" w:sz="0" w:space="0" w:color="auto"/>
                <w:right w:val="none" w:sz="0" w:space="0" w:color="auto"/>
              </w:divBdr>
              <w:divsChild>
                <w:div w:id="1425952491">
                  <w:marLeft w:val="0"/>
                  <w:marRight w:val="0"/>
                  <w:marTop w:val="0"/>
                  <w:marBottom w:val="0"/>
                  <w:divBdr>
                    <w:top w:val="none" w:sz="0" w:space="0" w:color="auto"/>
                    <w:left w:val="none" w:sz="0" w:space="0" w:color="auto"/>
                    <w:bottom w:val="none" w:sz="0" w:space="0" w:color="auto"/>
                    <w:right w:val="none" w:sz="0" w:space="0" w:color="auto"/>
                  </w:divBdr>
                  <w:divsChild>
                    <w:div w:id="173076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703330">
      <w:bodyDiv w:val="1"/>
      <w:marLeft w:val="0"/>
      <w:marRight w:val="0"/>
      <w:marTop w:val="0"/>
      <w:marBottom w:val="0"/>
      <w:divBdr>
        <w:top w:val="none" w:sz="0" w:space="0" w:color="auto"/>
        <w:left w:val="none" w:sz="0" w:space="0" w:color="auto"/>
        <w:bottom w:val="none" w:sz="0" w:space="0" w:color="auto"/>
        <w:right w:val="none" w:sz="0" w:space="0" w:color="auto"/>
      </w:divBdr>
      <w:divsChild>
        <w:div w:id="1176965977">
          <w:marLeft w:val="0"/>
          <w:marRight w:val="0"/>
          <w:marTop w:val="0"/>
          <w:marBottom w:val="0"/>
          <w:divBdr>
            <w:top w:val="none" w:sz="0" w:space="0" w:color="auto"/>
            <w:left w:val="none" w:sz="0" w:space="0" w:color="auto"/>
            <w:bottom w:val="none" w:sz="0" w:space="0" w:color="auto"/>
            <w:right w:val="none" w:sz="0" w:space="0" w:color="auto"/>
          </w:divBdr>
          <w:divsChild>
            <w:div w:id="1614283267">
              <w:marLeft w:val="0"/>
              <w:marRight w:val="0"/>
              <w:marTop w:val="0"/>
              <w:marBottom w:val="0"/>
              <w:divBdr>
                <w:top w:val="none" w:sz="0" w:space="0" w:color="auto"/>
                <w:left w:val="none" w:sz="0" w:space="0" w:color="auto"/>
                <w:bottom w:val="none" w:sz="0" w:space="0" w:color="auto"/>
                <w:right w:val="none" w:sz="0" w:space="0" w:color="auto"/>
              </w:divBdr>
              <w:divsChild>
                <w:div w:id="1999651543">
                  <w:marLeft w:val="0"/>
                  <w:marRight w:val="0"/>
                  <w:marTop w:val="0"/>
                  <w:marBottom w:val="0"/>
                  <w:divBdr>
                    <w:top w:val="none" w:sz="0" w:space="0" w:color="auto"/>
                    <w:left w:val="none" w:sz="0" w:space="0" w:color="auto"/>
                    <w:bottom w:val="none" w:sz="0" w:space="0" w:color="auto"/>
                    <w:right w:val="none" w:sz="0" w:space="0" w:color="auto"/>
                  </w:divBdr>
                  <w:divsChild>
                    <w:div w:id="472646059">
                      <w:marLeft w:val="0"/>
                      <w:marRight w:val="0"/>
                      <w:marTop w:val="0"/>
                      <w:marBottom w:val="0"/>
                      <w:divBdr>
                        <w:top w:val="none" w:sz="0" w:space="0" w:color="auto"/>
                        <w:left w:val="none" w:sz="0" w:space="0" w:color="auto"/>
                        <w:bottom w:val="none" w:sz="0" w:space="0" w:color="auto"/>
                        <w:right w:val="none" w:sz="0" w:space="0" w:color="auto"/>
                      </w:divBdr>
                      <w:divsChild>
                        <w:div w:id="1708675102">
                          <w:marLeft w:val="0"/>
                          <w:marRight w:val="0"/>
                          <w:marTop w:val="0"/>
                          <w:marBottom w:val="0"/>
                          <w:divBdr>
                            <w:top w:val="none" w:sz="0" w:space="0" w:color="auto"/>
                            <w:left w:val="none" w:sz="0" w:space="0" w:color="auto"/>
                            <w:bottom w:val="none" w:sz="0" w:space="0" w:color="auto"/>
                            <w:right w:val="none" w:sz="0" w:space="0" w:color="auto"/>
                          </w:divBdr>
                          <w:divsChild>
                            <w:div w:id="1706250902">
                              <w:marLeft w:val="0"/>
                              <w:marRight w:val="0"/>
                              <w:marTop w:val="0"/>
                              <w:marBottom w:val="0"/>
                              <w:divBdr>
                                <w:top w:val="none" w:sz="0" w:space="0" w:color="auto"/>
                                <w:left w:val="none" w:sz="0" w:space="0" w:color="auto"/>
                                <w:bottom w:val="none" w:sz="0" w:space="0" w:color="auto"/>
                                <w:right w:val="none" w:sz="0" w:space="0" w:color="auto"/>
                              </w:divBdr>
                              <w:divsChild>
                                <w:div w:id="1350182086">
                                  <w:marLeft w:val="0"/>
                                  <w:marRight w:val="0"/>
                                  <w:marTop w:val="0"/>
                                  <w:marBottom w:val="0"/>
                                  <w:divBdr>
                                    <w:top w:val="none" w:sz="0" w:space="0" w:color="auto"/>
                                    <w:left w:val="none" w:sz="0" w:space="0" w:color="auto"/>
                                    <w:bottom w:val="none" w:sz="0" w:space="0" w:color="auto"/>
                                    <w:right w:val="none" w:sz="0" w:space="0" w:color="auto"/>
                                  </w:divBdr>
                                  <w:divsChild>
                                    <w:div w:id="1032851756">
                                      <w:marLeft w:val="0"/>
                                      <w:marRight w:val="0"/>
                                      <w:marTop w:val="0"/>
                                      <w:marBottom w:val="0"/>
                                      <w:divBdr>
                                        <w:top w:val="none" w:sz="0" w:space="0" w:color="auto"/>
                                        <w:left w:val="none" w:sz="0" w:space="0" w:color="auto"/>
                                        <w:bottom w:val="none" w:sz="0" w:space="0" w:color="auto"/>
                                        <w:right w:val="none" w:sz="0" w:space="0" w:color="auto"/>
                                      </w:divBdr>
                                      <w:divsChild>
                                        <w:div w:id="1843660498">
                                          <w:marLeft w:val="0"/>
                                          <w:marRight w:val="0"/>
                                          <w:marTop w:val="0"/>
                                          <w:marBottom w:val="0"/>
                                          <w:divBdr>
                                            <w:top w:val="none" w:sz="0" w:space="0" w:color="auto"/>
                                            <w:left w:val="none" w:sz="0" w:space="0" w:color="auto"/>
                                            <w:bottom w:val="none" w:sz="0" w:space="0" w:color="auto"/>
                                            <w:right w:val="none" w:sz="0" w:space="0" w:color="auto"/>
                                          </w:divBdr>
                                          <w:divsChild>
                                            <w:div w:id="707950713">
                                              <w:marLeft w:val="0"/>
                                              <w:marRight w:val="0"/>
                                              <w:marTop w:val="0"/>
                                              <w:marBottom w:val="0"/>
                                              <w:divBdr>
                                                <w:top w:val="none" w:sz="0" w:space="0" w:color="auto"/>
                                                <w:left w:val="none" w:sz="0" w:space="0" w:color="auto"/>
                                                <w:bottom w:val="none" w:sz="0" w:space="0" w:color="auto"/>
                                                <w:right w:val="none" w:sz="0" w:space="0" w:color="auto"/>
                                              </w:divBdr>
                                              <w:divsChild>
                                                <w:div w:id="1212108833">
                                                  <w:marLeft w:val="0"/>
                                                  <w:marRight w:val="0"/>
                                                  <w:marTop w:val="0"/>
                                                  <w:marBottom w:val="0"/>
                                                  <w:divBdr>
                                                    <w:top w:val="none" w:sz="0" w:space="0" w:color="auto"/>
                                                    <w:left w:val="none" w:sz="0" w:space="0" w:color="auto"/>
                                                    <w:bottom w:val="none" w:sz="0" w:space="0" w:color="auto"/>
                                                    <w:right w:val="none" w:sz="0" w:space="0" w:color="auto"/>
                                                  </w:divBdr>
                                                </w:div>
                                              </w:divsChild>
                                            </w:div>
                                            <w:div w:id="1690183509">
                                              <w:marLeft w:val="0"/>
                                              <w:marRight w:val="0"/>
                                              <w:marTop w:val="0"/>
                                              <w:marBottom w:val="0"/>
                                              <w:divBdr>
                                                <w:top w:val="none" w:sz="0" w:space="0" w:color="auto"/>
                                                <w:left w:val="none" w:sz="0" w:space="0" w:color="auto"/>
                                                <w:bottom w:val="none" w:sz="0" w:space="0" w:color="auto"/>
                                                <w:right w:val="none" w:sz="0" w:space="0" w:color="auto"/>
                                              </w:divBdr>
                                              <w:divsChild>
                                                <w:div w:id="143859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06839055">
      <w:bodyDiv w:val="1"/>
      <w:marLeft w:val="0"/>
      <w:marRight w:val="0"/>
      <w:marTop w:val="0"/>
      <w:marBottom w:val="0"/>
      <w:divBdr>
        <w:top w:val="none" w:sz="0" w:space="0" w:color="auto"/>
        <w:left w:val="none" w:sz="0" w:space="0" w:color="auto"/>
        <w:bottom w:val="none" w:sz="0" w:space="0" w:color="auto"/>
        <w:right w:val="none" w:sz="0" w:space="0" w:color="auto"/>
      </w:divBdr>
    </w:div>
    <w:div w:id="1909680605">
      <w:bodyDiv w:val="1"/>
      <w:marLeft w:val="0"/>
      <w:marRight w:val="0"/>
      <w:marTop w:val="0"/>
      <w:marBottom w:val="0"/>
      <w:divBdr>
        <w:top w:val="none" w:sz="0" w:space="0" w:color="auto"/>
        <w:left w:val="none" w:sz="0" w:space="0" w:color="auto"/>
        <w:bottom w:val="none" w:sz="0" w:space="0" w:color="auto"/>
        <w:right w:val="none" w:sz="0" w:space="0" w:color="auto"/>
      </w:divBdr>
    </w:div>
    <w:div w:id="1912108355">
      <w:bodyDiv w:val="1"/>
      <w:marLeft w:val="0"/>
      <w:marRight w:val="0"/>
      <w:marTop w:val="0"/>
      <w:marBottom w:val="0"/>
      <w:divBdr>
        <w:top w:val="none" w:sz="0" w:space="0" w:color="auto"/>
        <w:left w:val="none" w:sz="0" w:space="0" w:color="auto"/>
        <w:bottom w:val="none" w:sz="0" w:space="0" w:color="auto"/>
        <w:right w:val="none" w:sz="0" w:space="0" w:color="auto"/>
      </w:divBdr>
    </w:div>
    <w:div w:id="1921256221">
      <w:bodyDiv w:val="1"/>
      <w:marLeft w:val="0"/>
      <w:marRight w:val="0"/>
      <w:marTop w:val="0"/>
      <w:marBottom w:val="0"/>
      <w:divBdr>
        <w:top w:val="none" w:sz="0" w:space="0" w:color="auto"/>
        <w:left w:val="none" w:sz="0" w:space="0" w:color="auto"/>
        <w:bottom w:val="none" w:sz="0" w:space="0" w:color="auto"/>
        <w:right w:val="none" w:sz="0" w:space="0" w:color="auto"/>
      </w:divBdr>
    </w:div>
    <w:div w:id="1946228297">
      <w:bodyDiv w:val="1"/>
      <w:marLeft w:val="0"/>
      <w:marRight w:val="0"/>
      <w:marTop w:val="0"/>
      <w:marBottom w:val="0"/>
      <w:divBdr>
        <w:top w:val="none" w:sz="0" w:space="0" w:color="auto"/>
        <w:left w:val="none" w:sz="0" w:space="0" w:color="auto"/>
        <w:bottom w:val="none" w:sz="0" w:space="0" w:color="auto"/>
        <w:right w:val="none" w:sz="0" w:space="0" w:color="auto"/>
      </w:divBdr>
    </w:div>
    <w:div w:id="1987389235">
      <w:bodyDiv w:val="1"/>
      <w:marLeft w:val="0"/>
      <w:marRight w:val="0"/>
      <w:marTop w:val="0"/>
      <w:marBottom w:val="0"/>
      <w:divBdr>
        <w:top w:val="none" w:sz="0" w:space="0" w:color="auto"/>
        <w:left w:val="none" w:sz="0" w:space="0" w:color="auto"/>
        <w:bottom w:val="none" w:sz="0" w:space="0" w:color="auto"/>
        <w:right w:val="none" w:sz="0" w:space="0" w:color="auto"/>
      </w:divBdr>
      <w:divsChild>
        <w:div w:id="23556245">
          <w:marLeft w:val="0"/>
          <w:marRight w:val="0"/>
          <w:marTop w:val="0"/>
          <w:marBottom w:val="0"/>
          <w:divBdr>
            <w:top w:val="none" w:sz="0" w:space="0" w:color="auto"/>
            <w:left w:val="none" w:sz="0" w:space="0" w:color="auto"/>
            <w:bottom w:val="none" w:sz="0" w:space="0" w:color="auto"/>
            <w:right w:val="none" w:sz="0" w:space="0" w:color="auto"/>
          </w:divBdr>
          <w:divsChild>
            <w:div w:id="2093815186">
              <w:marLeft w:val="0"/>
              <w:marRight w:val="0"/>
              <w:marTop w:val="0"/>
              <w:marBottom w:val="0"/>
              <w:divBdr>
                <w:top w:val="none" w:sz="0" w:space="0" w:color="auto"/>
                <w:left w:val="none" w:sz="0" w:space="0" w:color="auto"/>
                <w:bottom w:val="none" w:sz="0" w:space="0" w:color="auto"/>
                <w:right w:val="none" w:sz="0" w:space="0" w:color="auto"/>
              </w:divBdr>
              <w:divsChild>
                <w:div w:id="1634486667">
                  <w:marLeft w:val="0"/>
                  <w:marRight w:val="0"/>
                  <w:marTop w:val="0"/>
                  <w:marBottom w:val="0"/>
                  <w:divBdr>
                    <w:top w:val="none" w:sz="0" w:space="0" w:color="auto"/>
                    <w:left w:val="none" w:sz="0" w:space="0" w:color="auto"/>
                    <w:bottom w:val="none" w:sz="0" w:space="0" w:color="auto"/>
                    <w:right w:val="none" w:sz="0" w:space="0" w:color="auto"/>
                  </w:divBdr>
                  <w:divsChild>
                    <w:div w:id="1555852121">
                      <w:marLeft w:val="0"/>
                      <w:marRight w:val="0"/>
                      <w:marTop w:val="0"/>
                      <w:marBottom w:val="0"/>
                      <w:divBdr>
                        <w:top w:val="none" w:sz="0" w:space="0" w:color="auto"/>
                        <w:left w:val="none" w:sz="0" w:space="0" w:color="auto"/>
                        <w:bottom w:val="none" w:sz="0" w:space="0" w:color="auto"/>
                        <w:right w:val="none" w:sz="0" w:space="0" w:color="auto"/>
                      </w:divBdr>
                      <w:divsChild>
                        <w:div w:id="559705358">
                          <w:marLeft w:val="0"/>
                          <w:marRight w:val="0"/>
                          <w:marTop w:val="0"/>
                          <w:marBottom w:val="0"/>
                          <w:divBdr>
                            <w:top w:val="none" w:sz="0" w:space="0" w:color="auto"/>
                            <w:left w:val="none" w:sz="0" w:space="0" w:color="auto"/>
                            <w:bottom w:val="none" w:sz="0" w:space="0" w:color="auto"/>
                            <w:right w:val="none" w:sz="0" w:space="0" w:color="auto"/>
                          </w:divBdr>
                          <w:divsChild>
                            <w:div w:id="1167987717">
                              <w:marLeft w:val="0"/>
                              <w:marRight w:val="0"/>
                              <w:marTop w:val="0"/>
                              <w:marBottom w:val="0"/>
                              <w:divBdr>
                                <w:top w:val="none" w:sz="0" w:space="0" w:color="auto"/>
                                <w:left w:val="none" w:sz="0" w:space="0" w:color="auto"/>
                                <w:bottom w:val="none" w:sz="0" w:space="0" w:color="auto"/>
                                <w:right w:val="none" w:sz="0" w:space="0" w:color="auto"/>
                              </w:divBdr>
                            </w:div>
                          </w:divsChild>
                        </w:div>
                        <w:div w:id="948851463">
                          <w:marLeft w:val="0"/>
                          <w:marRight w:val="0"/>
                          <w:marTop w:val="0"/>
                          <w:marBottom w:val="0"/>
                          <w:divBdr>
                            <w:top w:val="none" w:sz="0" w:space="0" w:color="auto"/>
                            <w:left w:val="none" w:sz="0" w:space="0" w:color="auto"/>
                            <w:bottom w:val="none" w:sz="0" w:space="0" w:color="auto"/>
                            <w:right w:val="none" w:sz="0" w:space="0" w:color="auto"/>
                          </w:divBdr>
                          <w:divsChild>
                            <w:div w:id="1528594269">
                              <w:marLeft w:val="0"/>
                              <w:marRight w:val="0"/>
                              <w:marTop w:val="0"/>
                              <w:marBottom w:val="0"/>
                              <w:divBdr>
                                <w:top w:val="none" w:sz="0" w:space="0" w:color="auto"/>
                                <w:left w:val="none" w:sz="0" w:space="0" w:color="auto"/>
                                <w:bottom w:val="none" w:sz="0" w:space="0" w:color="auto"/>
                                <w:right w:val="none" w:sz="0" w:space="0" w:color="auto"/>
                              </w:divBdr>
                              <w:divsChild>
                                <w:div w:id="1984652788">
                                  <w:marLeft w:val="0"/>
                                  <w:marRight w:val="0"/>
                                  <w:marTop w:val="0"/>
                                  <w:marBottom w:val="0"/>
                                  <w:divBdr>
                                    <w:top w:val="none" w:sz="0" w:space="0" w:color="auto"/>
                                    <w:left w:val="none" w:sz="0" w:space="0" w:color="auto"/>
                                    <w:bottom w:val="none" w:sz="0" w:space="0" w:color="auto"/>
                                    <w:right w:val="none" w:sz="0" w:space="0" w:color="auto"/>
                                  </w:divBdr>
                                </w:div>
                              </w:divsChild>
                            </w:div>
                            <w:div w:id="2062093391">
                              <w:marLeft w:val="0"/>
                              <w:marRight w:val="0"/>
                              <w:marTop w:val="0"/>
                              <w:marBottom w:val="0"/>
                              <w:divBdr>
                                <w:top w:val="none" w:sz="0" w:space="0" w:color="auto"/>
                                <w:left w:val="none" w:sz="0" w:space="0" w:color="auto"/>
                                <w:bottom w:val="none" w:sz="0" w:space="0" w:color="auto"/>
                                <w:right w:val="none" w:sz="0" w:space="0" w:color="auto"/>
                              </w:divBdr>
                              <w:divsChild>
                                <w:div w:id="112931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4993782">
      <w:bodyDiv w:val="1"/>
      <w:marLeft w:val="0"/>
      <w:marRight w:val="0"/>
      <w:marTop w:val="0"/>
      <w:marBottom w:val="0"/>
      <w:divBdr>
        <w:top w:val="none" w:sz="0" w:space="0" w:color="auto"/>
        <w:left w:val="none" w:sz="0" w:space="0" w:color="auto"/>
        <w:bottom w:val="none" w:sz="0" w:space="0" w:color="auto"/>
        <w:right w:val="none" w:sz="0" w:space="0" w:color="auto"/>
      </w:divBdr>
      <w:divsChild>
        <w:div w:id="875461448">
          <w:marLeft w:val="0"/>
          <w:marRight w:val="0"/>
          <w:marTop w:val="0"/>
          <w:marBottom w:val="0"/>
          <w:divBdr>
            <w:top w:val="none" w:sz="0" w:space="0" w:color="auto"/>
            <w:left w:val="none" w:sz="0" w:space="0" w:color="auto"/>
            <w:bottom w:val="none" w:sz="0" w:space="0" w:color="auto"/>
            <w:right w:val="none" w:sz="0" w:space="0" w:color="auto"/>
          </w:divBdr>
          <w:divsChild>
            <w:div w:id="2022511442">
              <w:marLeft w:val="0"/>
              <w:marRight w:val="0"/>
              <w:marTop w:val="0"/>
              <w:marBottom w:val="0"/>
              <w:divBdr>
                <w:top w:val="none" w:sz="0" w:space="0" w:color="auto"/>
                <w:left w:val="none" w:sz="0" w:space="0" w:color="auto"/>
                <w:bottom w:val="none" w:sz="0" w:space="0" w:color="auto"/>
                <w:right w:val="none" w:sz="0" w:space="0" w:color="auto"/>
              </w:divBdr>
            </w:div>
          </w:divsChild>
        </w:div>
        <w:div w:id="923562949">
          <w:marLeft w:val="0"/>
          <w:marRight w:val="0"/>
          <w:marTop w:val="0"/>
          <w:marBottom w:val="0"/>
          <w:divBdr>
            <w:top w:val="none" w:sz="0" w:space="0" w:color="auto"/>
            <w:left w:val="none" w:sz="0" w:space="0" w:color="auto"/>
            <w:bottom w:val="none" w:sz="0" w:space="0" w:color="auto"/>
            <w:right w:val="none" w:sz="0" w:space="0" w:color="auto"/>
          </w:divBdr>
        </w:div>
      </w:divsChild>
    </w:div>
    <w:div w:id="2041081604">
      <w:bodyDiv w:val="1"/>
      <w:marLeft w:val="0"/>
      <w:marRight w:val="0"/>
      <w:marTop w:val="0"/>
      <w:marBottom w:val="0"/>
      <w:divBdr>
        <w:top w:val="none" w:sz="0" w:space="0" w:color="auto"/>
        <w:left w:val="none" w:sz="0" w:space="0" w:color="auto"/>
        <w:bottom w:val="none" w:sz="0" w:space="0" w:color="auto"/>
        <w:right w:val="none" w:sz="0" w:space="0" w:color="auto"/>
      </w:divBdr>
    </w:div>
    <w:div w:id="2043239335">
      <w:bodyDiv w:val="1"/>
      <w:marLeft w:val="0"/>
      <w:marRight w:val="0"/>
      <w:marTop w:val="0"/>
      <w:marBottom w:val="0"/>
      <w:divBdr>
        <w:top w:val="none" w:sz="0" w:space="0" w:color="auto"/>
        <w:left w:val="none" w:sz="0" w:space="0" w:color="auto"/>
        <w:bottom w:val="none" w:sz="0" w:space="0" w:color="auto"/>
        <w:right w:val="none" w:sz="0" w:space="0" w:color="auto"/>
      </w:divBdr>
      <w:divsChild>
        <w:div w:id="618799479">
          <w:marLeft w:val="0"/>
          <w:marRight w:val="0"/>
          <w:marTop w:val="0"/>
          <w:marBottom w:val="0"/>
          <w:divBdr>
            <w:top w:val="none" w:sz="0" w:space="0" w:color="auto"/>
            <w:left w:val="none" w:sz="0" w:space="0" w:color="auto"/>
            <w:bottom w:val="none" w:sz="0" w:space="0" w:color="auto"/>
            <w:right w:val="none" w:sz="0" w:space="0" w:color="auto"/>
          </w:divBdr>
        </w:div>
        <w:div w:id="1104348797">
          <w:marLeft w:val="0"/>
          <w:marRight w:val="0"/>
          <w:marTop w:val="0"/>
          <w:marBottom w:val="0"/>
          <w:divBdr>
            <w:top w:val="none" w:sz="0" w:space="0" w:color="auto"/>
            <w:left w:val="none" w:sz="0" w:space="0" w:color="auto"/>
            <w:bottom w:val="none" w:sz="0" w:space="0" w:color="auto"/>
            <w:right w:val="none" w:sz="0" w:space="0" w:color="auto"/>
          </w:divBdr>
          <w:divsChild>
            <w:div w:id="1600455028">
              <w:marLeft w:val="0"/>
              <w:marRight w:val="0"/>
              <w:marTop w:val="0"/>
              <w:marBottom w:val="0"/>
              <w:divBdr>
                <w:top w:val="none" w:sz="0" w:space="0" w:color="auto"/>
                <w:left w:val="none" w:sz="0" w:space="0" w:color="auto"/>
                <w:bottom w:val="none" w:sz="0" w:space="0" w:color="auto"/>
                <w:right w:val="none" w:sz="0" w:space="0" w:color="auto"/>
              </w:divBdr>
            </w:div>
          </w:divsChild>
        </w:div>
        <w:div w:id="1526821821">
          <w:marLeft w:val="0"/>
          <w:marRight w:val="0"/>
          <w:marTop w:val="0"/>
          <w:marBottom w:val="0"/>
          <w:divBdr>
            <w:top w:val="none" w:sz="0" w:space="0" w:color="auto"/>
            <w:left w:val="none" w:sz="0" w:space="0" w:color="auto"/>
            <w:bottom w:val="none" w:sz="0" w:space="0" w:color="auto"/>
            <w:right w:val="none" w:sz="0" w:space="0" w:color="auto"/>
          </w:divBdr>
          <w:divsChild>
            <w:div w:id="1471945475">
              <w:marLeft w:val="0"/>
              <w:marRight w:val="0"/>
              <w:marTop w:val="0"/>
              <w:marBottom w:val="0"/>
              <w:divBdr>
                <w:top w:val="none" w:sz="0" w:space="0" w:color="auto"/>
                <w:left w:val="none" w:sz="0" w:space="0" w:color="auto"/>
                <w:bottom w:val="none" w:sz="0" w:space="0" w:color="auto"/>
                <w:right w:val="none" w:sz="0" w:space="0" w:color="auto"/>
              </w:divBdr>
              <w:divsChild>
                <w:div w:id="175554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8643">
          <w:marLeft w:val="0"/>
          <w:marRight w:val="0"/>
          <w:marTop w:val="0"/>
          <w:marBottom w:val="0"/>
          <w:divBdr>
            <w:top w:val="none" w:sz="0" w:space="0" w:color="auto"/>
            <w:left w:val="none" w:sz="0" w:space="0" w:color="auto"/>
            <w:bottom w:val="none" w:sz="0" w:space="0" w:color="auto"/>
            <w:right w:val="none" w:sz="0" w:space="0" w:color="auto"/>
          </w:divBdr>
          <w:divsChild>
            <w:div w:id="2019234520">
              <w:marLeft w:val="0"/>
              <w:marRight w:val="0"/>
              <w:marTop w:val="0"/>
              <w:marBottom w:val="0"/>
              <w:divBdr>
                <w:top w:val="none" w:sz="0" w:space="0" w:color="auto"/>
                <w:left w:val="none" w:sz="0" w:space="0" w:color="auto"/>
                <w:bottom w:val="none" w:sz="0" w:space="0" w:color="auto"/>
                <w:right w:val="none" w:sz="0" w:space="0" w:color="auto"/>
              </w:divBdr>
              <w:divsChild>
                <w:div w:id="10567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139046">
      <w:bodyDiv w:val="1"/>
      <w:marLeft w:val="0"/>
      <w:marRight w:val="0"/>
      <w:marTop w:val="0"/>
      <w:marBottom w:val="0"/>
      <w:divBdr>
        <w:top w:val="none" w:sz="0" w:space="0" w:color="auto"/>
        <w:left w:val="none" w:sz="0" w:space="0" w:color="auto"/>
        <w:bottom w:val="none" w:sz="0" w:space="0" w:color="auto"/>
        <w:right w:val="none" w:sz="0" w:space="0" w:color="auto"/>
      </w:divBdr>
      <w:divsChild>
        <w:div w:id="45379556">
          <w:marLeft w:val="0"/>
          <w:marRight w:val="0"/>
          <w:marTop w:val="0"/>
          <w:marBottom w:val="0"/>
          <w:divBdr>
            <w:top w:val="none" w:sz="0" w:space="0" w:color="auto"/>
            <w:left w:val="none" w:sz="0" w:space="0" w:color="auto"/>
            <w:bottom w:val="none" w:sz="0" w:space="0" w:color="auto"/>
            <w:right w:val="none" w:sz="0" w:space="0" w:color="auto"/>
          </w:divBdr>
          <w:divsChild>
            <w:div w:id="1069614340">
              <w:marLeft w:val="0"/>
              <w:marRight w:val="0"/>
              <w:marTop w:val="0"/>
              <w:marBottom w:val="0"/>
              <w:divBdr>
                <w:top w:val="none" w:sz="0" w:space="0" w:color="auto"/>
                <w:left w:val="none" w:sz="0" w:space="0" w:color="auto"/>
                <w:bottom w:val="none" w:sz="0" w:space="0" w:color="auto"/>
                <w:right w:val="none" w:sz="0" w:space="0" w:color="auto"/>
              </w:divBdr>
              <w:divsChild>
                <w:div w:id="1844274181">
                  <w:marLeft w:val="0"/>
                  <w:marRight w:val="0"/>
                  <w:marTop w:val="0"/>
                  <w:marBottom w:val="0"/>
                  <w:divBdr>
                    <w:top w:val="none" w:sz="0" w:space="0" w:color="auto"/>
                    <w:left w:val="none" w:sz="0" w:space="0" w:color="auto"/>
                    <w:bottom w:val="none" w:sz="0" w:space="0" w:color="auto"/>
                    <w:right w:val="none" w:sz="0" w:space="0" w:color="auto"/>
                  </w:divBdr>
                  <w:divsChild>
                    <w:div w:id="54865956">
                      <w:marLeft w:val="0"/>
                      <w:marRight w:val="0"/>
                      <w:marTop w:val="0"/>
                      <w:marBottom w:val="0"/>
                      <w:divBdr>
                        <w:top w:val="none" w:sz="0" w:space="0" w:color="auto"/>
                        <w:left w:val="none" w:sz="0" w:space="0" w:color="auto"/>
                        <w:bottom w:val="none" w:sz="0" w:space="0" w:color="auto"/>
                        <w:right w:val="none" w:sz="0" w:space="0" w:color="auto"/>
                      </w:divBdr>
                      <w:divsChild>
                        <w:div w:id="605233341">
                          <w:marLeft w:val="0"/>
                          <w:marRight w:val="0"/>
                          <w:marTop w:val="0"/>
                          <w:marBottom w:val="0"/>
                          <w:divBdr>
                            <w:top w:val="none" w:sz="0" w:space="0" w:color="auto"/>
                            <w:left w:val="none" w:sz="0" w:space="0" w:color="auto"/>
                            <w:bottom w:val="none" w:sz="0" w:space="0" w:color="auto"/>
                            <w:right w:val="none" w:sz="0" w:space="0" w:color="auto"/>
                          </w:divBdr>
                          <w:divsChild>
                            <w:div w:id="966400766">
                              <w:marLeft w:val="0"/>
                              <w:marRight w:val="0"/>
                              <w:marTop w:val="0"/>
                              <w:marBottom w:val="0"/>
                              <w:divBdr>
                                <w:top w:val="none" w:sz="0" w:space="0" w:color="auto"/>
                                <w:left w:val="none" w:sz="0" w:space="0" w:color="auto"/>
                                <w:bottom w:val="none" w:sz="0" w:space="0" w:color="auto"/>
                                <w:right w:val="none" w:sz="0" w:space="0" w:color="auto"/>
                              </w:divBdr>
                              <w:divsChild>
                                <w:div w:id="1713773468">
                                  <w:marLeft w:val="0"/>
                                  <w:marRight w:val="0"/>
                                  <w:marTop w:val="0"/>
                                  <w:marBottom w:val="0"/>
                                  <w:divBdr>
                                    <w:top w:val="none" w:sz="0" w:space="0" w:color="auto"/>
                                    <w:left w:val="none" w:sz="0" w:space="0" w:color="auto"/>
                                    <w:bottom w:val="none" w:sz="0" w:space="0" w:color="auto"/>
                                    <w:right w:val="none" w:sz="0" w:space="0" w:color="auto"/>
                                  </w:divBdr>
                                  <w:divsChild>
                                    <w:div w:id="87419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389462">
                      <w:marLeft w:val="0"/>
                      <w:marRight w:val="0"/>
                      <w:marTop w:val="0"/>
                      <w:marBottom w:val="0"/>
                      <w:divBdr>
                        <w:top w:val="none" w:sz="0" w:space="0" w:color="auto"/>
                        <w:left w:val="none" w:sz="0" w:space="0" w:color="auto"/>
                        <w:bottom w:val="none" w:sz="0" w:space="0" w:color="auto"/>
                        <w:right w:val="none" w:sz="0" w:space="0" w:color="auto"/>
                      </w:divBdr>
                      <w:divsChild>
                        <w:div w:id="2125272464">
                          <w:marLeft w:val="0"/>
                          <w:marRight w:val="0"/>
                          <w:marTop w:val="0"/>
                          <w:marBottom w:val="0"/>
                          <w:divBdr>
                            <w:top w:val="none" w:sz="0" w:space="0" w:color="auto"/>
                            <w:left w:val="none" w:sz="0" w:space="0" w:color="auto"/>
                            <w:bottom w:val="none" w:sz="0" w:space="0" w:color="auto"/>
                            <w:right w:val="none" w:sz="0" w:space="0" w:color="auto"/>
                          </w:divBdr>
                          <w:divsChild>
                            <w:div w:id="1196043764">
                              <w:marLeft w:val="0"/>
                              <w:marRight w:val="0"/>
                              <w:marTop w:val="0"/>
                              <w:marBottom w:val="0"/>
                              <w:divBdr>
                                <w:top w:val="none" w:sz="0" w:space="0" w:color="auto"/>
                                <w:left w:val="none" w:sz="0" w:space="0" w:color="auto"/>
                                <w:bottom w:val="none" w:sz="0" w:space="0" w:color="auto"/>
                                <w:right w:val="none" w:sz="0" w:space="0" w:color="auto"/>
                              </w:divBdr>
                              <w:divsChild>
                                <w:div w:id="198591371">
                                  <w:marLeft w:val="0"/>
                                  <w:marRight w:val="0"/>
                                  <w:marTop w:val="0"/>
                                  <w:marBottom w:val="0"/>
                                  <w:divBdr>
                                    <w:top w:val="none" w:sz="0" w:space="0" w:color="auto"/>
                                    <w:left w:val="none" w:sz="0" w:space="0" w:color="auto"/>
                                    <w:bottom w:val="none" w:sz="0" w:space="0" w:color="auto"/>
                                    <w:right w:val="none" w:sz="0" w:space="0" w:color="auto"/>
                                  </w:divBdr>
                                  <w:divsChild>
                                    <w:div w:id="1385789632">
                                      <w:marLeft w:val="0"/>
                                      <w:marRight w:val="0"/>
                                      <w:marTop w:val="0"/>
                                      <w:marBottom w:val="0"/>
                                      <w:divBdr>
                                        <w:top w:val="none" w:sz="0" w:space="0" w:color="auto"/>
                                        <w:left w:val="none" w:sz="0" w:space="0" w:color="auto"/>
                                        <w:bottom w:val="none" w:sz="0" w:space="0" w:color="auto"/>
                                        <w:right w:val="none" w:sz="0" w:space="0" w:color="auto"/>
                                      </w:divBdr>
                                      <w:divsChild>
                                        <w:div w:id="206374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155234">
          <w:marLeft w:val="0"/>
          <w:marRight w:val="0"/>
          <w:marTop w:val="0"/>
          <w:marBottom w:val="0"/>
          <w:divBdr>
            <w:top w:val="none" w:sz="0" w:space="0" w:color="auto"/>
            <w:left w:val="none" w:sz="0" w:space="0" w:color="auto"/>
            <w:bottom w:val="none" w:sz="0" w:space="0" w:color="auto"/>
            <w:right w:val="none" w:sz="0" w:space="0" w:color="auto"/>
          </w:divBdr>
          <w:divsChild>
            <w:div w:id="2003926198">
              <w:marLeft w:val="0"/>
              <w:marRight w:val="0"/>
              <w:marTop w:val="0"/>
              <w:marBottom w:val="0"/>
              <w:divBdr>
                <w:top w:val="none" w:sz="0" w:space="0" w:color="auto"/>
                <w:left w:val="none" w:sz="0" w:space="0" w:color="auto"/>
                <w:bottom w:val="none" w:sz="0" w:space="0" w:color="auto"/>
                <w:right w:val="none" w:sz="0" w:space="0" w:color="auto"/>
              </w:divBdr>
              <w:divsChild>
                <w:div w:id="1389263637">
                  <w:marLeft w:val="0"/>
                  <w:marRight w:val="0"/>
                  <w:marTop w:val="0"/>
                  <w:marBottom w:val="0"/>
                  <w:divBdr>
                    <w:top w:val="none" w:sz="0" w:space="0" w:color="auto"/>
                    <w:left w:val="none" w:sz="0" w:space="0" w:color="auto"/>
                    <w:bottom w:val="none" w:sz="0" w:space="0" w:color="auto"/>
                    <w:right w:val="none" w:sz="0" w:space="0" w:color="auto"/>
                  </w:divBdr>
                  <w:divsChild>
                    <w:div w:id="728650613">
                      <w:marLeft w:val="0"/>
                      <w:marRight w:val="0"/>
                      <w:marTop w:val="0"/>
                      <w:marBottom w:val="0"/>
                      <w:divBdr>
                        <w:top w:val="none" w:sz="0" w:space="0" w:color="auto"/>
                        <w:left w:val="none" w:sz="0" w:space="0" w:color="auto"/>
                        <w:bottom w:val="none" w:sz="0" w:space="0" w:color="auto"/>
                        <w:right w:val="none" w:sz="0" w:space="0" w:color="auto"/>
                      </w:divBdr>
                      <w:divsChild>
                        <w:div w:id="672495372">
                          <w:marLeft w:val="0"/>
                          <w:marRight w:val="0"/>
                          <w:marTop w:val="0"/>
                          <w:marBottom w:val="0"/>
                          <w:divBdr>
                            <w:top w:val="none" w:sz="0" w:space="0" w:color="auto"/>
                            <w:left w:val="none" w:sz="0" w:space="0" w:color="auto"/>
                            <w:bottom w:val="none" w:sz="0" w:space="0" w:color="auto"/>
                            <w:right w:val="none" w:sz="0" w:space="0" w:color="auto"/>
                          </w:divBdr>
                          <w:divsChild>
                            <w:div w:id="2130078341">
                              <w:marLeft w:val="0"/>
                              <w:marRight w:val="0"/>
                              <w:marTop w:val="0"/>
                              <w:marBottom w:val="0"/>
                              <w:divBdr>
                                <w:top w:val="none" w:sz="0" w:space="0" w:color="auto"/>
                                <w:left w:val="none" w:sz="0" w:space="0" w:color="auto"/>
                                <w:bottom w:val="none" w:sz="0" w:space="0" w:color="auto"/>
                                <w:right w:val="none" w:sz="0" w:space="0" w:color="auto"/>
                              </w:divBdr>
                              <w:divsChild>
                                <w:div w:id="1128814321">
                                  <w:marLeft w:val="0"/>
                                  <w:marRight w:val="0"/>
                                  <w:marTop w:val="0"/>
                                  <w:marBottom w:val="0"/>
                                  <w:divBdr>
                                    <w:top w:val="none" w:sz="0" w:space="0" w:color="auto"/>
                                    <w:left w:val="none" w:sz="0" w:space="0" w:color="auto"/>
                                    <w:bottom w:val="none" w:sz="0" w:space="0" w:color="auto"/>
                                    <w:right w:val="none" w:sz="0" w:space="0" w:color="auto"/>
                                  </w:divBdr>
                                  <w:divsChild>
                                    <w:div w:id="213571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692224">
                      <w:marLeft w:val="0"/>
                      <w:marRight w:val="0"/>
                      <w:marTop w:val="0"/>
                      <w:marBottom w:val="0"/>
                      <w:divBdr>
                        <w:top w:val="none" w:sz="0" w:space="0" w:color="auto"/>
                        <w:left w:val="none" w:sz="0" w:space="0" w:color="auto"/>
                        <w:bottom w:val="none" w:sz="0" w:space="0" w:color="auto"/>
                        <w:right w:val="none" w:sz="0" w:space="0" w:color="auto"/>
                      </w:divBdr>
                      <w:divsChild>
                        <w:div w:id="1700233008">
                          <w:marLeft w:val="0"/>
                          <w:marRight w:val="0"/>
                          <w:marTop w:val="0"/>
                          <w:marBottom w:val="0"/>
                          <w:divBdr>
                            <w:top w:val="none" w:sz="0" w:space="0" w:color="auto"/>
                            <w:left w:val="none" w:sz="0" w:space="0" w:color="auto"/>
                            <w:bottom w:val="none" w:sz="0" w:space="0" w:color="auto"/>
                            <w:right w:val="none" w:sz="0" w:space="0" w:color="auto"/>
                          </w:divBdr>
                          <w:divsChild>
                            <w:div w:id="1522205078">
                              <w:marLeft w:val="0"/>
                              <w:marRight w:val="0"/>
                              <w:marTop w:val="0"/>
                              <w:marBottom w:val="0"/>
                              <w:divBdr>
                                <w:top w:val="none" w:sz="0" w:space="0" w:color="auto"/>
                                <w:left w:val="none" w:sz="0" w:space="0" w:color="auto"/>
                                <w:bottom w:val="none" w:sz="0" w:space="0" w:color="auto"/>
                                <w:right w:val="none" w:sz="0" w:space="0" w:color="auto"/>
                              </w:divBdr>
                              <w:divsChild>
                                <w:div w:id="874469681">
                                  <w:marLeft w:val="0"/>
                                  <w:marRight w:val="0"/>
                                  <w:marTop w:val="0"/>
                                  <w:marBottom w:val="0"/>
                                  <w:divBdr>
                                    <w:top w:val="none" w:sz="0" w:space="0" w:color="auto"/>
                                    <w:left w:val="none" w:sz="0" w:space="0" w:color="auto"/>
                                    <w:bottom w:val="none" w:sz="0" w:space="0" w:color="auto"/>
                                    <w:right w:val="none" w:sz="0" w:space="0" w:color="auto"/>
                                  </w:divBdr>
                                  <w:divsChild>
                                    <w:div w:id="1154640881">
                                      <w:marLeft w:val="0"/>
                                      <w:marRight w:val="0"/>
                                      <w:marTop w:val="0"/>
                                      <w:marBottom w:val="0"/>
                                      <w:divBdr>
                                        <w:top w:val="none" w:sz="0" w:space="0" w:color="auto"/>
                                        <w:left w:val="none" w:sz="0" w:space="0" w:color="auto"/>
                                        <w:bottom w:val="none" w:sz="0" w:space="0" w:color="auto"/>
                                        <w:right w:val="none" w:sz="0" w:space="0" w:color="auto"/>
                                      </w:divBdr>
                                      <w:divsChild>
                                        <w:div w:id="40337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442809">
          <w:marLeft w:val="0"/>
          <w:marRight w:val="0"/>
          <w:marTop w:val="0"/>
          <w:marBottom w:val="0"/>
          <w:divBdr>
            <w:top w:val="none" w:sz="0" w:space="0" w:color="auto"/>
            <w:left w:val="none" w:sz="0" w:space="0" w:color="auto"/>
            <w:bottom w:val="none" w:sz="0" w:space="0" w:color="auto"/>
            <w:right w:val="none" w:sz="0" w:space="0" w:color="auto"/>
          </w:divBdr>
          <w:divsChild>
            <w:div w:id="1684698848">
              <w:marLeft w:val="0"/>
              <w:marRight w:val="0"/>
              <w:marTop w:val="0"/>
              <w:marBottom w:val="0"/>
              <w:divBdr>
                <w:top w:val="none" w:sz="0" w:space="0" w:color="auto"/>
                <w:left w:val="none" w:sz="0" w:space="0" w:color="auto"/>
                <w:bottom w:val="none" w:sz="0" w:space="0" w:color="auto"/>
                <w:right w:val="none" w:sz="0" w:space="0" w:color="auto"/>
              </w:divBdr>
              <w:divsChild>
                <w:div w:id="285161675">
                  <w:marLeft w:val="0"/>
                  <w:marRight w:val="0"/>
                  <w:marTop w:val="0"/>
                  <w:marBottom w:val="0"/>
                  <w:divBdr>
                    <w:top w:val="none" w:sz="0" w:space="0" w:color="auto"/>
                    <w:left w:val="none" w:sz="0" w:space="0" w:color="auto"/>
                    <w:bottom w:val="none" w:sz="0" w:space="0" w:color="auto"/>
                    <w:right w:val="none" w:sz="0" w:space="0" w:color="auto"/>
                  </w:divBdr>
                  <w:divsChild>
                    <w:div w:id="1632711115">
                      <w:marLeft w:val="0"/>
                      <w:marRight w:val="0"/>
                      <w:marTop w:val="0"/>
                      <w:marBottom w:val="0"/>
                      <w:divBdr>
                        <w:top w:val="none" w:sz="0" w:space="0" w:color="auto"/>
                        <w:left w:val="none" w:sz="0" w:space="0" w:color="auto"/>
                        <w:bottom w:val="none" w:sz="0" w:space="0" w:color="auto"/>
                        <w:right w:val="none" w:sz="0" w:space="0" w:color="auto"/>
                      </w:divBdr>
                      <w:divsChild>
                        <w:div w:id="1038240989">
                          <w:marLeft w:val="0"/>
                          <w:marRight w:val="0"/>
                          <w:marTop w:val="0"/>
                          <w:marBottom w:val="0"/>
                          <w:divBdr>
                            <w:top w:val="none" w:sz="0" w:space="0" w:color="auto"/>
                            <w:left w:val="none" w:sz="0" w:space="0" w:color="auto"/>
                            <w:bottom w:val="none" w:sz="0" w:space="0" w:color="auto"/>
                            <w:right w:val="none" w:sz="0" w:space="0" w:color="auto"/>
                          </w:divBdr>
                          <w:divsChild>
                            <w:div w:id="1711298421">
                              <w:marLeft w:val="0"/>
                              <w:marRight w:val="0"/>
                              <w:marTop w:val="0"/>
                              <w:marBottom w:val="0"/>
                              <w:divBdr>
                                <w:top w:val="none" w:sz="0" w:space="0" w:color="auto"/>
                                <w:left w:val="none" w:sz="0" w:space="0" w:color="auto"/>
                                <w:bottom w:val="none" w:sz="0" w:space="0" w:color="auto"/>
                                <w:right w:val="none" w:sz="0" w:space="0" w:color="auto"/>
                              </w:divBdr>
                              <w:divsChild>
                                <w:div w:id="634454155">
                                  <w:marLeft w:val="0"/>
                                  <w:marRight w:val="0"/>
                                  <w:marTop w:val="0"/>
                                  <w:marBottom w:val="0"/>
                                  <w:divBdr>
                                    <w:top w:val="none" w:sz="0" w:space="0" w:color="auto"/>
                                    <w:left w:val="none" w:sz="0" w:space="0" w:color="auto"/>
                                    <w:bottom w:val="none" w:sz="0" w:space="0" w:color="auto"/>
                                    <w:right w:val="none" w:sz="0" w:space="0" w:color="auto"/>
                                  </w:divBdr>
                                  <w:divsChild>
                                    <w:div w:id="1631744526">
                                      <w:marLeft w:val="0"/>
                                      <w:marRight w:val="0"/>
                                      <w:marTop w:val="0"/>
                                      <w:marBottom w:val="0"/>
                                      <w:divBdr>
                                        <w:top w:val="none" w:sz="0" w:space="0" w:color="auto"/>
                                        <w:left w:val="none" w:sz="0" w:space="0" w:color="auto"/>
                                        <w:bottom w:val="none" w:sz="0" w:space="0" w:color="auto"/>
                                        <w:right w:val="none" w:sz="0" w:space="0" w:color="auto"/>
                                      </w:divBdr>
                                      <w:divsChild>
                                        <w:div w:id="145117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006574">
                      <w:marLeft w:val="0"/>
                      <w:marRight w:val="0"/>
                      <w:marTop w:val="0"/>
                      <w:marBottom w:val="0"/>
                      <w:divBdr>
                        <w:top w:val="none" w:sz="0" w:space="0" w:color="auto"/>
                        <w:left w:val="none" w:sz="0" w:space="0" w:color="auto"/>
                        <w:bottom w:val="none" w:sz="0" w:space="0" w:color="auto"/>
                        <w:right w:val="none" w:sz="0" w:space="0" w:color="auto"/>
                      </w:divBdr>
                      <w:divsChild>
                        <w:div w:id="664936950">
                          <w:marLeft w:val="0"/>
                          <w:marRight w:val="0"/>
                          <w:marTop w:val="0"/>
                          <w:marBottom w:val="0"/>
                          <w:divBdr>
                            <w:top w:val="none" w:sz="0" w:space="0" w:color="auto"/>
                            <w:left w:val="none" w:sz="0" w:space="0" w:color="auto"/>
                            <w:bottom w:val="none" w:sz="0" w:space="0" w:color="auto"/>
                            <w:right w:val="none" w:sz="0" w:space="0" w:color="auto"/>
                          </w:divBdr>
                          <w:divsChild>
                            <w:div w:id="97796245">
                              <w:marLeft w:val="0"/>
                              <w:marRight w:val="0"/>
                              <w:marTop w:val="0"/>
                              <w:marBottom w:val="0"/>
                              <w:divBdr>
                                <w:top w:val="none" w:sz="0" w:space="0" w:color="auto"/>
                                <w:left w:val="none" w:sz="0" w:space="0" w:color="auto"/>
                                <w:bottom w:val="none" w:sz="0" w:space="0" w:color="auto"/>
                                <w:right w:val="none" w:sz="0" w:space="0" w:color="auto"/>
                              </w:divBdr>
                              <w:divsChild>
                                <w:div w:id="996416230">
                                  <w:marLeft w:val="0"/>
                                  <w:marRight w:val="0"/>
                                  <w:marTop w:val="0"/>
                                  <w:marBottom w:val="0"/>
                                  <w:divBdr>
                                    <w:top w:val="none" w:sz="0" w:space="0" w:color="auto"/>
                                    <w:left w:val="none" w:sz="0" w:space="0" w:color="auto"/>
                                    <w:bottom w:val="none" w:sz="0" w:space="0" w:color="auto"/>
                                    <w:right w:val="none" w:sz="0" w:space="0" w:color="auto"/>
                                  </w:divBdr>
                                  <w:divsChild>
                                    <w:div w:id="143257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750246">
          <w:marLeft w:val="0"/>
          <w:marRight w:val="0"/>
          <w:marTop w:val="0"/>
          <w:marBottom w:val="0"/>
          <w:divBdr>
            <w:top w:val="none" w:sz="0" w:space="0" w:color="auto"/>
            <w:left w:val="none" w:sz="0" w:space="0" w:color="auto"/>
            <w:bottom w:val="none" w:sz="0" w:space="0" w:color="auto"/>
            <w:right w:val="none" w:sz="0" w:space="0" w:color="auto"/>
          </w:divBdr>
          <w:divsChild>
            <w:div w:id="1516848987">
              <w:marLeft w:val="0"/>
              <w:marRight w:val="0"/>
              <w:marTop w:val="0"/>
              <w:marBottom w:val="0"/>
              <w:divBdr>
                <w:top w:val="none" w:sz="0" w:space="0" w:color="auto"/>
                <w:left w:val="none" w:sz="0" w:space="0" w:color="auto"/>
                <w:bottom w:val="none" w:sz="0" w:space="0" w:color="auto"/>
                <w:right w:val="none" w:sz="0" w:space="0" w:color="auto"/>
              </w:divBdr>
              <w:divsChild>
                <w:div w:id="270624574">
                  <w:marLeft w:val="0"/>
                  <w:marRight w:val="0"/>
                  <w:marTop w:val="0"/>
                  <w:marBottom w:val="0"/>
                  <w:divBdr>
                    <w:top w:val="none" w:sz="0" w:space="0" w:color="auto"/>
                    <w:left w:val="none" w:sz="0" w:space="0" w:color="auto"/>
                    <w:bottom w:val="none" w:sz="0" w:space="0" w:color="auto"/>
                    <w:right w:val="none" w:sz="0" w:space="0" w:color="auto"/>
                  </w:divBdr>
                  <w:divsChild>
                    <w:div w:id="573396744">
                      <w:marLeft w:val="0"/>
                      <w:marRight w:val="0"/>
                      <w:marTop w:val="0"/>
                      <w:marBottom w:val="0"/>
                      <w:divBdr>
                        <w:top w:val="none" w:sz="0" w:space="0" w:color="auto"/>
                        <w:left w:val="none" w:sz="0" w:space="0" w:color="auto"/>
                        <w:bottom w:val="none" w:sz="0" w:space="0" w:color="auto"/>
                        <w:right w:val="none" w:sz="0" w:space="0" w:color="auto"/>
                      </w:divBdr>
                      <w:divsChild>
                        <w:div w:id="473108302">
                          <w:marLeft w:val="0"/>
                          <w:marRight w:val="0"/>
                          <w:marTop w:val="0"/>
                          <w:marBottom w:val="0"/>
                          <w:divBdr>
                            <w:top w:val="none" w:sz="0" w:space="0" w:color="auto"/>
                            <w:left w:val="none" w:sz="0" w:space="0" w:color="auto"/>
                            <w:bottom w:val="none" w:sz="0" w:space="0" w:color="auto"/>
                            <w:right w:val="none" w:sz="0" w:space="0" w:color="auto"/>
                          </w:divBdr>
                          <w:divsChild>
                            <w:div w:id="475295295">
                              <w:marLeft w:val="0"/>
                              <w:marRight w:val="0"/>
                              <w:marTop w:val="0"/>
                              <w:marBottom w:val="0"/>
                              <w:divBdr>
                                <w:top w:val="none" w:sz="0" w:space="0" w:color="auto"/>
                                <w:left w:val="none" w:sz="0" w:space="0" w:color="auto"/>
                                <w:bottom w:val="none" w:sz="0" w:space="0" w:color="auto"/>
                                <w:right w:val="none" w:sz="0" w:space="0" w:color="auto"/>
                              </w:divBdr>
                              <w:divsChild>
                                <w:div w:id="520820832">
                                  <w:marLeft w:val="0"/>
                                  <w:marRight w:val="0"/>
                                  <w:marTop w:val="0"/>
                                  <w:marBottom w:val="0"/>
                                  <w:divBdr>
                                    <w:top w:val="none" w:sz="0" w:space="0" w:color="auto"/>
                                    <w:left w:val="none" w:sz="0" w:space="0" w:color="auto"/>
                                    <w:bottom w:val="none" w:sz="0" w:space="0" w:color="auto"/>
                                    <w:right w:val="none" w:sz="0" w:space="0" w:color="auto"/>
                                  </w:divBdr>
                                  <w:divsChild>
                                    <w:div w:id="462508238">
                                      <w:marLeft w:val="0"/>
                                      <w:marRight w:val="0"/>
                                      <w:marTop w:val="0"/>
                                      <w:marBottom w:val="0"/>
                                      <w:divBdr>
                                        <w:top w:val="none" w:sz="0" w:space="0" w:color="auto"/>
                                        <w:left w:val="none" w:sz="0" w:space="0" w:color="auto"/>
                                        <w:bottom w:val="none" w:sz="0" w:space="0" w:color="auto"/>
                                        <w:right w:val="none" w:sz="0" w:space="0" w:color="auto"/>
                                      </w:divBdr>
                                      <w:divsChild>
                                        <w:div w:id="151102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6515215">
                      <w:marLeft w:val="0"/>
                      <w:marRight w:val="0"/>
                      <w:marTop w:val="0"/>
                      <w:marBottom w:val="0"/>
                      <w:divBdr>
                        <w:top w:val="none" w:sz="0" w:space="0" w:color="auto"/>
                        <w:left w:val="none" w:sz="0" w:space="0" w:color="auto"/>
                        <w:bottom w:val="none" w:sz="0" w:space="0" w:color="auto"/>
                        <w:right w:val="none" w:sz="0" w:space="0" w:color="auto"/>
                      </w:divBdr>
                      <w:divsChild>
                        <w:div w:id="1537424516">
                          <w:marLeft w:val="0"/>
                          <w:marRight w:val="0"/>
                          <w:marTop w:val="0"/>
                          <w:marBottom w:val="0"/>
                          <w:divBdr>
                            <w:top w:val="none" w:sz="0" w:space="0" w:color="auto"/>
                            <w:left w:val="none" w:sz="0" w:space="0" w:color="auto"/>
                            <w:bottom w:val="none" w:sz="0" w:space="0" w:color="auto"/>
                            <w:right w:val="none" w:sz="0" w:space="0" w:color="auto"/>
                          </w:divBdr>
                          <w:divsChild>
                            <w:div w:id="393357767">
                              <w:marLeft w:val="0"/>
                              <w:marRight w:val="0"/>
                              <w:marTop w:val="0"/>
                              <w:marBottom w:val="0"/>
                              <w:divBdr>
                                <w:top w:val="none" w:sz="0" w:space="0" w:color="auto"/>
                                <w:left w:val="none" w:sz="0" w:space="0" w:color="auto"/>
                                <w:bottom w:val="none" w:sz="0" w:space="0" w:color="auto"/>
                                <w:right w:val="none" w:sz="0" w:space="0" w:color="auto"/>
                              </w:divBdr>
                              <w:divsChild>
                                <w:div w:id="1331131781">
                                  <w:marLeft w:val="0"/>
                                  <w:marRight w:val="0"/>
                                  <w:marTop w:val="0"/>
                                  <w:marBottom w:val="0"/>
                                  <w:divBdr>
                                    <w:top w:val="none" w:sz="0" w:space="0" w:color="auto"/>
                                    <w:left w:val="none" w:sz="0" w:space="0" w:color="auto"/>
                                    <w:bottom w:val="none" w:sz="0" w:space="0" w:color="auto"/>
                                    <w:right w:val="none" w:sz="0" w:space="0" w:color="auto"/>
                                  </w:divBdr>
                                  <w:divsChild>
                                    <w:div w:id="161470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0759478">
          <w:marLeft w:val="0"/>
          <w:marRight w:val="0"/>
          <w:marTop w:val="0"/>
          <w:marBottom w:val="0"/>
          <w:divBdr>
            <w:top w:val="none" w:sz="0" w:space="0" w:color="auto"/>
            <w:left w:val="none" w:sz="0" w:space="0" w:color="auto"/>
            <w:bottom w:val="none" w:sz="0" w:space="0" w:color="auto"/>
            <w:right w:val="none" w:sz="0" w:space="0" w:color="auto"/>
          </w:divBdr>
          <w:divsChild>
            <w:div w:id="1709447063">
              <w:marLeft w:val="0"/>
              <w:marRight w:val="0"/>
              <w:marTop w:val="0"/>
              <w:marBottom w:val="0"/>
              <w:divBdr>
                <w:top w:val="none" w:sz="0" w:space="0" w:color="auto"/>
                <w:left w:val="none" w:sz="0" w:space="0" w:color="auto"/>
                <w:bottom w:val="none" w:sz="0" w:space="0" w:color="auto"/>
                <w:right w:val="none" w:sz="0" w:space="0" w:color="auto"/>
              </w:divBdr>
              <w:divsChild>
                <w:div w:id="1573274304">
                  <w:marLeft w:val="0"/>
                  <w:marRight w:val="0"/>
                  <w:marTop w:val="0"/>
                  <w:marBottom w:val="0"/>
                  <w:divBdr>
                    <w:top w:val="none" w:sz="0" w:space="0" w:color="auto"/>
                    <w:left w:val="none" w:sz="0" w:space="0" w:color="auto"/>
                    <w:bottom w:val="none" w:sz="0" w:space="0" w:color="auto"/>
                    <w:right w:val="none" w:sz="0" w:space="0" w:color="auto"/>
                  </w:divBdr>
                  <w:divsChild>
                    <w:div w:id="1789615610">
                      <w:marLeft w:val="0"/>
                      <w:marRight w:val="0"/>
                      <w:marTop w:val="0"/>
                      <w:marBottom w:val="0"/>
                      <w:divBdr>
                        <w:top w:val="none" w:sz="0" w:space="0" w:color="auto"/>
                        <w:left w:val="none" w:sz="0" w:space="0" w:color="auto"/>
                        <w:bottom w:val="none" w:sz="0" w:space="0" w:color="auto"/>
                        <w:right w:val="none" w:sz="0" w:space="0" w:color="auto"/>
                      </w:divBdr>
                      <w:divsChild>
                        <w:div w:id="127501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4464">
          <w:marLeft w:val="0"/>
          <w:marRight w:val="0"/>
          <w:marTop w:val="0"/>
          <w:marBottom w:val="0"/>
          <w:divBdr>
            <w:top w:val="none" w:sz="0" w:space="0" w:color="auto"/>
            <w:left w:val="none" w:sz="0" w:space="0" w:color="auto"/>
            <w:bottom w:val="none" w:sz="0" w:space="0" w:color="auto"/>
            <w:right w:val="none" w:sz="0" w:space="0" w:color="auto"/>
          </w:divBdr>
          <w:divsChild>
            <w:div w:id="1096755213">
              <w:marLeft w:val="0"/>
              <w:marRight w:val="0"/>
              <w:marTop w:val="0"/>
              <w:marBottom w:val="0"/>
              <w:divBdr>
                <w:top w:val="none" w:sz="0" w:space="0" w:color="auto"/>
                <w:left w:val="none" w:sz="0" w:space="0" w:color="auto"/>
                <w:bottom w:val="none" w:sz="0" w:space="0" w:color="auto"/>
                <w:right w:val="none" w:sz="0" w:space="0" w:color="auto"/>
              </w:divBdr>
              <w:divsChild>
                <w:div w:id="1511798396">
                  <w:marLeft w:val="0"/>
                  <w:marRight w:val="0"/>
                  <w:marTop w:val="0"/>
                  <w:marBottom w:val="0"/>
                  <w:divBdr>
                    <w:top w:val="none" w:sz="0" w:space="0" w:color="auto"/>
                    <w:left w:val="none" w:sz="0" w:space="0" w:color="auto"/>
                    <w:bottom w:val="none" w:sz="0" w:space="0" w:color="auto"/>
                    <w:right w:val="none" w:sz="0" w:space="0" w:color="auto"/>
                  </w:divBdr>
                  <w:divsChild>
                    <w:div w:id="14616262">
                      <w:marLeft w:val="0"/>
                      <w:marRight w:val="0"/>
                      <w:marTop w:val="0"/>
                      <w:marBottom w:val="0"/>
                      <w:divBdr>
                        <w:top w:val="none" w:sz="0" w:space="0" w:color="auto"/>
                        <w:left w:val="none" w:sz="0" w:space="0" w:color="auto"/>
                        <w:bottom w:val="none" w:sz="0" w:space="0" w:color="auto"/>
                        <w:right w:val="none" w:sz="0" w:space="0" w:color="auto"/>
                      </w:divBdr>
                      <w:divsChild>
                        <w:div w:id="2077780953">
                          <w:marLeft w:val="0"/>
                          <w:marRight w:val="0"/>
                          <w:marTop w:val="0"/>
                          <w:marBottom w:val="0"/>
                          <w:divBdr>
                            <w:top w:val="none" w:sz="0" w:space="0" w:color="auto"/>
                            <w:left w:val="none" w:sz="0" w:space="0" w:color="auto"/>
                            <w:bottom w:val="none" w:sz="0" w:space="0" w:color="auto"/>
                            <w:right w:val="none" w:sz="0" w:space="0" w:color="auto"/>
                          </w:divBdr>
                          <w:divsChild>
                            <w:div w:id="796680922">
                              <w:marLeft w:val="0"/>
                              <w:marRight w:val="0"/>
                              <w:marTop w:val="0"/>
                              <w:marBottom w:val="0"/>
                              <w:divBdr>
                                <w:top w:val="none" w:sz="0" w:space="0" w:color="auto"/>
                                <w:left w:val="none" w:sz="0" w:space="0" w:color="auto"/>
                                <w:bottom w:val="none" w:sz="0" w:space="0" w:color="auto"/>
                                <w:right w:val="none" w:sz="0" w:space="0" w:color="auto"/>
                              </w:divBdr>
                              <w:divsChild>
                                <w:div w:id="174881405">
                                  <w:marLeft w:val="0"/>
                                  <w:marRight w:val="0"/>
                                  <w:marTop w:val="0"/>
                                  <w:marBottom w:val="0"/>
                                  <w:divBdr>
                                    <w:top w:val="none" w:sz="0" w:space="0" w:color="auto"/>
                                    <w:left w:val="none" w:sz="0" w:space="0" w:color="auto"/>
                                    <w:bottom w:val="none" w:sz="0" w:space="0" w:color="auto"/>
                                    <w:right w:val="none" w:sz="0" w:space="0" w:color="auto"/>
                                  </w:divBdr>
                                  <w:divsChild>
                                    <w:div w:id="17687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303753">
                      <w:marLeft w:val="0"/>
                      <w:marRight w:val="0"/>
                      <w:marTop w:val="0"/>
                      <w:marBottom w:val="0"/>
                      <w:divBdr>
                        <w:top w:val="none" w:sz="0" w:space="0" w:color="auto"/>
                        <w:left w:val="none" w:sz="0" w:space="0" w:color="auto"/>
                        <w:bottom w:val="none" w:sz="0" w:space="0" w:color="auto"/>
                        <w:right w:val="none" w:sz="0" w:space="0" w:color="auto"/>
                      </w:divBdr>
                      <w:divsChild>
                        <w:div w:id="614601727">
                          <w:marLeft w:val="0"/>
                          <w:marRight w:val="0"/>
                          <w:marTop w:val="0"/>
                          <w:marBottom w:val="0"/>
                          <w:divBdr>
                            <w:top w:val="none" w:sz="0" w:space="0" w:color="auto"/>
                            <w:left w:val="none" w:sz="0" w:space="0" w:color="auto"/>
                            <w:bottom w:val="none" w:sz="0" w:space="0" w:color="auto"/>
                            <w:right w:val="none" w:sz="0" w:space="0" w:color="auto"/>
                          </w:divBdr>
                          <w:divsChild>
                            <w:div w:id="738017769">
                              <w:marLeft w:val="0"/>
                              <w:marRight w:val="0"/>
                              <w:marTop w:val="0"/>
                              <w:marBottom w:val="0"/>
                              <w:divBdr>
                                <w:top w:val="none" w:sz="0" w:space="0" w:color="auto"/>
                                <w:left w:val="none" w:sz="0" w:space="0" w:color="auto"/>
                                <w:bottom w:val="none" w:sz="0" w:space="0" w:color="auto"/>
                                <w:right w:val="none" w:sz="0" w:space="0" w:color="auto"/>
                              </w:divBdr>
                              <w:divsChild>
                                <w:div w:id="1202520766">
                                  <w:marLeft w:val="0"/>
                                  <w:marRight w:val="0"/>
                                  <w:marTop w:val="0"/>
                                  <w:marBottom w:val="0"/>
                                  <w:divBdr>
                                    <w:top w:val="none" w:sz="0" w:space="0" w:color="auto"/>
                                    <w:left w:val="none" w:sz="0" w:space="0" w:color="auto"/>
                                    <w:bottom w:val="none" w:sz="0" w:space="0" w:color="auto"/>
                                    <w:right w:val="none" w:sz="0" w:space="0" w:color="auto"/>
                                  </w:divBdr>
                                  <w:divsChild>
                                    <w:div w:id="1781753792">
                                      <w:marLeft w:val="0"/>
                                      <w:marRight w:val="0"/>
                                      <w:marTop w:val="0"/>
                                      <w:marBottom w:val="0"/>
                                      <w:divBdr>
                                        <w:top w:val="none" w:sz="0" w:space="0" w:color="auto"/>
                                        <w:left w:val="none" w:sz="0" w:space="0" w:color="auto"/>
                                        <w:bottom w:val="none" w:sz="0" w:space="0" w:color="auto"/>
                                        <w:right w:val="none" w:sz="0" w:space="0" w:color="auto"/>
                                      </w:divBdr>
                                      <w:divsChild>
                                        <w:div w:id="88710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5534385">
          <w:marLeft w:val="0"/>
          <w:marRight w:val="0"/>
          <w:marTop w:val="0"/>
          <w:marBottom w:val="0"/>
          <w:divBdr>
            <w:top w:val="none" w:sz="0" w:space="0" w:color="auto"/>
            <w:left w:val="none" w:sz="0" w:space="0" w:color="auto"/>
            <w:bottom w:val="none" w:sz="0" w:space="0" w:color="auto"/>
            <w:right w:val="none" w:sz="0" w:space="0" w:color="auto"/>
          </w:divBdr>
          <w:divsChild>
            <w:div w:id="482041387">
              <w:marLeft w:val="0"/>
              <w:marRight w:val="0"/>
              <w:marTop w:val="0"/>
              <w:marBottom w:val="0"/>
              <w:divBdr>
                <w:top w:val="none" w:sz="0" w:space="0" w:color="auto"/>
                <w:left w:val="none" w:sz="0" w:space="0" w:color="auto"/>
                <w:bottom w:val="none" w:sz="0" w:space="0" w:color="auto"/>
                <w:right w:val="none" w:sz="0" w:space="0" w:color="auto"/>
              </w:divBdr>
              <w:divsChild>
                <w:div w:id="731199549">
                  <w:marLeft w:val="0"/>
                  <w:marRight w:val="0"/>
                  <w:marTop w:val="0"/>
                  <w:marBottom w:val="0"/>
                  <w:divBdr>
                    <w:top w:val="none" w:sz="0" w:space="0" w:color="auto"/>
                    <w:left w:val="none" w:sz="0" w:space="0" w:color="auto"/>
                    <w:bottom w:val="none" w:sz="0" w:space="0" w:color="auto"/>
                    <w:right w:val="none" w:sz="0" w:space="0" w:color="auto"/>
                  </w:divBdr>
                  <w:divsChild>
                    <w:div w:id="221327898">
                      <w:marLeft w:val="0"/>
                      <w:marRight w:val="0"/>
                      <w:marTop w:val="0"/>
                      <w:marBottom w:val="0"/>
                      <w:divBdr>
                        <w:top w:val="none" w:sz="0" w:space="0" w:color="auto"/>
                        <w:left w:val="none" w:sz="0" w:space="0" w:color="auto"/>
                        <w:bottom w:val="none" w:sz="0" w:space="0" w:color="auto"/>
                        <w:right w:val="none" w:sz="0" w:space="0" w:color="auto"/>
                      </w:divBdr>
                      <w:divsChild>
                        <w:div w:id="191647907">
                          <w:marLeft w:val="0"/>
                          <w:marRight w:val="0"/>
                          <w:marTop w:val="0"/>
                          <w:marBottom w:val="0"/>
                          <w:divBdr>
                            <w:top w:val="none" w:sz="0" w:space="0" w:color="auto"/>
                            <w:left w:val="none" w:sz="0" w:space="0" w:color="auto"/>
                            <w:bottom w:val="none" w:sz="0" w:space="0" w:color="auto"/>
                            <w:right w:val="none" w:sz="0" w:space="0" w:color="auto"/>
                          </w:divBdr>
                          <w:divsChild>
                            <w:div w:id="1476874309">
                              <w:marLeft w:val="0"/>
                              <w:marRight w:val="0"/>
                              <w:marTop w:val="0"/>
                              <w:marBottom w:val="0"/>
                              <w:divBdr>
                                <w:top w:val="none" w:sz="0" w:space="0" w:color="auto"/>
                                <w:left w:val="none" w:sz="0" w:space="0" w:color="auto"/>
                                <w:bottom w:val="none" w:sz="0" w:space="0" w:color="auto"/>
                                <w:right w:val="none" w:sz="0" w:space="0" w:color="auto"/>
                              </w:divBdr>
                              <w:divsChild>
                                <w:div w:id="1935434704">
                                  <w:marLeft w:val="0"/>
                                  <w:marRight w:val="0"/>
                                  <w:marTop w:val="0"/>
                                  <w:marBottom w:val="0"/>
                                  <w:divBdr>
                                    <w:top w:val="none" w:sz="0" w:space="0" w:color="auto"/>
                                    <w:left w:val="none" w:sz="0" w:space="0" w:color="auto"/>
                                    <w:bottom w:val="none" w:sz="0" w:space="0" w:color="auto"/>
                                    <w:right w:val="none" w:sz="0" w:space="0" w:color="auto"/>
                                  </w:divBdr>
                                  <w:divsChild>
                                    <w:div w:id="2086410088">
                                      <w:marLeft w:val="0"/>
                                      <w:marRight w:val="0"/>
                                      <w:marTop w:val="0"/>
                                      <w:marBottom w:val="0"/>
                                      <w:divBdr>
                                        <w:top w:val="none" w:sz="0" w:space="0" w:color="auto"/>
                                        <w:left w:val="none" w:sz="0" w:space="0" w:color="auto"/>
                                        <w:bottom w:val="none" w:sz="0" w:space="0" w:color="auto"/>
                                        <w:right w:val="none" w:sz="0" w:space="0" w:color="auto"/>
                                      </w:divBdr>
                                      <w:divsChild>
                                        <w:div w:id="194861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3437414">
          <w:marLeft w:val="0"/>
          <w:marRight w:val="0"/>
          <w:marTop w:val="0"/>
          <w:marBottom w:val="0"/>
          <w:divBdr>
            <w:top w:val="none" w:sz="0" w:space="0" w:color="auto"/>
            <w:left w:val="none" w:sz="0" w:space="0" w:color="auto"/>
            <w:bottom w:val="none" w:sz="0" w:space="0" w:color="auto"/>
            <w:right w:val="none" w:sz="0" w:space="0" w:color="auto"/>
          </w:divBdr>
          <w:divsChild>
            <w:div w:id="1081803381">
              <w:marLeft w:val="0"/>
              <w:marRight w:val="0"/>
              <w:marTop w:val="0"/>
              <w:marBottom w:val="0"/>
              <w:divBdr>
                <w:top w:val="none" w:sz="0" w:space="0" w:color="auto"/>
                <w:left w:val="none" w:sz="0" w:space="0" w:color="auto"/>
                <w:bottom w:val="none" w:sz="0" w:space="0" w:color="auto"/>
                <w:right w:val="none" w:sz="0" w:space="0" w:color="auto"/>
              </w:divBdr>
              <w:divsChild>
                <w:div w:id="1513101782">
                  <w:marLeft w:val="0"/>
                  <w:marRight w:val="0"/>
                  <w:marTop w:val="0"/>
                  <w:marBottom w:val="0"/>
                  <w:divBdr>
                    <w:top w:val="none" w:sz="0" w:space="0" w:color="auto"/>
                    <w:left w:val="none" w:sz="0" w:space="0" w:color="auto"/>
                    <w:bottom w:val="none" w:sz="0" w:space="0" w:color="auto"/>
                    <w:right w:val="none" w:sz="0" w:space="0" w:color="auto"/>
                  </w:divBdr>
                  <w:divsChild>
                    <w:div w:id="272520273">
                      <w:marLeft w:val="0"/>
                      <w:marRight w:val="0"/>
                      <w:marTop w:val="0"/>
                      <w:marBottom w:val="0"/>
                      <w:divBdr>
                        <w:top w:val="none" w:sz="0" w:space="0" w:color="auto"/>
                        <w:left w:val="none" w:sz="0" w:space="0" w:color="auto"/>
                        <w:bottom w:val="none" w:sz="0" w:space="0" w:color="auto"/>
                        <w:right w:val="none" w:sz="0" w:space="0" w:color="auto"/>
                      </w:divBdr>
                      <w:divsChild>
                        <w:div w:id="302926847">
                          <w:marLeft w:val="0"/>
                          <w:marRight w:val="0"/>
                          <w:marTop w:val="0"/>
                          <w:marBottom w:val="0"/>
                          <w:divBdr>
                            <w:top w:val="none" w:sz="0" w:space="0" w:color="auto"/>
                            <w:left w:val="none" w:sz="0" w:space="0" w:color="auto"/>
                            <w:bottom w:val="none" w:sz="0" w:space="0" w:color="auto"/>
                            <w:right w:val="none" w:sz="0" w:space="0" w:color="auto"/>
                          </w:divBdr>
                          <w:divsChild>
                            <w:div w:id="969243814">
                              <w:marLeft w:val="0"/>
                              <w:marRight w:val="0"/>
                              <w:marTop w:val="0"/>
                              <w:marBottom w:val="0"/>
                              <w:divBdr>
                                <w:top w:val="none" w:sz="0" w:space="0" w:color="auto"/>
                                <w:left w:val="none" w:sz="0" w:space="0" w:color="auto"/>
                                <w:bottom w:val="none" w:sz="0" w:space="0" w:color="auto"/>
                                <w:right w:val="none" w:sz="0" w:space="0" w:color="auto"/>
                              </w:divBdr>
                              <w:divsChild>
                                <w:div w:id="1452748531">
                                  <w:marLeft w:val="0"/>
                                  <w:marRight w:val="0"/>
                                  <w:marTop w:val="0"/>
                                  <w:marBottom w:val="0"/>
                                  <w:divBdr>
                                    <w:top w:val="none" w:sz="0" w:space="0" w:color="auto"/>
                                    <w:left w:val="none" w:sz="0" w:space="0" w:color="auto"/>
                                    <w:bottom w:val="none" w:sz="0" w:space="0" w:color="auto"/>
                                    <w:right w:val="none" w:sz="0" w:space="0" w:color="auto"/>
                                  </w:divBdr>
                                  <w:divsChild>
                                    <w:div w:id="188856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78542">
                      <w:marLeft w:val="0"/>
                      <w:marRight w:val="0"/>
                      <w:marTop w:val="0"/>
                      <w:marBottom w:val="0"/>
                      <w:divBdr>
                        <w:top w:val="none" w:sz="0" w:space="0" w:color="auto"/>
                        <w:left w:val="none" w:sz="0" w:space="0" w:color="auto"/>
                        <w:bottom w:val="none" w:sz="0" w:space="0" w:color="auto"/>
                        <w:right w:val="none" w:sz="0" w:space="0" w:color="auto"/>
                      </w:divBdr>
                      <w:divsChild>
                        <w:div w:id="1482111723">
                          <w:marLeft w:val="0"/>
                          <w:marRight w:val="0"/>
                          <w:marTop w:val="0"/>
                          <w:marBottom w:val="0"/>
                          <w:divBdr>
                            <w:top w:val="none" w:sz="0" w:space="0" w:color="auto"/>
                            <w:left w:val="none" w:sz="0" w:space="0" w:color="auto"/>
                            <w:bottom w:val="none" w:sz="0" w:space="0" w:color="auto"/>
                            <w:right w:val="none" w:sz="0" w:space="0" w:color="auto"/>
                          </w:divBdr>
                          <w:divsChild>
                            <w:div w:id="925387023">
                              <w:marLeft w:val="0"/>
                              <w:marRight w:val="0"/>
                              <w:marTop w:val="0"/>
                              <w:marBottom w:val="0"/>
                              <w:divBdr>
                                <w:top w:val="none" w:sz="0" w:space="0" w:color="auto"/>
                                <w:left w:val="none" w:sz="0" w:space="0" w:color="auto"/>
                                <w:bottom w:val="none" w:sz="0" w:space="0" w:color="auto"/>
                                <w:right w:val="none" w:sz="0" w:space="0" w:color="auto"/>
                              </w:divBdr>
                              <w:divsChild>
                                <w:div w:id="148523638">
                                  <w:marLeft w:val="0"/>
                                  <w:marRight w:val="0"/>
                                  <w:marTop w:val="0"/>
                                  <w:marBottom w:val="0"/>
                                  <w:divBdr>
                                    <w:top w:val="none" w:sz="0" w:space="0" w:color="auto"/>
                                    <w:left w:val="none" w:sz="0" w:space="0" w:color="auto"/>
                                    <w:bottom w:val="none" w:sz="0" w:space="0" w:color="auto"/>
                                    <w:right w:val="none" w:sz="0" w:space="0" w:color="auto"/>
                                  </w:divBdr>
                                  <w:divsChild>
                                    <w:div w:id="2129811392">
                                      <w:marLeft w:val="0"/>
                                      <w:marRight w:val="0"/>
                                      <w:marTop w:val="0"/>
                                      <w:marBottom w:val="0"/>
                                      <w:divBdr>
                                        <w:top w:val="none" w:sz="0" w:space="0" w:color="auto"/>
                                        <w:left w:val="none" w:sz="0" w:space="0" w:color="auto"/>
                                        <w:bottom w:val="none" w:sz="0" w:space="0" w:color="auto"/>
                                        <w:right w:val="none" w:sz="0" w:space="0" w:color="auto"/>
                                      </w:divBdr>
                                      <w:divsChild>
                                        <w:div w:id="112153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1434207">
          <w:marLeft w:val="0"/>
          <w:marRight w:val="0"/>
          <w:marTop w:val="0"/>
          <w:marBottom w:val="0"/>
          <w:divBdr>
            <w:top w:val="none" w:sz="0" w:space="0" w:color="auto"/>
            <w:left w:val="none" w:sz="0" w:space="0" w:color="auto"/>
            <w:bottom w:val="none" w:sz="0" w:space="0" w:color="auto"/>
            <w:right w:val="none" w:sz="0" w:space="0" w:color="auto"/>
          </w:divBdr>
          <w:divsChild>
            <w:div w:id="1135951664">
              <w:marLeft w:val="0"/>
              <w:marRight w:val="0"/>
              <w:marTop w:val="0"/>
              <w:marBottom w:val="0"/>
              <w:divBdr>
                <w:top w:val="none" w:sz="0" w:space="0" w:color="auto"/>
                <w:left w:val="none" w:sz="0" w:space="0" w:color="auto"/>
                <w:bottom w:val="none" w:sz="0" w:space="0" w:color="auto"/>
                <w:right w:val="none" w:sz="0" w:space="0" w:color="auto"/>
              </w:divBdr>
              <w:divsChild>
                <w:div w:id="503516059">
                  <w:marLeft w:val="0"/>
                  <w:marRight w:val="0"/>
                  <w:marTop w:val="0"/>
                  <w:marBottom w:val="0"/>
                  <w:divBdr>
                    <w:top w:val="none" w:sz="0" w:space="0" w:color="auto"/>
                    <w:left w:val="none" w:sz="0" w:space="0" w:color="auto"/>
                    <w:bottom w:val="none" w:sz="0" w:space="0" w:color="auto"/>
                    <w:right w:val="none" w:sz="0" w:space="0" w:color="auto"/>
                  </w:divBdr>
                  <w:divsChild>
                    <w:div w:id="8989414">
                      <w:marLeft w:val="0"/>
                      <w:marRight w:val="0"/>
                      <w:marTop w:val="0"/>
                      <w:marBottom w:val="0"/>
                      <w:divBdr>
                        <w:top w:val="none" w:sz="0" w:space="0" w:color="auto"/>
                        <w:left w:val="none" w:sz="0" w:space="0" w:color="auto"/>
                        <w:bottom w:val="none" w:sz="0" w:space="0" w:color="auto"/>
                        <w:right w:val="none" w:sz="0" w:space="0" w:color="auto"/>
                      </w:divBdr>
                      <w:divsChild>
                        <w:div w:id="579172811">
                          <w:marLeft w:val="0"/>
                          <w:marRight w:val="0"/>
                          <w:marTop w:val="0"/>
                          <w:marBottom w:val="0"/>
                          <w:divBdr>
                            <w:top w:val="none" w:sz="0" w:space="0" w:color="auto"/>
                            <w:left w:val="none" w:sz="0" w:space="0" w:color="auto"/>
                            <w:bottom w:val="none" w:sz="0" w:space="0" w:color="auto"/>
                            <w:right w:val="none" w:sz="0" w:space="0" w:color="auto"/>
                          </w:divBdr>
                          <w:divsChild>
                            <w:div w:id="429200183">
                              <w:marLeft w:val="0"/>
                              <w:marRight w:val="0"/>
                              <w:marTop w:val="0"/>
                              <w:marBottom w:val="0"/>
                              <w:divBdr>
                                <w:top w:val="none" w:sz="0" w:space="0" w:color="auto"/>
                                <w:left w:val="none" w:sz="0" w:space="0" w:color="auto"/>
                                <w:bottom w:val="none" w:sz="0" w:space="0" w:color="auto"/>
                                <w:right w:val="none" w:sz="0" w:space="0" w:color="auto"/>
                              </w:divBdr>
                              <w:divsChild>
                                <w:div w:id="375786447">
                                  <w:marLeft w:val="0"/>
                                  <w:marRight w:val="0"/>
                                  <w:marTop w:val="0"/>
                                  <w:marBottom w:val="0"/>
                                  <w:divBdr>
                                    <w:top w:val="none" w:sz="0" w:space="0" w:color="auto"/>
                                    <w:left w:val="none" w:sz="0" w:space="0" w:color="auto"/>
                                    <w:bottom w:val="none" w:sz="0" w:space="0" w:color="auto"/>
                                    <w:right w:val="none" w:sz="0" w:space="0" w:color="auto"/>
                                  </w:divBdr>
                                  <w:divsChild>
                                    <w:div w:id="544027542">
                                      <w:marLeft w:val="0"/>
                                      <w:marRight w:val="0"/>
                                      <w:marTop w:val="0"/>
                                      <w:marBottom w:val="0"/>
                                      <w:divBdr>
                                        <w:top w:val="none" w:sz="0" w:space="0" w:color="auto"/>
                                        <w:left w:val="none" w:sz="0" w:space="0" w:color="auto"/>
                                        <w:bottom w:val="none" w:sz="0" w:space="0" w:color="auto"/>
                                        <w:right w:val="none" w:sz="0" w:space="0" w:color="auto"/>
                                      </w:divBdr>
                                      <w:divsChild>
                                        <w:div w:id="25266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721380">
                      <w:marLeft w:val="0"/>
                      <w:marRight w:val="0"/>
                      <w:marTop w:val="0"/>
                      <w:marBottom w:val="0"/>
                      <w:divBdr>
                        <w:top w:val="none" w:sz="0" w:space="0" w:color="auto"/>
                        <w:left w:val="none" w:sz="0" w:space="0" w:color="auto"/>
                        <w:bottom w:val="none" w:sz="0" w:space="0" w:color="auto"/>
                        <w:right w:val="none" w:sz="0" w:space="0" w:color="auto"/>
                      </w:divBdr>
                      <w:divsChild>
                        <w:div w:id="2101827992">
                          <w:marLeft w:val="0"/>
                          <w:marRight w:val="0"/>
                          <w:marTop w:val="0"/>
                          <w:marBottom w:val="0"/>
                          <w:divBdr>
                            <w:top w:val="none" w:sz="0" w:space="0" w:color="auto"/>
                            <w:left w:val="none" w:sz="0" w:space="0" w:color="auto"/>
                            <w:bottom w:val="none" w:sz="0" w:space="0" w:color="auto"/>
                            <w:right w:val="none" w:sz="0" w:space="0" w:color="auto"/>
                          </w:divBdr>
                          <w:divsChild>
                            <w:div w:id="1611665706">
                              <w:marLeft w:val="0"/>
                              <w:marRight w:val="0"/>
                              <w:marTop w:val="0"/>
                              <w:marBottom w:val="0"/>
                              <w:divBdr>
                                <w:top w:val="none" w:sz="0" w:space="0" w:color="auto"/>
                                <w:left w:val="none" w:sz="0" w:space="0" w:color="auto"/>
                                <w:bottom w:val="none" w:sz="0" w:space="0" w:color="auto"/>
                                <w:right w:val="none" w:sz="0" w:space="0" w:color="auto"/>
                              </w:divBdr>
                              <w:divsChild>
                                <w:div w:id="1846626361">
                                  <w:marLeft w:val="0"/>
                                  <w:marRight w:val="0"/>
                                  <w:marTop w:val="0"/>
                                  <w:marBottom w:val="0"/>
                                  <w:divBdr>
                                    <w:top w:val="none" w:sz="0" w:space="0" w:color="auto"/>
                                    <w:left w:val="none" w:sz="0" w:space="0" w:color="auto"/>
                                    <w:bottom w:val="none" w:sz="0" w:space="0" w:color="auto"/>
                                    <w:right w:val="none" w:sz="0" w:space="0" w:color="auto"/>
                                  </w:divBdr>
                                  <w:divsChild>
                                    <w:div w:id="141435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1156460">
          <w:marLeft w:val="0"/>
          <w:marRight w:val="0"/>
          <w:marTop w:val="0"/>
          <w:marBottom w:val="0"/>
          <w:divBdr>
            <w:top w:val="none" w:sz="0" w:space="0" w:color="auto"/>
            <w:left w:val="none" w:sz="0" w:space="0" w:color="auto"/>
            <w:bottom w:val="none" w:sz="0" w:space="0" w:color="auto"/>
            <w:right w:val="none" w:sz="0" w:space="0" w:color="auto"/>
          </w:divBdr>
          <w:divsChild>
            <w:div w:id="1526405958">
              <w:marLeft w:val="0"/>
              <w:marRight w:val="0"/>
              <w:marTop w:val="0"/>
              <w:marBottom w:val="0"/>
              <w:divBdr>
                <w:top w:val="none" w:sz="0" w:space="0" w:color="auto"/>
                <w:left w:val="none" w:sz="0" w:space="0" w:color="auto"/>
                <w:bottom w:val="none" w:sz="0" w:space="0" w:color="auto"/>
                <w:right w:val="none" w:sz="0" w:space="0" w:color="auto"/>
              </w:divBdr>
              <w:divsChild>
                <w:div w:id="360207778">
                  <w:marLeft w:val="0"/>
                  <w:marRight w:val="0"/>
                  <w:marTop w:val="0"/>
                  <w:marBottom w:val="0"/>
                  <w:divBdr>
                    <w:top w:val="none" w:sz="0" w:space="0" w:color="auto"/>
                    <w:left w:val="none" w:sz="0" w:space="0" w:color="auto"/>
                    <w:bottom w:val="none" w:sz="0" w:space="0" w:color="auto"/>
                    <w:right w:val="none" w:sz="0" w:space="0" w:color="auto"/>
                  </w:divBdr>
                  <w:divsChild>
                    <w:div w:id="685786984">
                      <w:marLeft w:val="0"/>
                      <w:marRight w:val="0"/>
                      <w:marTop w:val="0"/>
                      <w:marBottom w:val="0"/>
                      <w:divBdr>
                        <w:top w:val="none" w:sz="0" w:space="0" w:color="auto"/>
                        <w:left w:val="none" w:sz="0" w:space="0" w:color="auto"/>
                        <w:bottom w:val="none" w:sz="0" w:space="0" w:color="auto"/>
                        <w:right w:val="none" w:sz="0" w:space="0" w:color="auto"/>
                      </w:divBdr>
                      <w:divsChild>
                        <w:div w:id="1002926626">
                          <w:marLeft w:val="0"/>
                          <w:marRight w:val="0"/>
                          <w:marTop w:val="0"/>
                          <w:marBottom w:val="0"/>
                          <w:divBdr>
                            <w:top w:val="none" w:sz="0" w:space="0" w:color="auto"/>
                            <w:left w:val="none" w:sz="0" w:space="0" w:color="auto"/>
                            <w:bottom w:val="none" w:sz="0" w:space="0" w:color="auto"/>
                            <w:right w:val="none" w:sz="0" w:space="0" w:color="auto"/>
                          </w:divBdr>
                          <w:divsChild>
                            <w:div w:id="587349585">
                              <w:marLeft w:val="0"/>
                              <w:marRight w:val="0"/>
                              <w:marTop w:val="0"/>
                              <w:marBottom w:val="0"/>
                              <w:divBdr>
                                <w:top w:val="none" w:sz="0" w:space="0" w:color="auto"/>
                                <w:left w:val="none" w:sz="0" w:space="0" w:color="auto"/>
                                <w:bottom w:val="none" w:sz="0" w:space="0" w:color="auto"/>
                                <w:right w:val="none" w:sz="0" w:space="0" w:color="auto"/>
                              </w:divBdr>
                              <w:divsChild>
                                <w:div w:id="1617634761">
                                  <w:marLeft w:val="0"/>
                                  <w:marRight w:val="0"/>
                                  <w:marTop w:val="0"/>
                                  <w:marBottom w:val="0"/>
                                  <w:divBdr>
                                    <w:top w:val="none" w:sz="0" w:space="0" w:color="auto"/>
                                    <w:left w:val="none" w:sz="0" w:space="0" w:color="auto"/>
                                    <w:bottom w:val="none" w:sz="0" w:space="0" w:color="auto"/>
                                    <w:right w:val="none" w:sz="0" w:space="0" w:color="auto"/>
                                  </w:divBdr>
                                  <w:divsChild>
                                    <w:div w:id="1692878628">
                                      <w:marLeft w:val="0"/>
                                      <w:marRight w:val="0"/>
                                      <w:marTop w:val="0"/>
                                      <w:marBottom w:val="0"/>
                                      <w:divBdr>
                                        <w:top w:val="none" w:sz="0" w:space="0" w:color="auto"/>
                                        <w:left w:val="none" w:sz="0" w:space="0" w:color="auto"/>
                                        <w:bottom w:val="none" w:sz="0" w:space="0" w:color="auto"/>
                                        <w:right w:val="none" w:sz="0" w:space="0" w:color="auto"/>
                                      </w:divBdr>
                                      <w:divsChild>
                                        <w:div w:id="80577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487690">
                      <w:marLeft w:val="0"/>
                      <w:marRight w:val="0"/>
                      <w:marTop w:val="0"/>
                      <w:marBottom w:val="0"/>
                      <w:divBdr>
                        <w:top w:val="none" w:sz="0" w:space="0" w:color="auto"/>
                        <w:left w:val="none" w:sz="0" w:space="0" w:color="auto"/>
                        <w:bottom w:val="none" w:sz="0" w:space="0" w:color="auto"/>
                        <w:right w:val="none" w:sz="0" w:space="0" w:color="auto"/>
                      </w:divBdr>
                      <w:divsChild>
                        <w:div w:id="1997757549">
                          <w:marLeft w:val="0"/>
                          <w:marRight w:val="0"/>
                          <w:marTop w:val="0"/>
                          <w:marBottom w:val="0"/>
                          <w:divBdr>
                            <w:top w:val="none" w:sz="0" w:space="0" w:color="auto"/>
                            <w:left w:val="none" w:sz="0" w:space="0" w:color="auto"/>
                            <w:bottom w:val="none" w:sz="0" w:space="0" w:color="auto"/>
                            <w:right w:val="none" w:sz="0" w:space="0" w:color="auto"/>
                          </w:divBdr>
                          <w:divsChild>
                            <w:div w:id="1036351593">
                              <w:marLeft w:val="0"/>
                              <w:marRight w:val="0"/>
                              <w:marTop w:val="0"/>
                              <w:marBottom w:val="0"/>
                              <w:divBdr>
                                <w:top w:val="none" w:sz="0" w:space="0" w:color="auto"/>
                                <w:left w:val="none" w:sz="0" w:space="0" w:color="auto"/>
                                <w:bottom w:val="none" w:sz="0" w:space="0" w:color="auto"/>
                                <w:right w:val="none" w:sz="0" w:space="0" w:color="auto"/>
                              </w:divBdr>
                              <w:divsChild>
                                <w:div w:id="1833327654">
                                  <w:marLeft w:val="0"/>
                                  <w:marRight w:val="0"/>
                                  <w:marTop w:val="0"/>
                                  <w:marBottom w:val="0"/>
                                  <w:divBdr>
                                    <w:top w:val="none" w:sz="0" w:space="0" w:color="auto"/>
                                    <w:left w:val="none" w:sz="0" w:space="0" w:color="auto"/>
                                    <w:bottom w:val="none" w:sz="0" w:space="0" w:color="auto"/>
                                    <w:right w:val="none" w:sz="0" w:space="0" w:color="auto"/>
                                  </w:divBdr>
                                  <w:divsChild>
                                    <w:div w:id="177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9743031">
          <w:marLeft w:val="0"/>
          <w:marRight w:val="0"/>
          <w:marTop w:val="0"/>
          <w:marBottom w:val="0"/>
          <w:divBdr>
            <w:top w:val="none" w:sz="0" w:space="0" w:color="auto"/>
            <w:left w:val="none" w:sz="0" w:space="0" w:color="auto"/>
            <w:bottom w:val="none" w:sz="0" w:space="0" w:color="auto"/>
            <w:right w:val="none" w:sz="0" w:space="0" w:color="auto"/>
          </w:divBdr>
          <w:divsChild>
            <w:div w:id="1990743318">
              <w:marLeft w:val="0"/>
              <w:marRight w:val="0"/>
              <w:marTop w:val="0"/>
              <w:marBottom w:val="0"/>
              <w:divBdr>
                <w:top w:val="none" w:sz="0" w:space="0" w:color="auto"/>
                <w:left w:val="none" w:sz="0" w:space="0" w:color="auto"/>
                <w:bottom w:val="none" w:sz="0" w:space="0" w:color="auto"/>
                <w:right w:val="none" w:sz="0" w:space="0" w:color="auto"/>
              </w:divBdr>
              <w:divsChild>
                <w:div w:id="515194067">
                  <w:marLeft w:val="0"/>
                  <w:marRight w:val="0"/>
                  <w:marTop w:val="0"/>
                  <w:marBottom w:val="0"/>
                  <w:divBdr>
                    <w:top w:val="none" w:sz="0" w:space="0" w:color="auto"/>
                    <w:left w:val="none" w:sz="0" w:space="0" w:color="auto"/>
                    <w:bottom w:val="none" w:sz="0" w:space="0" w:color="auto"/>
                    <w:right w:val="none" w:sz="0" w:space="0" w:color="auto"/>
                  </w:divBdr>
                  <w:divsChild>
                    <w:div w:id="812285685">
                      <w:marLeft w:val="0"/>
                      <w:marRight w:val="0"/>
                      <w:marTop w:val="0"/>
                      <w:marBottom w:val="0"/>
                      <w:divBdr>
                        <w:top w:val="none" w:sz="0" w:space="0" w:color="auto"/>
                        <w:left w:val="none" w:sz="0" w:space="0" w:color="auto"/>
                        <w:bottom w:val="none" w:sz="0" w:space="0" w:color="auto"/>
                        <w:right w:val="none" w:sz="0" w:space="0" w:color="auto"/>
                      </w:divBdr>
                      <w:divsChild>
                        <w:div w:id="1963029563">
                          <w:marLeft w:val="0"/>
                          <w:marRight w:val="0"/>
                          <w:marTop w:val="0"/>
                          <w:marBottom w:val="0"/>
                          <w:divBdr>
                            <w:top w:val="none" w:sz="0" w:space="0" w:color="auto"/>
                            <w:left w:val="none" w:sz="0" w:space="0" w:color="auto"/>
                            <w:bottom w:val="none" w:sz="0" w:space="0" w:color="auto"/>
                            <w:right w:val="none" w:sz="0" w:space="0" w:color="auto"/>
                          </w:divBdr>
                          <w:divsChild>
                            <w:div w:id="397828816">
                              <w:marLeft w:val="0"/>
                              <w:marRight w:val="0"/>
                              <w:marTop w:val="0"/>
                              <w:marBottom w:val="0"/>
                              <w:divBdr>
                                <w:top w:val="none" w:sz="0" w:space="0" w:color="auto"/>
                                <w:left w:val="none" w:sz="0" w:space="0" w:color="auto"/>
                                <w:bottom w:val="none" w:sz="0" w:space="0" w:color="auto"/>
                                <w:right w:val="none" w:sz="0" w:space="0" w:color="auto"/>
                              </w:divBdr>
                              <w:divsChild>
                                <w:div w:id="169217472">
                                  <w:marLeft w:val="0"/>
                                  <w:marRight w:val="0"/>
                                  <w:marTop w:val="0"/>
                                  <w:marBottom w:val="0"/>
                                  <w:divBdr>
                                    <w:top w:val="none" w:sz="0" w:space="0" w:color="auto"/>
                                    <w:left w:val="none" w:sz="0" w:space="0" w:color="auto"/>
                                    <w:bottom w:val="none" w:sz="0" w:space="0" w:color="auto"/>
                                    <w:right w:val="none" w:sz="0" w:space="0" w:color="auto"/>
                                  </w:divBdr>
                                  <w:divsChild>
                                    <w:div w:id="89825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785077">
                      <w:marLeft w:val="0"/>
                      <w:marRight w:val="0"/>
                      <w:marTop w:val="0"/>
                      <w:marBottom w:val="0"/>
                      <w:divBdr>
                        <w:top w:val="none" w:sz="0" w:space="0" w:color="auto"/>
                        <w:left w:val="none" w:sz="0" w:space="0" w:color="auto"/>
                        <w:bottom w:val="none" w:sz="0" w:space="0" w:color="auto"/>
                        <w:right w:val="none" w:sz="0" w:space="0" w:color="auto"/>
                      </w:divBdr>
                      <w:divsChild>
                        <w:div w:id="1611086014">
                          <w:marLeft w:val="0"/>
                          <w:marRight w:val="0"/>
                          <w:marTop w:val="0"/>
                          <w:marBottom w:val="0"/>
                          <w:divBdr>
                            <w:top w:val="none" w:sz="0" w:space="0" w:color="auto"/>
                            <w:left w:val="none" w:sz="0" w:space="0" w:color="auto"/>
                            <w:bottom w:val="none" w:sz="0" w:space="0" w:color="auto"/>
                            <w:right w:val="none" w:sz="0" w:space="0" w:color="auto"/>
                          </w:divBdr>
                          <w:divsChild>
                            <w:div w:id="496730067">
                              <w:marLeft w:val="0"/>
                              <w:marRight w:val="0"/>
                              <w:marTop w:val="0"/>
                              <w:marBottom w:val="0"/>
                              <w:divBdr>
                                <w:top w:val="none" w:sz="0" w:space="0" w:color="auto"/>
                                <w:left w:val="none" w:sz="0" w:space="0" w:color="auto"/>
                                <w:bottom w:val="none" w:sz="0" w:space="0" w:color="auto"/>
                                <w:right w:val="none" w:sz="0" w:space="0" w:color="auto"/>
                              </w:divBdr>
                              <w:divsChild>
                                <w:div w:id="1857814705">
                                  <w:marLeft w:val="0"/>
                                  <w:marRight w:val="0"/>
                                  <w:marTop w:val="0"/>
                                  <w:marBottom w:val="0"/>
                                  <w:divBdr>
                                    <w:top w:val="none" w:sz="0" w:space="0" w:color="auto"/>
                                    <w:left w:val="none" w:sz="0" w:space="0" w:color="auto"/>
                                    <w:bottom w:val="none" w:sz="0" w:space="0" w:color="auto"/>
                                    <w:right w:val="none" w:sz="0" w:space="0" w:color="auto"/>
                                  </w:divBdr>
                                  <w:divsChild>
                                    <w:div w:id="156385904">
                                      <w:marLeft w:val="0"/>
                                      <w:marRight w:val="0"/>
                                      <w:marTop w:val="0"/>
                                      <w:marBottom w:val="0"/>
                                      <w:divBdr>
                                        <w:top w:val="none" w:sz="0" w:space="0" w:color="auto"/>
                                        <w:left w:val="none" w:sz="0" w:space="0" w:color="auto"/>
                                        <w:bottom w:val="none" w:sz="0" w:space="0" w:color="auto"/>
                                        <w:right w:val="none" w:sz="0" w:space="0" w:color="auto"/>
                                      </w:divBdr>
                                      <w:divsChild>
                                        <w:div w:id="67260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0555191">
          <w:marLeft w:val="0"/>
          <w:marRight w:val="0"/>
          <w:marTop w:val="0"/>
          <w:marBottom w:val="0"/>
          <w:divBdr>
            <w:top w:val="none" w:sz="0" w:space="0" w:color="auto"/>
            <w:left w:val="none" w:sz="0" w:space="0" w:color="auto"/>
            <w:bottom w:val="none" w:sz="0" w:space="0" w:color="auto"/>
            <w:right w:val="none" w:sz="0" w:space="0" w:color="auto"/>
          </w:divBdr>
          <w:divsChild>
            <w:div w:id="100535192">
              <w:marLeft w:val="0"/>
              <w:marRight w:val="0"/>
              <w:marTop w:val="0"/>
              <w:marBottom w:val="0"/>
              <w:divBdr>
                <w:top w:val="none" w:sz="0" w:space="0" w:color="auto"/>
                <w:left w:val="none" w:sz="0" w:space="0" w:color="auto"/>
                <w:bottom w:val="none" w:sz="0" w:space="0" w:color="auto"/>
                <w:right w:val="none" w:sz="0" w:space="0" w:color="auto"/>
              </w:divBdr>
              <w:divsChild>
                <w:div w:id="1352754176">
                  <w:marLeft w:val="0"/>
                  <w:marRight w:val="0"/>
                  <w:marTop w:val="0"/>
                  <w:marBottom w:val="0"/>
                  <w:divBdr>
                    <w:top w:val="none" w:sz="0" w:space="0" w:color="auto"/>
                    <w:left w:val="none" w:sz="0" w:space="0" w:color="auto"/>
                    <w:bottom w:val="none" w:sz="0" w:space="0" w:color="auto"/>
                    <w:right w:val="none" w:sz="0" w:space="0" w:color="auto"/>
                  </w:divBdr>
                  <w:divsChild>
                    <w:div w:id="936331685">
                      <w:marLeft w:val="0"/>
                      <w:marRight w:val="0"/>
                      <w:marTop w:val="0"/>
                      <w:marBottom w:val="0"/>
                      <w:divBdr>
                        <w:top w:val="none" w:sz="0" w:space="0" w:color="auto"/>
                        <w:left w:val="none" w:sz="0" w:space="0" w:color="auto"/>
                        <w:bottom w:val="none" w:sz="0" w:space="0" w:color="auto"/>
                        <w:right w:val="none" w:sz="0" w:space="0" w:color="auto"/>
                      </w:divBdr>
                      <w:divsChild>
                        <w:div w:id="1705787535">
                          <w:marLeft w:val="0"/>
                          <w:marRight w:val="0"/>
                          <w:marTop w:val="0"/>
                          <w:marBottom w:val="0"/>
                          <w:divBdr>
                            <w:top w:val="none" w:sz="0" w:space="0" w:color="auto"/>
                            <w:left w:val="none" w:sz="0" w:space="0" w:color="auto"/>
                            <w:bottom w:val="none" w:sz="0" w:space="0" w:color="auto"/>
                            <w:right w:val="none" w:sz="0" w:space="0" w:color="auto"/>
                          </w:divBdr>
                          <w:divsChild>
                            <w:div w:id="313487167">
                              <w:marLeft w:val="0"/>
                              <w:marRight w:val="0"/>
                              <w:marTop w:val="0"/>
                              <w:marBottom w:val="0"/>
                              <w:divBdr>
                                <w:top w:val="none" w:sz="0" w:space="0" w:color="auto"/>
                                <w:left w:val="none" w:sz="0" w:space="0" w:color="auto"/>
                                <w:bottom w:val="none" w:sz="0" w:space="0" w:color="auto"/>
                                <w:right w:val="none" w:sz="0" w:space="0" w:color="auto"/>
                              </w:divBdr>
                              <w:divsChild>
                                <w:div w:id="1446580045">
                                  <w:marLeft w:val="0"/>
                                  <w:marRight w:val="0"/>
                                  <w:marTop w:val="0"/>
                                  <w:marBottom w:val="0"/>
                                  <w:divBdr>
                                    <w:top w:val="none" w:sz="0" w:space="0" w:color="auto"/>
                                    <w:left w:val="none" w:sz="0" w:space="0" w:color="auto"/>
                                    <w:bottom w:val="none" w:sz="0" w:space="0" w:color="auto"/>
                                    <w:right w:val="none" w:sz="0" w:space="0" w:color="auto"/>
                                  </w:divBdr>
                                  <w:divsChild>
                                    <w:div w:id="1462185679">
                                      <w:marLeft w:val="0"/>
                                      <w:marRight w:val="0"/>
                                      <w:marTop w:val="0"/>
                                      <w:marBottom w:val="0"/>
                                      <w:divBdr>
                                        <w:top w:val="none" w:sz="0" w:space="0" w:color="auto"/>
                                        <w:left w:val="none" w:sz="0" w:space="0" w:color="auto"/>
                                        <w:bottom w:val="none" w:sz="0" w:space="0" w:color="auto"/>
                                        <w:right w:val="none" w:sz="0" w:space="0" w:color="auto"/>
                                      </w:divBdr>
                                      <w:divsChild>
                                        <w:div w:id="176607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7172339">
          <w:marLeft w:val="0"/>
          <w:marRight w:val="0"/>
          <w:marTop w:val="0"/>
          <w:marBottom w:val="0"/>
          <w:divBdr>
            <w:top w:val="none" w:sz="0" w:space="0" w:color="auto"/>
            <w:left w:val="none" w:sz="0" w:space="0" w:color="auto"/>
            <w:bottom w:val="none" w:sz="0" w:space="0" w:color="auto"/>
            <w:right w:val="none" w:sz="0" w:space="0" w:color="auto"/>
          </w:divBdr>
          <w:divsChild>
            <w:div w:id="1098066252">
              <w:marLeft w:val="0"/>
              <w:marRight w:val="0"/>
              <w:marTop w:val="0"/>
              <w:marBottom w:val="0"/>
              <w:divBdr>
                <w:top w:val="none" w:sz="0" w:space="0" w:color="auto"/>
                <w:left w:val="none" w:sz="0" w:space="0" w:color="auto"/>
                <w:bottom w:val="none" w:sz="0" w:space="0" w:color="auto"/>
                <w:right w:val="none" w:sz="0" w:space="0" w:color="auto"/>
              </w:divBdr>
              <w:divsChild>
                <w:div w:id="455878053">
                  <w:marLeft w:val="0"/>
                  <w:marRight w:val="0"/>
                  <w:marTop w:val="0"/>
                  <w:marBottom w:val="0"/>
                  <w:divBdr>
                    <w:top w:val="none" w:sz="0" w:space="0" w:color="auto"/>
                    <w:left w:val="none" w:sz="0" w:space="0" w:color="auto"/>
                    <w:bottom w:val="none" w:sz="0" w:space="0" w:color="auto"/>
                    <w:right w:val="none" w:sz="0" w:space="0" w:color="auto"/>
                  </w:divBdr>
                  <w:divsChild>
                    <w:div w:id="1298611385">
                      <w:marLeft w:val="0"/>
                      <w:marRight w:val="0"/>
                      <w:marTop w:val="0"/>
                      <w:marBottom w:val="0"/>
                      <w:divBdr>
                        <w:top w:val="none" w:sz="0" w:space="0" w:color="auto"/>
                        <w:left w:val="none" w:sz="0" w:space="0" w:color="auto"/>
                        <w:bottom w:val="none" w:sz="0" w:space="0" w:color="auto"/>
                        <w:right w:val="none" w:sz="0" w:space="0" w:color="auto"/>
                      </w:divBdr>
                      <w:divsChild>
                        <w:div w:id="347369155">
                          <w:marLeft w:val="0"/>
                          <w:marRight w:val="0"/>
                          <w:marTop w:val="0"/>
                          <w:marBottom w:val="0"/>
                          <w:divBdr>
                            <w:top w:val="none" w:sz="0" w:space="0" w:color="auto"/>
                            <w:left w:val="none" w:sz="0" w:space="0" w:color="auto"/>
                            <w:bottom w:val="none" w:sz="0" w:space="0" w:color="auto"/>
                            <w:right w:val="none" w:sz="0" w:space="0" w:color="auto"/>
                          </w:divBdr>
                          <w:divsChild>
                            <w:div w:id="2132239130">
                              <w:marLeft w:val="0"/>
                              <w:marRight w:val="0"/>
                              <w:marTop w:val="0"/>
                              <w:marBottom w:val="0"/>
                              <w:divBdr>
                                <w:top w:val="none" w:sz="0" w:space="0" w:color="auto"/>
                                <w:left w:val="none" w:sz="0" w:space="0" w:color="auto"/>
                                <w:bottom w:val="none" w:sz="0" w:space="0" w:color="auto"/>
                                <w:right w:val="none" w:sz="0" w:space="0" w:color="auto"/>
                              </w:divBdr>
                              <w:divsChild>
                                <w:div w:id="81491302">
                                  <w:marLeft w:val="0"/>
                                  <w:marRight w:val="0"/>
                                  <w:marTop w:val="0"/>
                                  <w:marBottom w:val="0"/>
                                  <w:divBdr>
                                    <w:top w:val="none" w:sz="0" w:space="0" w:color="auto"/>
                                    <w:left w:val="none" w:sz="0" w:space="0" w:color="auto"/>
                                    <w:bottom w:val="none" w:sz="0" w:space="0" w:color="auto"/>
                                    <w:right w:val="none" w:sz="0" w:space="0" w:color="auto"/>
                                  </w:divBdr>
                                  <w:divsChild>
                                    <w:div w:id="95231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3256914">
      <w:bodyDiv w:val="1"/>
      <w:marLeft w:val="0"/>
      <w:marRight w:val="0"/>
      <w:marTop w:val="0"/>
      <w:marBottom w:val="0"/>
      <w:divBdr>
        <w:top w:val="none" w:sz="0" w:space="0" w:color="auto"/>
        <w:left w:val="none" w:sz="0" w:space="0" w:color="auto"/>
        <w:bottom w:val="none" w:sz="0" w:space="0" w:color="auto"/>
        <w:right w:val="none" w:sz="0" w:space="0" w:color="auto"/>
      </w:divBdr>
    </w:div>
    <w:div w:id="2107774396">
      <w:bodyDiv w:val="1"/>
      <w:marLeft w:val="0"/>
      <w:marRight w:val="0"/>
      <w:marTop w:val="0"/>
      <w:marBottom w:val="0"/>
      <w:divBdr>
        <w:top w:val="none" w:sz="0" w:space="0" w:color="auto"/>
        <w:left w:val="none" w:sz="0" w:space="0" w:color="auto"/>
        <w:bottom w:val="none" w:sz="0" w:space="0" w:color="auto"/>
        <w:right w:val="none" w:sz="0" w:space="0" w:color="auto"/>
      </w:divBdr>
    </w:div>
    <w:div w:id="2133399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footer" Target="footer4.xml"/><Relationship Id="rId34" Type="http://schemas.openxmlformats.org/officeDocument/2006/relationships/header" Target="header7.xml"/><Relationship Id="rId42" Type="http://schemas.openxmlformats.org/officeDocument/2006/relationships/chart" Target="charts/chart6.xml"/><Relationship Id="rId47" Type="http://schemas.openxmlformats.org/officeDocument/2006/relationships/chart" Target="charts/chart11.xml"/><Relationship Id="rId50" Type="http://schemas.openxmlformats.org/officeDocument/2006/relationships/chart" Target="charts/chart14.xml"/><Relationship Id="rId55" Type="http://schemas.openxmlformats.org/officeDocument/2006/relationships/chart" Target="charts/chart19.xml"/><Relationship Id="rId63" Type="http://schemas.openxmlformats.org/officeDocument/2006/relationships/image" Target="media/image1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0.jpeg"/><Relationship Id="rId11" Type="http://schemas.openxmlformats.org/officeDocument/2006/relationships/header" Target="header1.xml"/><Relationship Id="rId24" Type="http://schemas.openxmlformats.org/officeDocument/2006/relationships/header" Target="header6.xml"/><Relationship Id="rId32" Type="http://schemas.openxmlformats.org/officeDocument/2006/relationships/chart" Target="charts/chart1.xml"/><Relationship Id="rId37" Type="http://schemas.openxmlformats.org/officeDocument/2006/relationships/footer" Target="footer8.xml"/><Relationship Id="rId40" Type="http://schemas.openxmlformats.org/officeDocument/2006/relationships/chart" Target="charts/chart4.xml"/><Relationship Id="rId45" Type="http://schemas.openxmlformats.org/officeDocument/2006/relationships/chart" Target="charts/chart9.xml"/><Relationship Id="rId53" Type="http://schemas.openxmlformats.org/officeDocument/2006/relationships/chart" Target="charts/chart17.xml"/><Relationship Id="rId58" Type="http://schemas.openxmlformats.org/officeDocument/2006/relationships/chart" Target="charts/chart22.xml"/><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header" Target="header10.xml"/><Relationship Id="rId19" Type="http://schemas.openxmlformats.org/officeDocument/2006/relationships/footer" Target="footer3.xml"/><Relationship Id="rId14" Type="http://schemas.openxmlformats.org/officeDocument/2006/relationships/footer" Target="footer2.xml"/><Relationship Id="rId22" Type="http://schemas.openxmlformats.org/officeDocument/2006/relationships/header" Target="header5.xml"/><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footer" Target="footer7.xml"/><Relationship Id="rId43" Type="http://schemas.openxmlformats.org/officeDocument/2006/relationships/chart" Target="charts/chart7.xml"/><Relationship Id="rId48" Type="http://schemas.openxmlformats.org/officeDocument/2006/relationships/chart" Target="charts/chart12.xml"/><Relationship Id="rId56" Type="http://schemas.openxmlformats.org/officeDocument/2006/relationships/chart" Target="charts/chart20.xml"/><Relationship Id="rId64" Type="http://schemas.openxmlformats.org/officeDocument/2006/relationships/header" Target="header11.xml"/><Relationship Id="rId8" Type="http://schemas.openxmlformats.org/officeDocument/2006/relationships/image" Target="media/image1.jpeg"/><Relationship Id="rId51" Type="http://schemas.openxmlformats.org/officeDocument/2006/relationships/chart" Target="charts/chart1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footer" Target="footer6.xml"/><Relationship Id="rId33" Type="http://schemas.openxmlformats.org/officeDocument/2006/relationships/chart" Target="charts/chart2.xml"/><Relationship Id="rId38" Type="http://schemas.openxmlformats.org/officeDocument/2006/relationships/image" Target="media/image13.png"/><Relationship Id="rId46" Type="http://schemas.openxmlformats.org/officeDocument/2006/relationships/chart" Target="charts/chart10.xml"/><Relationship Id="rId59" Type="http://schemas.openxmlformats.org/officeDocument/2006/relationships/image" Target="media/image14.png"/><Relationship Id="rId67" Type="http://schemas.openxmlformats.org/officeDocument/2006/relationships/theme" Target="theme/theme1.xml"/><Relationship Id="rId20" Type="http://schemas.openxmlformats.org/officeDocument/2006/relationships/header" Target="header4.xml"/><Relationship Id="rId41" Type="http://schemas.openxmlformats.org/officeDocument/2006/relationships/chart" Target="charts/chart5.xml"/><Relationship Id="rId54" Type="http://schemas.openxmlformats.org/officeDocument/2006/relationships/chart" Target="charts/chart18.xml"/><Relationship Id="rId62"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oter" Target="footer5.xml"/><Relationship Id="rId28" Type="http://schemas.openxmlformats.org/officeDocument/2006/relationships/image" Target="media/image9.jpeg"/><Relationship Id="rId36" Type="http://schemas.openxmlformats.org/officeDocument/2006/relationships/header" Target="header8.xml"/><Relationship Id="rId49" Type="http://schemas.openxmlformats.org/officeDocument/2006/relationships/chart" Target="charts/chart13.xml"/><Relationship Id="rId57" Type="http://schemas.openxmlformats.org/officeDocument/2006/relationships/chart" Target="charts/chart21.xml"/><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chart" Target="charts/chart8.xml"/><Relationship Id="rId52" Type="http://schemas.openxmlformats.org/officeDocument/2006/relationships/chart" Target="charts/chart16.xml"/><Relationship Id="rId60" Type="http://schemas.openxmlformats.org/officeDocument/2006/relationships/header" Target="header9.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chart" Target="charts/chart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2" Type="http://schemas.openxmlformats.org/officeDocument/2006/relationships/oleObject" Target="file:///C:\Users\fateme\Downloads\&#1575;&#1587;&#1578;&#1575;&#1606;&#1583;&#1575;&#1585;&#1583;%20&#1601;&#1606;&#1608;&#1604;2.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oleObject" Target="file:///C:\Users\dp\Desktop\&#1589;&#1594;&#1585;&#1575;.xlsx" TargetMode="External"/><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2" Type="http://schemas.openxmlformats.org/officeDocument/2006/relationships/oleObject" Target="file:///C:\Users\dp\Desktop\&#1589;&#1594;&#1585;&#1575;.xlsx" TargetMode="External"/><Relationship Id="rId1" Type="http://schemas.openxmlformats.org/officeDocument/2006/relationships/themeOverride" Target="../theme/themeOverride11.xml"/></Relationships>
</file>

<file path=word/charts/_rels/chart12.xml.rels><?xml version="1.0" encoding="UTF-8" standalone="yes"?>
<Relationships xmlns="http://schemas.openxmlformats.org/package/2006/relationships"><Relationship Id="rId2" Type="http://schemas.openxmlformats.org/officeDocument/2006/relationships/oleObject" Target="file:///C:\Users\dp\Desktop\&#1589;&#1594;&#1585;&#1575;.xlsx" TargetMode="External"/><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oleObject" Target="file:///C:\Users\dp\Desktop\&#1589;&#1594;&#1585;&#1575;.xlsx" TargetMode="External"/><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oleObject" Target="file:///C:\Users\dp\Desktop\&#1589;&#1594;&#1585;&#1575;.xlsx" TargetMode="External"/><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oleObject" Target="file:///C:\Users\sina\Desktop\&#1589;&#1594;&#1585;&#1575;\Book1.xlsx" TargetMode="External"/><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sina\Desktop\&#1589;&#1594;&#1585;&#1575;\Book1.xlsx" TargetMode="External"/><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dp\Desktop\&#1589;&#1594;&#1585;&#1575;.xlsx" TargetMode="External"/><Relationship Id="rId1" Type="http://schemas.openxmlformats.org/officeDocument/2006/relationships/themeOverride" Target="../theme/themeOverride17.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sina\Desktop\&#1589;&#1594;&#1585;&#1575;\Book1.xlsx" TargetMode="External"/><Relationship Id="rId1" Type="http://schemas.openxmlformats.org/officeDocument/2006/relationships/themeOverride" Target="../theme/themeOverride18.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sina\Desktop\&#1589;&#1594;&#1585;&#1575;\Book1.xlsx" TargetMode="External"/><Relationship Id="rId1" Type="http://schemas.openxmlformats.org/officeDocument/2006/relationships/themeOverride" Target="../theme/themeOverride19.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fateme\Downloads\&#1575;&#1587;&#1578;&#1575;&#1606;&#1583;&#1575;&#1585;&#1583;%20&#1601;&#1604;&#1575;&#1608;&#1606;&#1608;&#1740;&#1740;&#1583;.xlsx" TargetMode="External"/><Relationship Id="rId1" Type="http://schemas.openxmlformats.org/officeDocument/2006/relationships/themeOverride" Target="../theme/themeOverride2.xml"/></Relationships>
</file>

<file path=word/charts/_rels/chart20.xml.rels><?xml version="1.0" encoding="UTF-8" standalone="yes"?>
<Relationships xmlns="http://schemas.openxmlformats.org/package/2006/relationships"><Relationship Id="rId2" Type="http://schemas.openxmlformats.org/officeDocument/2006/relationships/oleObject" Target="file:///C:\Users\sina\Desktop\&#1589;&#1594;&#1585;&#1575;\Book1.xlsx" TargetMode="External"/><Relationship Id="rId1" Type="http://schemas.openxmlformats.org/officeDocument/2006/relationships/themeOverride" Target="../theme/themeOverride20.xml"/></Relationships>
</file>

<file path=word/charts/_rels/chart21.xml.rels><?xml version="1.0" encoding="UTF-8" standalone="yes"?>
<Relationships xmlns="http://schemas.openxmlformats.org/package/2006/relationships"><Relationship Id="rId2" Type="http://schemas.openxmlformats.org/officeDocument/2006/relationships/oleObject" Target="file:///C:\Users\sina\Desktop\&#1589;&#1594;&#1585;&#1575;\Book1.xlsx" TargetMode="External"/><Relationship Id="rId1" Type="http://schemas.openxmlformats.org/officeDocument/2006/relationships/themeOverride" Target="../theme/themeOverride21.xml"/></Relationships>
</file>

<file path=word/charts/_rels/chart22.xml.rels><?xml version="1.0" encoding="UTF-8" standalone="yes"?>
<Relationships xmlns="http://schemas.openxmlformats.org/package/2006/relationships"><Relationship Id="rId2" Type="http://schemas.openxmlformats.org/officeDocument/2006/relationships/oleObject" Target="file:///C:\Users\sina\Desktop\&#1589;&#1594;&#1585;&#1575;\Book1.xlsx" TargetMode="External"/><Relationship Id="rId1" Type="http://schemas.openxmlformats.org/officeDocument/2006/relationships/themeOverride" Target="../theme/themeOverride22.xml"/></Relationships>
</file>

<file path=word/charts/_rels/chart3.xml.rels><?xml version="1.0" encoding="UTF-8" standalone="yes"?>
<Relationships xmlns="http://schemas.openxmlformats.org/package/2006/relationships"><Relationship Id="rId2" Type="http://schemas.openxmlformats.org/officeDocument/2006/relationships/oleObject" Target="file:///C:\Users\dp\Desktop\&#1589;&#1594;&#1585;&#1575;.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oleObject" Target="file:///C:\Users\dp\Desktop\&#1589;&#1594;&#1585;&#1575;.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oleObject" Target="file:///C:\Users\sina\Desktop\&#1589;&#1594;&#1585;&#1575;\Book1.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oleObject" Target="file:///C:\Users\sina\Desktop\&#1589;&#1594;&#1585;&#1575;\Book1.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oleObject" Target="file:///C:\Users\sina\Desktop\&#1589;&#1594;&#1585;&#1575;\Book1.xlsx" TargetMode="External"/><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oleObject" Target="file:///C:\Users\dp\Desktop\&#1589;&#1594;&#1585;&#1575;.xlsx" TargetMode="External"/><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oleObject" Target="file:///C:\Users\dp\Desktop\&#1589;&#1594;&#1585;&#1575;.xlsx" TargetMode="External"/><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8301369121106228"/>
          <c:y val="8.7962962962962965E-2"/>
          <c:w val="0.77477912136927518"/>
          <c:h val="0.72097185768445615"/>
        </c:manualLayout>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vert="horz"/>
                <a:lstStyle/>
                <a:p>
                  <a:pPr>
                    <a:defRPr>
                      <a:cs typeface="+mj-cs"/>
                    </a:defRPr>
                  </a:pPr>
                  <a:endParaRPr lang="en-US"/>
                </a:p>
              </c:txPr>
            </c:trendlineLbl>
          </c:trendline>
          <c:xVal>
            <c:numRef>
              <c:f>Sheet1!$F$4:$F$12</c:f>
              <c:numCache>
                <c:formatCode>General</c:formatCode>
                <c:ptCount val="9"/>
                <c:pt idx="0">
                  <c:v>0</c:v>
                </c:pt>
                <c:pt idx="1">
                  <c:v>2.5</c:v>
                </c:pt>
                <c:pt idx="2">
                  <c:v>5</c:v>
                </c:pt>
                <c:pt idx="3">
                  <c:v>10</c:v>
                </c:pt>
                <c:pt idx="4">
                  <c:v>20</c:v>
                </c:pt>
                <c:pt idx="5">
                  <c:v>40</c:v>
                </c:pt>
                <c:pt idx="6">
                  <c:v>60</c:v>
                </c:pt>
                <c:pt idx="7">
                  <c:v>80</c:v>
                </c:pt>
                <c:pt idx="8">
                  <c:v>100</c:v>
                </c:pt>
              </c:numCache>
            </c:numRef>
          </c:xVal>
          <c:yVal>
            <c:numRef>
              <c:f>Sheet1!$G$4:$G$12</c:f>
              <c:numCache>
                <c:formatCode>General</c:formatCode>
                <c:ptCount val="9"/>
                <c:pt idx="0">
                  <c:v>3.9E-2</c:v>
                </c:pt>
                <c:pt idx="1">
                  <c:v>0.40899999999999997</c:v>
                </c:pt>
                <c:pt idx="2">
                  <c:v>0.45600000000000002</c:v>
                </c:pt>
                <c:pt idx="3">
                  <c:v>0.57599999999999996</c:v>
                </c:pt>
                <c:pt idx="4">
                  <c:v>0.70599999999999996</c:v>
                </c:pt>
                <c:pt idx="5">
                  <c:v>1.151</c:v>
                </c:pt>
                <c:pt idx="6">
                  <c:v>1.363</c:v>
                </c:pt>
                <c:pt idx="7">
                  <c:v>1.37</c:v>
                </c:pt>
                <c:pt idx="8">
                  <c:v>2</c:v>
                </c:pt>
              </c:numCache>
            </c:numRef>
          </c:yVal>
          <c:smooth val="0"/>
          <c:extLst>
            <c:ext xmlns:c16="http://schemas.microsoft.com/office/drawing/2014/chart" uri="{C3380CC4-5D6E-409C-BE32-E72D297353CC}">
              <c16:uniqueId val="{00000002-DF9A-4AE6-A0A3-F5836CE4F380}"/>
            </c:ext>
          </c:extLst>
        </c:ser>
        <c:dLbls>
          <c:showLegendKey val="0"/>
          <c:showVal val="0"/>
          <c:showCatName val="0"/>
          <c:showSerName val="0"/>
          <c:showPercent val="0"/>
          <c:showBubbleSize val="0"/>
        </c:dLbls>
        <c:axId val="141306880"/>
        <c:axId val="141309056"/>
      </c:scatterChart>
      <c:valAx>
        <c:axId val="141306880"/>
        <c:scaling>
          <c:orientation val="minMax"/>
        </c:scaling>
        <c:delete val="0"/>
        <c:axPos val="b"/>
        <c:title>
          <c:tx>
            <c:rich>
              <a:bodyPr/>
              <a:lstStyle/>
              <a:p>
                <a:pPr rtl="1">
                  <a:defRPr/>
                </a:pPr>
                <a:r>
                  <a:rPr lang="fa-IR"/>
                  <a:t>غلظت گالیک اسید (گرم بر لیتر)</a:t>
                </a:r>
                <a:endParaRPr lang="en-US"/>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141309056"/>
        <c:crosses val="autoZero"/>
        <c:crossBetween val="midCat"/>
      </c:valAx>
      <c:valAx>
        <c:axId val="141309056"/>
        <c:scaling>
          <c:orientation val="minMax"/>
        </c:scaling>
        <c:delete val="0"/>
        <c:axPos val="l"/>
        <c:title>
          <c:tx>
            <c:rich>
              <a:bodyPr/>
              <a:lstStyle/>
              <a:p>
                <a:pPr>
                  <a:defRPr/>
                </a:pPr>
                <a:r>
                  <a:rPr lang="fa-IR"/>
                  <a:t>جذب در طول موج 720 نانومتر</a:t>
                </a:r>
                <a:endParaRPr lang="en-US"/>
              </a:p>
            </c:rich>
          </c:tx>
          <c:layout>
            <c:manualLayout>
              <c:xMode val="edge"/>
              <c:yMode val="edge"/>
              <c:x val="2.8135994084302625E-2"/>
              <c:y val="0.28899278215223095"/>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1413068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0" baseline="0">
          <a:latin typeface="Times New Roman" panose="02020603050405020304" pitchFamily="18" charset="0"/>
          <a:cs typeface="B Lotus" panose="00000400000000000000" pitchFamily="2" charset="-78"/>
        </a:defRPr>
      </a:pPr>
      <a:endParaRPr lang="en-US"/>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dLbls>
            <c:dLbl>
              <c:idx val="0"/>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9C04-4DA0-8098-C45876FC7090}"/>
                </c:ext>
              </c:extLst>
            </c:dLbl>
            <c:dLbl>
              <c:idx val="1"/>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9C04-4DA0-8098-C45876FC7090}"/>
                </c:ext>
              </c:extLst>
            </c:dLbl>
            <c:dLbl>
              <c:idx val="2"/>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9C04-4DA0-8098-C45876FC7090}"/>
                </c:ext>
              </c:extLst>
            </c:dLbl>
            <c:dLbl>
              <c:idx val="3"/>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9C04-4DA0-8098-C45876FC709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'درصد مغز'!$B$4:$B$7</c:f>
              <c:strCache>
                <c:ptCount val="4"/>
                <c:pt idx="0">
                  <c:v>Control</c:v>
                </c:pt>
                <c:pt idx="1">
                  <c:v>CaTs</c:v>
                </c:pt>
                <c:pt idx="2">
                  <c:v>KTS </c:v>
                </c:pt>
                <c:pt idx="3">
                  <c:v>CaTs+KTS </c:v>
                </c:pt>
              </c:strCache>
            </c:strRef>
          </c:cat>
          <c:val>
            <c:numRef>
              <c:f>'درصد مغز'!$C$4:$C$7</c:f>
              <c:numCache>
                <c:formatCode>General</c:formatCode>
                <c:ptCount val="4"/>
                <c:pt idx="0">
                  <c:v>46.2</c:v>
                </c:pt>
                <c:pt idx="1">
                  <c:v>45.6</c:v>
                </c:pt>
                <c:pt idx="2">
                  <c:v>49.1</c:v>
                </c:pt>
                <c:pt idx="3">
                  <c:v>46.7</c:v>
                </c:pt>
              </c:numCache>
            </c:numRef>
          </c:val>
          <c:extLst>
            <c:ext xmlns:c16="http://schemas.microsoft.com/office/drawing/2014/chart" uri="{C3380CC4-5D6E-409C-BE32-E72D297353CC}">
              <c16:uniqueId val="{00000004-9C04-4DA0-8098-C45876FC7090}"/>
            </c:ext>
          </c:extLst>
        </c:ser>
        <c:dLbls>
          <c:dLblPos val="outEnd"/>
          <c:showLegendKey val="0"/>
          <c:showVal val="1"/>
          <c:showCatName val="0"/>
          <c:showSerName val="0"/>
          <c:showPercent val="0"/>
          <c:showBubbleSize val="0"/>
        </c:dLbls>
        <c:gapWidth val="219"/>
        <c:overlap val="-27"/>
        <c:axId val="141721600"/>
        <c:axId val="141724672"/>
      </c:barChart>
      <c:catAx>
        <c:axId val="141721600"/>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B Lotus" panose="00000400000000000000" pitchFamily="2" charset="-78"/>
                  </a:defRPr>
                </a:pPr>
                <a:r>
                  <a:rPr lang="fa-IR" sz="1200"/>
                  <a:t>تیمارها</a:t>
                </a:r>
                <a:endParaRPr lang="en-US" sz="1200"/>
              </a:p>
            </c:rich>
          </c:tx>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crossAx val="141724672"/>
        <c:crosses val="autoZero"/>
        <c:auto val="1"/>
        <c:lblAlgn val="ctr"/>
        <c:lblOffset val="100"/>
        <c:noMultiLvlLbl val="0"/>
      </c:catAx>
      <c:valAx>
        <c:axId val="141724672"/>
        <c:scaling>
          <c:orientation val="minMax"/>
        </c:scaling>
        <c:delete val="0"/>
        <c:axPos val="l"/>
        <c:title>
          <c:tx>
            <c:rich>
              <a:bodyPr rot="-540000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B Lotus" panose="00000400000000000000" pitchFamily="2" charset="-78"/>
                  </a:defRPr>
                </a:pPr>
                <a:r>
                  <a:rPr lang="fa-IR" sz="1200"/>
                  <a:t>درصد مغز</a:t>
                </a:r>
                <a:endParaRPr lang="en-US" sz="1200"/>
              </a:p>
            </c:rich>
          </c:tx>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crossAx val="14172160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baseline="0">
          <a:solidFill>
            <a:schemeClr val="tx1"/>
          </a:solidFill>
          <a:latin typeface="Times New Roman" panose="02020603050405020304" pitchFamily="18" charset="0"/>
          <a:cs typeface="B Lotus" panose="00000400000000000000" pitchFamily="2" charset="-78"/>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dLbls>
            <c:dLbl>
              <c:idx val="0"/>
              <c:tx>
                <c:rich>
                  <a:bodyPr/>
                  <a:lstStyle/>
                  <a:p>
                    <a:r>
                      <a:rPr lang="en-US"/>
                      <a:t>c</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1312-45DC-B9F5-567D473B09A1}"/>
                </c:ext>
              </c:extLst>
            </c:dLbl>
            <c:dLbl>
              <c:idx val="1"/>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1312-45DC-B9F5-567D473B09A1}"/>
                </c:ext>
              </c:extLst>
            </c:dLbl>
            <c:dLbl>
              <c:idx val="2"/>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1312-45DC-B9F5-567D473B09A1}"/>
                </c:ext>
              </c:extLst>
            </c:dLbl>
            <c:dLbl>
              <c:idx val="3"/>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1312-45DC-B9F5-567D473B09A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'وزن تر مغز'!$J$4:$J$7</c:f>
              <c:strCache>
                <c:ptCount val="4"/>
                <c:pt idx="0">
                  <c:v>Control</c:v>
                </c:pt>
                <c:pt idx="1">
                  <c:v>CaTs</c:v>
                </c:pt>
                <c:pt idx="2">
                  <c:v>KTS </c:v>
                </c:pt>
                <c:pt idx="3">
                  <c:v>CaTs+KTS </c:v>
                </c:pt>
              </c:strCache>
            </c:strRef>
          </c:cat>
          <c:val>
            <c:numRef>
              <c:f>'وزن تر مغز'!$K$4:$K$7</c:f>
              <c:numCache>
                <c:formatCode>General</c:formatCode>
                <c:ptCount val="4"/>
                <c:pt idx="0">
                  <c:v>115</c:v>
                </c:pt>
                <c:pt idx="1">
                  <c:v>140</c:v>
                </c:pt>
                <c:pt idx="2">
                  <c:v>172</c:v>
                </c:pt>
                <c:pt idx="3">
                  <c:v>185</c:v>
                </c:pt>
              </c:numCache>
            </c:numRef>
          </c:val>
          <c:extLst>
            <c:ext xmlns:c16="http://schemas.microsoft.com/office/drawing/2014/chart" uri="{C3380CC4-5D6E-409C-BE32-E72D297353CC}">
              <c16:uniqueId val="{00000004-1312-45DC-B9F5-567D473B09A1}"/>
            </c:ext>
          </c:extLst>
        </c:ser>
        <c:dLbls>
          <c:dLblPos val="outEnd"/>
          <c:showLegendKey val="0"/>
          <c:showVal val="1"/>
          <c:showCatName val="0"/>
          <c:showSerName val="0"/>
          <c:showPercent val="0"/>
          <c:showBubbleSize val="0"/>
        </c:dLbls>
        <c:gapWidth val="219"/>
        <c:overlap val="-27"/>
        <c:axId val="141774848"/>
        <c:axId val="141777920"/>
      </c:barChart>
      <c:catAx>
        <c:axId val="141774848"/>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B Lotus" panose="00000400000000000000" pitchFamily="2" charset="-78"/>
                  </a:defRPr>
                </a:pPr>
                <a:r>
                  <a:rPr lang="fa-IR" sz="1200"/>
                  <a:t>تیمارها</a:t>
                </a:r>
                <a:endParaRPr lang="en-US" sz="1200"/>
              </a:p>
            </c:rich>
          </c:tx>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crossAx val="141777920"/>
        <c:crosses val="autoZero"/>
        <c:auto val="1"/>
        <c:lblAlgn val="ctr"/>
        <c:lblOffset val="100"/>
        <c:noMultiLvlLbl val="0"/>
      </c:catAx>
      <c:valAx>
        <c:axId val="141777920"/>
        <c:scaling>
          <c:orientation val="minMax"/>
        </c:scaling>
        <c:delete val="0"/>
        <c:axPos val="l"/>
        <c:title>
          <c:tx>
            <c:rich>
              <a:bodyPr rot="-5400000" spcFirstLastPara="1" vertOverflow="ellipsis" vert="horz" wrap="square" anchor="ctr" anchorCtr="1"/>
              <a:lstStyle/>
              <a:p>
                <a:pPr rtl="1">
                  <a:defRPr sz="1200" b="0" i="0" u="none" strike="noStrike" kern="1200" baseline="0">
                    <a:solidFill>
                      <a:schemeClr val="tx1"/>
                    </a:solidFill>
                    <a:latin typeface="Times New Roman" panose="02020603050405020304" pitchFamily="18" charset="0"/>
                    <a:ea typeface="+mn-ea"/>
                    <a:cs typeface="B Lotus" panose="00000400000000000000" pitchFamily="2" charset="-78"/>
                  </a:defRPr>
                </a:pPr>
                <a:r>
                  <a:rPr lang="fa-IR" sz="1200"/>
                  <a:t>عملکرد در شاخه (گرم)</a:t>
                </a:r>
                <a:endParaRPr lang="en-US" sz="1200"/>
              </a:p>
            </c:rich>
          </c:tx>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crossAx val="14177484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baseline="0">
          <a:solidFill>
            <a:schemeClr val="tx1"/>
          </a:solidFill>
          <a:latin typeface="Times New Roman" panose="02020603050405020304" pitchFamily="18" charset="0"/>
          <a:cs typeface="B Lotus" panose="00000400000000000000" pitchFamily="2" charset="-78"/>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dLbls>
            <c:dLbl>
              <c:idx val="0"/>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9F94-410C-BAAD-14A7AEA76E2D}"/>
                </c:ext>
              </c:extLst>
            </c:dLbl>
            <c:dLbl>
              <c:idx val="1"/>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9F94-410C-BAAD-14A7AEA76E2D}"/>
                </c:ext>
              </c:extLst>
            </c:dLbl>
            <c:dLbl>
              <c:idx val="2"/>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9F94-410C-BAAD-14A7AEA76E2D}"/>
                </c:ext>
              </c:extLst>
            </c:dLbl>
            <c:dLbl>
              <c:idx val="3"/>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9F94-410C-BAAD-14A7AEA76E2D}"/>
                </c:ext>
              </c:extLst>
            </c:dLbl>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'با پوست'!$G$3:$G$6</c:f>
              <c:strCache>
                <c:ptCount val="4"/>
                <c:pt idx="0">
                  <c:v>Control</c:v>
                </c:pt>
                <c:pt idx="1">
                  <c:v>CaTs</c:v>
                </c:pt>
                <c:pt idx="2">
                  <c:v>KTS </c:v>
                </c:pt>
                <c:pt idx="3">
                  <c:v>CaTs+KTS </c:v>
                </c:pt>
              </c:strCache>
            </c:strRef>
          </c:cat>
          <c:val>
            <c:numRef>
              <c:f>'با پوست'!$H$3:$H$6</c:f>
              <c:numCache>
                <c:formatCode>General</c:formatCode>
                <c:ptCount val="4"/>
                <c:pt idx="0">
                  <c:v>43</c:v>
                </c:pt>
                <c:pt idx="1">
                  <c:v>46.5</c:v>
                </c:pt>
                <c:pt idx="2">
                  <c:v>47.5</c:v>
                </c:pt>
                <c:pt idx="3">
                  <c:v>47</c:v>
                </c:pt>
              </c:numCache>
            </c:numRef>
          </c:val>
          <c:extLst>
            <c:ext xmlns:c16="http://schemas.microsoft.com/office/drawing/2014/chart" uri="{C3380CC4-5D6E-409C-BE32-E72D297353CC}">
              <c16:uniqueId val="{00000004-9F94-410C-BAAD-14A7AEA76E2D}"/>
            </c:ext>
          </c:extLst>
        </c:ser>
        <c:dLbls>
          <c:dLblPos val="outEnd"/>
          <c:showLegendKey val="0"/>
          <c:showVal val="1"/>
          <c:showCatName val="0"/>
          <c:showSerName val="0"/>
          <c:showPercent val="0"/>
          <c:showBubbleSize val="0"/>
        </c:dLbls>
        <c:gapWidth val="219"/>
        <c:overlap val="-27"/>
        <c:axId val="141836288"/>
        <c:axId val="141839360"/>
      </c:barChart>
      <c:catAx>
        <c:axId val="141836288"/>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B Lotus" panose="00000400000000000000" pitchFamily="2" charset="-78"/>
                  </a:defRPr>
                </a:pPr>
                <a:r>
                  <a:rPr lang="fa-IR" sz="1200">
                    <a:solidFill>
                      <a:schemeClr val="tx1"/>
                    </a:solidFill>
                  </a:rPr>
                  <a:t>تیمارها</a:t>
                </a:r>
                <a:endParaRPr lang="en-US" sz="1200">
                  <a:solidFill>
                    <a:schemeClr val="tx1"/>
                  </a:solidFill>
                </a:endParaRPr>
              </a:p>
            </c:rich>
          </c:tx>
          <c:overlay val="0"/>
          <c:spPr>
            <a:noFill/>
            <a:ln>
              <a:noFill/>
            </a:ln>
            <a:effectLst/>
          </c:spPr>
        </c:title>
        <c:numFmt formatCode="General" sourceLinked="1"/>
        <c:majorTickMark val="out"/>
        <c:minorTickMark val="none"/>
        <c:tickLblPos val="nextTo"/>
        <c:spPr>
          <a:noFill/>
          <a:ln w="9525" cap="flat" cmpd="sng" algn="ctr">
            <a:solidFill>
              <a:schemeClr val="tx1"/>
            </a:solidFill>
            <a:round/>
            <a:headEnd type="none"/>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crossAx val="141839360"/>
        <c:crosses val="autoZero"/>
        <c:auto val="1"/>
        <c:lblAlgn val="ctr"/>
        <c:lblOffset val="100"/>
        <c:noMultiLvlLbl val="0"/>
      </c:catAx>
      <c:valAx>
        <c:axId val="141839360"/>
        <c:scaling>
          <c:orientation val="minMax"/>
        </c:scaling>
        <c:delete val="0"/>
        <c:axPos val="l"/>
        <c:title>
          <c:tx>
            <c:rich>
              <a:bodyPr rot="-5400000" spcFirstLastPara="1" vertOverflow="ellipsis" vert="horz" wrap="square" anchor="ctr" anchorCtr="1"/>
              <a:lstStyle/>
              <a:p>
                <a:pPr rtl="1">
                  <a:defRPr sz="1050" b="0" i="0" u="none" strike="noStrike" kern="1200" baseline="0">
                    <a:solidFill>
                      <a:schemeClr val="tx1"/>
                    </a:solidFill>
                    <a:latin typeface="Times New Roman" panose="02020603050405020304" pitchFamily="18" charset="0"/>
                    <a:ea typeface="+mn-ea"/>
                    <a:cs typeface="B Lotus" panose="00000400000000000000" pitchFamily="2" charset="-78"/>
                  </a:defRPr>
                </a:pPr>
                <a:r>
                  <a:rPr lang="fa-IR" sz="1200">
                    <a:solidFill>
                      <a:schemeClr val="tx1"/>
                    </a:solidFill>
                  </a:rPr>
                  <a:t>وزن تر گردو با پوست (گرم)</a:t>
                </a:r>
                <a:endParaRPr lang="en-US" sz="1200">
                  <a:solidFill>
                    <a:schemeClr val="tx1"/>
                  </a:solidFill>
                </a:endParaRPr>
              </a:p>
            </c:rich>
          </c:tx>
          <c:overlay val="0"/>
          <c:spPr>
            <a:noFill/>
            <a:ln>
              <a:noFill/>
            </a:ln>
            <a:effectLst/>
          </c:spPr>
        </c:title>
        <c:numFmt formatCode="General" sourceLinked="1"/>
        <c:majorTickMark val="none"/>
        <c:minorTickMark val="none"/>
        <c:tickLblPos val="nextTo"/>
        <c:spPr>
          <a:noFill/>
          <a:ln>
            <a:solidFill>
              <a:schemeClr val="tx1"/>
            </a:solidFill>
            <a:tailEnd type="none"/>
          </a:ln>
          <a:effectLst/>
        </c:spPr>
        <c:txPr>
          <a:bodyPr rot="-60000000" spcFirstLastPara="1" vertOverflow="ellipsis" vert="horz" wrap="square" anchor="ctr" anchorCtr="1"/>
          <a:lstStyle/>
          <a:p>
            <a:pPr>
              <a:defRPr sz="105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crossAx val="14183628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sz="1050" baseline="0">
          <a:solidFill>
            <a:schemeClr val="tx1"/>
          </a:solidFill>
          <a:latin typeface="Times New Roman" panose="02020603050405020304" pitchFamily="18" charset="0"/>
          <a:cs typeface="B Lotus" panose="00000400000000000000" pitchFamily="2" charset="-78"/>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dLbls>
            <c:dLbl>
              <c:idx val="0"/>
              <c:tx>
                <c:rich>
                  <a:bodyPr/>
                  <a:lstStyle/>
                  <a:p>
                    <a:r>
                      <a:rPr lang="en-US"/>
                      <a:t>c</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657E-4AEE-91EE-77B7CA4A592B}"/>
                </c:ext>
              </c:extLst>
            </c:dLbl>
            <c:dLbl>
              <c:idx val="1"/>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657E-4AEE-91EE-77B7CA4A592B}"/>
                </c:ext>
              </c:extLst>
            </c:dLbl>
            <c:dLbl>
              <c:idx val="2"/>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657E-4AEE-91EE-77B7CA4A592B}"/>
                </c:ext>
              </c:extLst>
            </c:dLbl>
            <c:dLbl>
              <c:idx val="3"/>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657E-4AEE-91EE-77B7CA4A592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'بدون پوست'!$E$3:$E$6</c:f>
              <c:strCache>
                <c:ptCount val="4"/>
                <c:pt idx="0">
                  <c:v>Control</c:v>
                </c:pt>
                <c:pt idx="1">
                  <c:v>CaTs</c:v>
                </c:pt>
                <c:pt idx="2">
                  <c:v>KTS </c:v>
                </c:pt>
                <c:pt idx="3">
                  <c:v>CaTs+KTS </c:v>
                </c:pt>
              </c:strCache>
            </c:strRef>
          </c:cat>
          <c:val>
            <c:numRef>
              <c:f>'بدون پوست'!$F$3:$F$6</c:f>
              <c:numCache>
                <c:formatCode>General</c:formatCode>
                <c:ptCount val="4"/>
                <c:pt idx="0">
                  <c:v>26.5</c:v>
                </c:pt>
                <c:pt idx="1">
                  <c:v>29</c:v>
                </c:pt>
                <c:pt idx="2">
                  <c:v>32.5</c:v>
                </c:pt>
                <c:pt idx="3">
                  <c:v>33.5</c:v>
                </c:pt>
              </c:numCache>
            </c:numRef>
          </c:val>
          <c:extLst>
            <c:ext xmlns:c16="http://schemas.microsoft.com/office/drawing/2014/chart" uri="{C3380CC4-5D6E-409C-BE32-E72D297353CC}">
              <c16:uniqueId val="{00000000-657E-4AEE-91EE-77B7CA4A592B}"/>
            </c:ext>
          </c:extLst>
        </c:ser>
        <c:dLbls>
          <c:dLblPos val="outEnd"/>
          <c:showLegendKey val="0"/>
          <c:showVal val="1"/>
          <c:showCatName val="0"/>
          <c:showSerName val="0"/>
          <c:showPercent val="0"/>
          <c:showBubbleSize val="0"/>
        </c:dLbls>
        <c:gapWidth val="219"/>
        <c:overlap val="-27"/>
        <c:axId val="141881344"/>
        <c:axId val="141884416"/>
      </c:barChart>
      <c:catAx>
        <c:axId val="141881344"/>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B Lotus" panose="00000400000000000000" pitchFamily="2" charset="-78"/>
                  </a:defRPr>
                </a:pPr>
                <a:r>
                  <a:rPr lang="fa-IR" sz="1200"/>
                  <a:t>تیمارها</a:t>
                </a:r>
                <a:endParaRPr lang="en-US" sz="1200"/>
              </a:p>
            </c:rich>
          </c:tx>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crossAx val="141884416"/>
        <c:crosses val="autoZero"/>
        <c:auto val="1"/>
        <c:lblAlgn val="ctr"/>
        <c:lblOffset val="100"/>
        <c:noMultiLvlLbl val="0"/>
      </c:catAx>
      <c:valAx>
        <c:axId val="141884416"/>
        <c:scaling>
          <c:orientation val="minMax"/>
        </c:scaling>
        <c:delete val="0"/>
        <c:axPos val="l"/>
        <c:title>
          <c:tx>
            <c:rich>
              <a:bodyPr rot="-5400000" spcFirstLastPara="1" vertOverflow="ellipsis" vert="horz" wrap="square" anchor="ctr" anchorCtr="1"/>
              <a:lstStyle/>
              <a:p>
                <a:pPr rtl="1">
                  <a:defRPr sz="1200" b="0" i="0" u="none" strike="noStrike" kern="1200" baseline="0">
                    <a:solidFill>
                      <a:schemeClr val="tx1"/>
                    </a:solidFill>
                    <a:latin typeface="Times New Roman" panose="02020603050405020304" pitchFamily="18" charset="0"/>
                    <a:ea typeface="+mn-ea"/>
                    <a:cs typeface="B Lotus" panose="00000400000000000000" pitchFamily="2" charset="-78"/>
                  </a:defRPr>
                </a:pPr>
                <a:r>
                  <a:rPr lang="fa-IR" sz="1200"/>
                  <a:t>وزن تر بدون پوست (گرم)</a:t>
                </a:r>
                <a:endParaRPr lang="en-US" sz="1200"/>
              </a:p>
            </c:rich>
          </c:tx>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crossAx val="14188134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baseline="0">
          <a:solidFill>
            <a:schemeClr val="tx1"/>
          </a:solidFill>
          <a:latin typeface="Times New Roman" panose="02020603050405020304" pitchFamily="18" charset="0"/>
          <a:cs typeface="B Lotus" panose="00000400000000000000" pitchFamily="2" charset="-78"/>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dLbls>
            <c:dLbl>
              <c:idx val="0"/>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79A7-4C22-99EE-AA62336CC69B}"/>
                </c:ext>
              </c:extLst>
            </c:dLbl>
            <c:dLbl>
              <c:idx val="1"/>
              <c:tx>
                <c:rich>
                  <a:bodyPr/>
                  <a:lstStyle/>
                  <a:p>
                    <a:r>
                      <a:rPr lang="en-US"/>
                      <a:t>ab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79A7-4C22-99EE-AA62336CC69B}"/>
                </c:ext>
              </c:extLst>
            </c:dLbl>
            <c:dLbl>
              <c:idx val="2"/>
              <c:tx>
                <c:rich>
                  <a:bodyPr/>
                  <a:lstStyle/>
                  <a:p>
                    <a:r>
                      <a:rPr lang="en-US"/>
                      <a:t>ab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79A7-4C22-99EE-AA62336CC69B}"/>
                </c:ext>
              </c:extLst>
            </c:dLbl>
            <c:dLbl>
              <c:idx val="3"/>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79A7-4C22-99EE-AA62336CC69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B Lotus" panose="00000400000000000000" pitchFamily="2" charset="-78"/>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'وزن خشک'!$E$3:$E$6</c:f>
              <c:strCache>
                <c:ptCount val="4"/>
                <c:pt idx="0">
                  <c:v>Control</c:v>
                </c:pt>
                <c:pt idx="1">
                  <c:v>CaTs</c:v>
                </c:pt>
                <c:pt idx="2">
                  <c:v>KTS </c:v>
                </c:pt>
                <c:pt idx="3">
                  <c:v>CaTs+KTS </c:v>
                </c:pt>
              </c:strCache>
            </c:strRef>
          </c:cat>
          <c:val>
            <c:numRef>
              <c:f>'وزن خشک'!$F$3:$F$6</c:f>
              <c:numCache>
                <c:formatCode>General</c:formatCode>
                <c:ptCount val="4"/>
                <c:pt idx="0">
                  <c:v>12</c:v>
                </c:pt>
                <c:pt idx="1">
                  <c:v>12.5</c:v>
                </c:pt>
                <c:pt idx="2">
                  <c:v>13</c:v>
                </c:pt>
                <c:pt idx="3">
                  <c:v>14</c:v>
                </c:pt>
              </c:numCache>
            </c:numRef>
          </c:val>
          <c:extLst>
            <c:ext xmlns:c16="http://schemas.microsoft.com/office/drawing/2014/chart" uri="{C3380CC4-5D6E-409C-BE32-E72D297353CC}">
              <c16:uniqueId val="{00000000-79A7-4C22-99EE-AA62336CC69B}"/>
            </c:ext>
          </c:extLst>
        </c:ser>
        <c:dLbls>
          <c:dLblPos val="outEnd"/>
          <c:showLegendKey val="0"/>
          <c:showVal val="1"/>
          <c:showCatName val="0"/>
          <c:showSerName val="0"/>
          <c:showPercent val="0"/>
          <c:showBubbleSize val="0"/>
        </c:dLbls>
        <c:gapWidth val="219"/>
        <c:overlap val="-27"/>
        <c:axId val="194093056"/>
        <c:axId val="194096128"/>
      </c:barChart>
      <c:catAx>
        <c:axId val="194093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r>
                  <a:rPr lang="fa-IR" sz="1200"/>
                  <a:t>تیمارها</a:t>
                </a:r>
                <a:endParaRPr lang="en-US" sz="1200"/>
              </a:p>
            </c:rich>
          </c:tx>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endParaRPr lang="en-US"/>
          </a:p>
        </c:txPr>
        <c:crossAx val="194096128"/>
        <c:crosses val="autoZero"/>
        <c:auto val="1"/>
        <c:lblAlgn val="ctr"/>
        <c:lblOffset val="100"/>
        <c:noMultiLvlLbl val="0"/>
      </c:catAx>
      <c:valAx>
        <c:axId val="194096128"/>
        <c:scaling>
          <c:orientation val="minMax"/>
        </c:scaling>
        <c:delete val="0"/>
        <c:axPos val="l"/>
        <c:title>
          <c:tx>
            <c:rich>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r>
                  <a:rPr lang="fa-IR" sz="1200"/>
                  <a:t>وزن خشک بدون پوست (گرم)</a:t>
                </a:r>
                <a:endParaRPr lang="en-US" sz="1200"/>
              </a:p>
            </c:rich>
          </c:tx>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endParaRPr lang="en-US"/>
          </a:p>
        </c:txPr>
        <c:crossAx val="19409305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baseline="0">
          <a:latin typeface="Times New Roman" panose="02020603050405020304" pitchFamily="18" charset="0"/>
          <a:cs typeface="B Lotus" panose="00000400000000000000" pitchFamily="2" charset="-78"/>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dLbls>
            <c:dLbl>
              <c:idx val="0"/>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3034-49EC-9FFB-9D91BEA885B6}"/>
                </c:ext>
              </c:extLst>
            </c:dLbl>
            <c:dLbl>
              <c:idx val="1"/>
              <c:tx>
                <c:rich>
                  <a:bodyPr/>
                  <a:lstStyle/>
                  <a:p>
                    <a:r>
                      <a:rPr lang="en-US"/>
                      <a:t>ab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3034-49EC-9FFB-9D91BEA885B6}"/>
                </c:ext>
              </c:extLst>
            </c:dLbl>
            <c:dLbl>
              <c:idx val="2"/>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3034-49EC-9FFB-9D91BEA885B6}"/>
                </c:ext>
              </c:extLst>
            </c:dLbl>
            <c:dLbl>
              <c:idx val="3"/>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3034-49EC-9FFB-9D91BEA885B6}"/>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فنول!$E$3:$E$6</c:f>
              <c:strCache>
                <c:ptCount val="4"/>
                <c:pt idx="0">
                  <c:v>Control</c:v>
                </c:pt>
                <c:pt idx="1">
                  <c:v>CaTs</c:v>
                </c:pt>
                <c:pt idx="2">
                  <c:v>KTS </c:v>
                </c:pt>
                <c:pt idx="3">
                  <c:v>CaTs+KTS </c:v>
                </c:pt>
              </c:strCache>
            </c:strRef>
          </c:cat>
          <c:val>
            <c:numRef>
              <c:f>فنول!$F$3:$F$6</c:f>
              <c:numCache>
                <c:formatCode>General</c:formatCode>
                <c:ptCount val="4"/>
                <c:pt idx="0">
                  <c:v>635.70000000000005</c:v>
                </c:pt>
                <c:pt idx="1">
                  <c:v>646.9</c:v>
                </c:pt>
                <c:pt idx="2">
                  <c:v>656.9</c:v>
                </c:pt>
                <c:pt idx="3">
                  <c:v>657.8</c:v>
                </c:pt>
              </c:numCache>
            </c:numRef>
          </c:val>
          <c:extLst>
            <c:ext xmlns:c16="http://schemas.microsoft.com/office/drawing/2014/chart" uri="{C3380CC4-5D6E-409C-BE32-E72D297353CC}">
              <c16:uniqueId val="{00000004-3034-49EC-9FFB-9D91BEA885B6}"/>
            </c:ext>
          </c:extLst>
        </c:ser>
        <c:dLbls>
          <c:dLblPos val="outEnd"/>
          <c:showLegendKey val="0"/>
          <c:showVal val="1"/>
          <c:showCatName val="0"/>
          <c:showSerName val="0"/>
          <c:showPercent val="0"/>
          <c:showBubbleSize val="0"/>
        </c:dLbls>
        <c:gapWidth val="219"/>
        <c:overlap val="-27"/>
        <c:axId val="144151680"/>
        <c:axId val="144153216"/>
      </c:barChart>
      <c:catAx>
        <c:axId val="144151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B Lotus" panose="00000400000000000000" pitchFamily="2" charset="-78"/>
                  </a:defRPr>
                </a:pPr>
                <a:r>
                  <a:rPr lang="fa-IR" sz="1200"/>
                  <a:t>تیمارها</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crossAx val="144153216"/>
        <c:crosses val="autoZero"/>
        <c:auto val="1"/>
        <c:lblAlgn val="ctr"/>
        <c:lblOffset val="100"/>
        <c:noMultiLvlLbl val="0"/>
      </c:catAx>
      <c:valAx>
        <c:axId val="144153216"/>
        <c:scaling>
          <c:orientation val="minMax"/>
        </c:scaling>
        <c:delete val="0"/>
        <c:axPos val="l"/>
        <c:title>
          <c:tx>
            <c:rich>
              <a:bodyPr rot="-5400000" spcFirstLastPara="1" vertOverflow="ellipsis" vert="horz" wrap="square" anchor="ctr" anchorCtr="1"/>
              <a:lstStyle/>
              <a:p>
                <a:pPr rtl="1">
                  <a:defRPr sz="1000" b="0" i="0" u="none" strike="noStrike" kern="1200" baseline="0">
                    <a:solidFill>
                      <a:schemeClr val="tx1"/>
                    </a:solidFill>
                    <a:latin typeface="Times New Roman" panose="02020603050405020304" pitchFamily="18" charset="0"/>
                    <a:ea typeface="+mn-ea"/>
                    <a:cs typeface="B Lotus" panose="00000400000000000000" pitchFamily="2" charset="-78"/>
                  </a:defRPr>
                </a:pPr>
                <a:r>
                  <a:rPr lang="fa-IR" sz="1200"/>
                  <a:t>فنول کل </a:t>
                </a:r>
                <a:r>
                  <a:rPr lang="en-US" sz="1200"/>
                  <a:t>(mg/100g)</a:t>
                </a:r>
              </a:p>
            </c:rich>
          </c:tx>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crossAx val="1441516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baseline="0">
          <a:solidFill>
            <a:schemeClr val="tx1"/>
          </a:solidFill>
          <a:latin typeface="Times New Roman" panose="02020603050405020304" pitchFamily="18" charset="0"/>
          <a:cs typeface="B Lotus" panose="00000400000000000000" pitchFamily="2" charset="-78"/>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dLbls>
            <c:dLbl>
              <c:idx val="0"/>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8727-4C3C-B206-FEFE2D69E4F3}"/>
                </c:ext>
              </c:extLst>
            </c:dLbl>
            <c:dLbl>
              <c:idx val="1"/>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8727-4C3C-B206-FEFE2D69E4F3}"/>
                </c:ext>
              </c:extLst>
            </c:dLbl>
            <c:dLbl>
              <c:idx val="2"/>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8727-4C3C-B206-FEFE2D69E4F3}"/>
                </c:ext>
              </c:extLst>
            </c:dLbl>
            <c:dLbl>
              <c:idx val="3"/>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8727-4C3C-B206-FEFE2D69E4F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B Lotus" panose="00000400000000000000" pitchFamily="2" charset="-78"/>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فلاونوئید!$E$3:$E$6</c:f>
              <c:strCache>
                <c:ptCount val="4"/>
                <c:pt idx="0">
                  <c:v>Control</c:v>
                </c:pt>
                <c:pt idx="1">
                  <c:v>CaTs</c:v>
                </c:pt>
                <c:pt idx="2">
                  <c:v>KTS </c:v>
                </c:pt>
                <c:pt idx="3">
                  <c:v>CaTs+KTS </c:v>
                </c:pt>
              </c:strCache>
            </c:strRef>
          </c:cat>
          <c:val>
            <c:numRef>
              <c:f>فلاونوئید!$F$3:$F$6</c:f>
              <c:numCache>
                <c:formatCode>General</c:formatCode>
                <c:ptCount val="4"/>
                <c:pt idx="0">
                  <c:v>532.1</c:v>
                </c:pt>
                <c:pt idx="1">
                  <c:v>533.20000000000005</c:v>
                </c:pt>
                <c:pt idx="2">
                  <c:v>544.1</c:v>
                </c:pt>
                <c:pt idx="3">
                  <c:v>547.6</c:v>
                </c:pt>
              </c:numCache>
            </c:numRef>
          </c:val>
          <c:extLst>
            <c:ext xmlns:c16="http://schemas.microsoft.com/office/drawing/2014/chart" uri="{C3380CC4-5D6E-409C-BE32-E72D297353CC}">
              <c16:uniqueId val="{00000004-8727-4C3C-B206-FEFE2D69E4F3}"/>
            </c:ext>
          </c:extLst>
        </c:ser>
        <c:dLbls>
          <c:dLblPos val="outEnd"/>
          <c:showLegendKey val="0"/>
          <c:showVal val="1"/>
          <c:showCatName val="0"/>
          <c:showSerName val="0"/>
          <c:showPercent val="0"/>
          <c:showBubbleSize val="0"/>
        </c:dLbls>
        <c:gapWidth val="219"/>
        <c:overlap val="-27"/>
        <c:axId val="194125184"/>
        <c:axId val="194140800"/>
      </c:barChart>
      <c:catAx>
        <c:axId val="194125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r>
                  <a:rPr lang="fa-IR" sz="1200"/>
                  <a:t>تیمارها</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endParaRPr lang="en-US"/>
          </a:p>
        </c:txPr>
        <c:crossAx val="194140800"/>
        <c:crosses val="autoZero"/>
        <c:auto val="1"/>
        <c:lblAlgn val="ctr"/>
        <c:lblOffset val="100"/>
        <c:noMultiLvlLbl val="0"/>
      </c:catAx>
      <c:valAx>
        <c:axId val="194140800"/>
        <c:scaling>
          <c:orientation val="minMax"/>
        </c:scaling>
        <c:delete val="0"/>
        <c:axPos val="l"/>
        <c:title>
          <c:tx>
            <c:rich>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r>
                  <a:rPr lang="fa-IR" sz="1200"/>
                  <a:t>فلاونوئید کل (</a:t>
                </a:r>
                <a:r>
                  <a:rPr lang="en-US" sz="1200"/>
                  <a:t>mg/100g)</a:t>
                </a:r>
              </a:p>
            </c:rich>
          </c:tx>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endParaRPr lang="en-US"/>
          </a:p>
        </c:txPr>
        <c:crossAx val="19412518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baseline="0">
          <a:latin typeface="Times New Roman" panose="02020603050405020304" pitchFamily="18" charset="0"/>
          <a:cs typeface="B Lotus" panose="00000400000000000000" pitchFamily="2" charset="-78"/>
        </a:defRPr>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dLbls>
            <c:dLbl>
              <c:idx val="0"/>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3A4A-4736-9A5F-A13D1BCA7324}"/>
                </c:ext>
              </c:extLst>
            </c:dLbl>
            <c:dLbl>
              <c:idx val="1"/>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3A4A-4736-9A5F-A13D1BCA7324}"/>
                </c:ext>
              </c:extLst>
            </c:dLbl>
            <c:dLbl>
              <c:idx val="2"/>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3A4A-4736-9A5F-A13D1BCA7324}"/>
                </c:ext>
              </c:extLst>
            </c:dLbl>
            <c:dLbl>
              <c:idx val="3"/>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3A4A-4736-9A5F-A13D1BCA732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B Lotus" panose="00000400000000000000" pitchFamily="2" charset="-78"/>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'انتی اکسیدان'!$A$3:$A$6</c:f>
              <c:strCache>
                <c:ptCount val="4"/>
                <c:pt idx="0">
                  <c:v>Control</c:v>
                </c:pt>
                <c:pt idx="1">
                  <c:v>CaTs</c:v>
                </c:pt>
                <c:pt idx="2">
                  <c:v>KTS </c:v>
                </c:pt>
                <c:pt idx="3">
                  <c:v>CaTs+KTS </c:v>
                </c:pt>
              </c:strCache>
            </c:strRef>
          </c:cat>
          <c:val>
            <c:numRef>
              <c:f>'انتی اکسیدان'!$B$3:$B$6</c:f>
              <c:numCache>
                <c:formatCode>General</c:formatCode>
                <c:ptCount val="4"/>
                <c:pt idx="0">
                  <c:v>65</c:v>
                </c:pt>
                <c:pt idx="1">
                  <c:v>65</c:v>
                </c:pt>
                <c:pt idx="2">
                  <c:v>69.3</c:v>
                </c:pt>
                <c:pt idx="3">
                  <c:v>68</c:v>
                </c:pt>
              </c:numCache>
            </c:numRef>
          </c:val>
          <c:extLst>
            <c:ext xmlns:c16="http://schemas.microsoft.com/office/drawing/2014/chart" uri="{C3380CC4-5D6E-409C-BE32-E72D297353CC}">
              <c16:uniqueId val="{00000000-3A4A-4736-9A5F-A13D1BCA7324}"/>
            </c:ext>
          </c:extLst>
        </c:ser>
        <c:dLbls>
          <c:dLblPos val="outEnd"/>
          <c:showLegendKey val="0"/>
          <c:showVal val="1"/>
          <c:showCatName val="0"/>
          <c:showSerName val="0"/>
          <c:showPercent val="0"/>
          <c:showBubbleSize val="0"/>
        </c:dLbls>
        <c:gapWidth val="219"/>
        <c:overlap val="-27"/>
        <c:axId val="193803008"/>
        <c:axId val="193804544"/>
      </c:barChart>
      <c:catAx>
        <c:axId val="1938030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r>
                  <a:rPr lang="fa-IR" sz="1200"/>
                  <a:t>تیمارها</a:t>
                </a:r>
                <a:endParaRPr lang="en-US" sz="1200"/>
              </a:p>
            </c:rich>
          </c:tx>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endParaRPr lang="en-US"/>
          </a:p>
        </c:txPr>
        <c:crossAx val="193804544"/>
        <c:crosses val="autoZero"/>
        <c:auto val="1"/>
        <c:lblAlgn val="ctr"/>
        <c:lblOffset val="100"/>
        <c:noMultiLvlLbl val="0"/>
      </c:catAx>
      <c:valAx>
        <c:axId val="193804544"/>
        <c:scaling>
          <c:orientation val="minMax"/>
        </c:scaling>
        <c:delete val="0"/>
        <c:axPos val="l"/>
        <c:title>
          <c:tx>
            <c:rich>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r>
                  <a:rPr lang="fa-IR" sz="1200"/>
                  <a:t>آنتی اکسیدان کل (%)</a:t>
                </a:r>
                <a:endParaRPr lang="en-US" sz="1200"/>
              </a:p>
            </c:rich>
          </c:tx>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endParaRPr lang="en-US"/>
          </a:p>
        </c:txPr>
        <c:crossAx val="19380300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baseline="0">
          <a:latin typeface="Times New Roman" panose="02020603050405020304" pitchFamily="18" charset="0"/>
          <a:cs typeface="B Lotus" panose="00000400000000000000" pitchFamily="2" charset="-78"/>
        </a:defRPr>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dLbls>
            <c:dLbl>
              <c:idx val="0"/>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045F-4A89-8385-4232E8C5BA3F}"/>
                </c:ext>
              </c:extLst>
            </c:dLbl>
            <c:dLbl>
              <c:idx val="1"/>
              <c:tx>
                <c:rich>
                  <a:bodyPr/>
                  <a:lstStyle/>
                  <a:p>
                    <a:r>
                      <a:rPr lang="en-US"/>
                      <a:t>ab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045F-4A89-8385-4232E8C5BA3F}"/>
                </c:ext>
              </c:extLst>
            </c:dLbl>
            <c:dLbl>
              <c:idx val="2"/>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045F-4A89-8385-4232E8C5BA3F}"/>
                </c:ext>
              </c:extLst>
            </c:dLbl>
            <c:dLbl>
              <c:idx val="3"/>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045F-4A89-8385-4232E8C5BA3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B Lotus" panose="00000400000000000000" pitchFamily="2" charset="-78"/>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چربی!$E$3:$E$6</c:f>
              <c:strCache>
                <c:ptCount val="4"/>
                <c:pt idx="0">
                  <c:v>Control</c:v>
                </c:pt>
                <c:pt idx="1">
                  <c:v>CaTs</c:v>
                </c:pt>
                <c:pt idx="2">
                  <c:v>KTS </c:v>
                </c:pt>
                <c:pt idx="3">
                  <c:v>CaTs+KTS </c:v>
                </c:pt>
              </c:strCache>
            </c:strRef>
          </c:cat>
          <c:val>
            <c:numRef>
              <c:f>چربی!$F$3:$F$6</c:f>
              <c:numCache>
                <c:formatCode>General</c:formatCode>
                <c:ptCount val="4"/>
                <c:pt idx="0">
                  <c:v>65.599999999999994</c:v>
                </c:pt>
                <c:pt idx="1">
                  <c:v>66.599999999999994</c:v>
                </c:pt>
                <c:pt idx="2">
                  <c:v>68</c:v>
                </c:pt>
                <c:pt idx="3">
                  <c:v>68.2</c:v>
                </c:pt>
              </c:numCache>
            </c:numRef>
          </c:val>
          <c:extLst>
            <c:ext xmlns:c16="http://schemas.microsoft.com/office/drawing/2014/chart" uri="{C3380CC4-5D6E-409C-BE32-E72D297353CC}">
              <c16:uniqueId val="{00000004-045F-4A89-8385-4232E8C5BA3F}"/>
            </c:ext>
          </c:extLst>
        </c:ser>
        <c:dLbls>
          <c:dLblPos val="outEnd"/>
          <c:showLegendKey val="0"/>
          <c:showVal val="1"/>
          <c:showCatName val="0"/>
          <c:showSerName val="0"/>
          <c:showPercent val="0"/>
          <c:showBubbleSize val="0"/>
        </c:dLbls>
        <c:gapWidth val="219"/>
        <c:overlap val="-27"/>
        <c:axId val="193838080"/>
        <c:axId val="193853696"/>
      </c:barChart>
      <c:catAx>
        <c:axId val="193838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r>
                  <a:rPr lang="fa-IR" sz="1200"/>
                  <a:t>تیمارها</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endParaRPr lang="en-US"/>
          </a:p>
        </c:txPr>
        <c:crossAx val="193853696"/>
        <c:crosses val="autoZero"/>
        <c:auto val="1"/>
        <c:lblAlgn val="ctr"/>
        <c:lblOffset val="100"/>
        <c:noMultiLvlLbl val="0"/>
      </c:catAx>
      <c:valAx>
        <c:axId val="19385369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r>
                  <a:rPr lang="fa-IR" sz="1200"/>
                  <a:t>چربی خام</a:t>
                </a:r>
                <a:r>
                  <a:rPr lang="fa-IR" sz="1200" baseline="0"/>
                  <a:t> (%)</a:t>
                </a:r>
                <a:endParaRPr lang="en-US" sz="1200"/>
              </a:p>
            </c:rich>
          </c:tx>
          <c:layout>
            <c:manualLayout>
              <c:xMode val="edge"/>
              <c:yMode val="edge"/>
              <c:x val="3.6111111111111108E-2"/>
              <c:y val="0.30703302712160979"/>
            </c:manualLayout>
          </c:layout>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endParaRPr lang="en-US"/>
          </a:p>
        </c:txPr>
        <c:crossAx val="1938380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baseline="0">
          <a:latin typeface="Times New Roman" panose="02020603050405020304" pitchFamily="18" charset="0"/>
          <a:cs typeface="B Lotus" panose="00000400000000000000" pitchFamily="2" charset="-78"/>
        </a:defRPr>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dLbls>
            <c:dLbl>
              <c:idx val="0"/>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1E9E-4B8C-B39A-C9DA1118F80F}"/>
                </c:ext>
              </c:extLst>
            </c:dLbl>
            <c:dLbl>
              <c:idx val="1"/>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1E9E-4B8C-B39A-C9DA1118F80F}"/>
                </c:ext>
              </c:extLst>
            </c:dLbl>
            <c:dLbl>
              <c:idx val="2"/>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1E9E-4B8C-B39A-C9DA1118F80F}"/>
                </c:ext>
              </c:extLst>
            </c:dLbl>
            <c:dLbl>
              <c:idx val="3"/>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1E9E-4B8C-B39A-C9DA1118F80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B Lotus" panose="00000400000000000000" pitchFamily="2" charset="-78"/>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فیبر!$E$4:$E$7</c:f>
              <c:strCache>
                <c:ptCount val="4"/>
                <c:pt idx="0">
                  <c:v>Control</c:v>
                </c:pt>
                <c:pt idx="1">
                  <c:v>CaTs</c:v>
                </c:pt>
                <c:pt idx="2">
                  <c:v>KTS </c:v>
                </c:pt>
                <c:pt idx="3">
                  <c:v>CaTs+KTS </c:v>
                </c:pt>
              </c:strCache>
            </c:strRef>
          </c:cat>
          <c:val>
            <c:numRef>
              <c:f>فیبر!$F$4:$F$7</c:f>
              <c:numCache>
                <c:formatCode>General</c:formatCode>
                <c:ptCount val="4"/>
                <c:pt idx="0">
                  <c:v>2.8</c:v>
                </c:pt>
                <c:pt idx="1">
                  <c:v>3.3</c:v>
                </c:pt>
                <c:pt idx="2">
                  <c:v>3.5</c:v>
                </c:pt>
                <c:pt idx="3">
                  <c:v>3.5</c:v>
                </c:pt>
              </c:numCache>
            </c:numRef>
          </c:val>
          <c:extLst>
            <c:ext xmlns:c16="http://schemas.microsoft.com/office/drawing/2014/chart" uri="{C3380CC4-5D6E-409C-BE32-E72D297353CC}">
              <c16:uniqueId val="{00000004-1E9E-4B8C-B39A-C9DA1118F80F}"/>
            </c:ext>
          </c:extLst>
        </c:ser>
        <c:dLbls>
          <c:dLblPos val="outEnd"/>
          <c:showLegendKey val="0"/>
          <c:showVal val="1"/>
          <c:showCatName val="0"/>
          <c:showSerName val="0"/>
          <c:showPercent val="0"/>
          <c:showBubbleSize val="0"/>
        </c:dLbls>
        <c:gapWidth val="219"/>
        <c:overlap val="-27"/>
        <c:axId val="193948672"/>
        <c:axId val="193968384"/>
      </c:barChart>
      <c:catAx>
        <c:axId val="1939486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r>
                  <a:rPr lang="fa-IR" sz="1200"/>
                  <a:t>تیمارها</a:t>
                </a:r>
                <a:endParaRPr lang="en-US" sz="1200"/>
              </a:p>
            </c:rich>
          </c:tx>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endParaRPr lang="en-US"/>
          </a:p>
        </c:txPr>
        <c:crossAx val="193968384"/>
        <c:crosses val="autoZero"/>
        <c:auto val="1"/>
        <c:lblAlgn val="ctr"/>
        <c:lblOffset val="100"/>
        <c:noMultiLvlLbl val="0"/>
      </c:catAx>
      <c:valAx>
        <c:axId val="19396838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r>
                  <a:rPr lang="fa-IR" sz="1200"/>
                  <a:t>فیبرخام (%)</a:t>
                </a:r>
                <a:endParaRPr lang="en-US" sz="1200"/>
              </a:p>
            </c:rich>
          </c:tx>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endParaRPr lang="en-US"/>
          </a:p>
        </c:txPr>
        <c:crossAx val="19394867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baseline="0">
          <a:latin typeface="Times New Roman" panose="02020603050405020304" pitchFamily="18" charset="0"/>
          <a:cs typeface="B Lotus" panose="00000400000000000000" pitchFamily="2" charset="-78"/>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86070140400849"/>
          <c:y val="8.8207985143918297E-2"/>
          <c:w val="0.78487184943877852"/>
          <c:h val="0.71241857302656109"/>
        </c:manualLayout>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vert="horz"/>
                <a:lstStyle/>
                <a:p>
                  <a:pPr>
                    <a:defRPr>
                      <a:cs typeface="+mj-cs"/>
                    </a:defRPr>
                  </a:pPr>
                  <a:endParaRPr lang="en-US"/>
                </a:p>
              </c:txPr>
            </c:trendlineLbl>
          </c:trendline>
          <c:xVal>
            <c:numRef>
              <c:f>Sheet1!$F$6:$F$10</c:f>
              <c:numCache>
                <c:formatCode>General</c:formatCode>
                <c:ptCount val="5"/>
                <c:pt idx="0">
                  <c:v>0</c:v>
                </c:pt>
                <c:pt idx="1">
                  <c:v>0.25</c:v>
                </c:pt>
                <c:pt idx="2">
                  <c:v>0.5</c:v>
                </c:pt>
                <c:pt idx="3">
                  <c:v>0.75</c:v>
                </c:pt>
                <c:pt idx="4">
                  <c:v>1</c:v>
                </c:pt>
              </c:numCache>
            </c:numRef>
          </c:xVal>
          <c:yVal>
            <c:numRef>
              <c:f>Sheet1!$G$6:$G$10</c:f>
              <c:numCache>
                <c:formatCode>General</c:formatCode>
                <c:ptCount val="5"/>
                <c:pt idx="0">
                  <c:v>1.2999999999999999E-2</c:v>
                </c:pt>
                <c:pt idx="1">
                  <c:v>2.4E-2</c:v>
                </c:pt>
                <c:pt idx="2">
                  <c:v>3.3000000000000002E-2</c:v>
                </c:pt>
                <c:pt idx="3">
                  <c:v>0.04</c:v>
                </c:pt>
                <c:pt idx="4">
                  <c:v>5.5E-2</c:v>
                </c:pt>
              </c:numCache>
            </c:numRef>
          </c:yVal>
          <c:smooth val="0"/>
          <c:extLst>
            <c:ext xmlns:c16="http://schemas.microsoft.com/office/drawing/2014/chart" uri="{C3380CC4-5D6E-409C-BE32-E72D297353CC}">
              <c16:uniqueId val="{00000001-36A5-4B6D-9BD4-5B9597F6A6A0}"/>
            </c:ext>
          </c:extLst>
        </c:ser>
        <c:dLbls>
          <c:showLegendKey val="0"/>
          <c:showVal val="0"/>
          <c:showCatName val="0"/>
          <c:showSerName val="0"/>
          <c:showPercent val="0"/>
          <c:showBubbleSize val="0"/>
        </c:dLbls>
        <c:axId val="141359744"/>
        <c:axId val="141497088"/>
      </c:scatterChart>
      <c:valAx>
        <c:axId val="141359744"/>
        <c:scaling>
          <c:orientation val="minMax"/>
        </c:scaling>
        <c:delete val="0"/>
        <c:axPos val="b"/>
        <c:title>
          <c:tx>
            <c:rich>
              <a:bodyPr/>
              <a:lstStyle/>
              <a:p>
                <a:pPr>
                  <a:defRPr sz="1100" b="0"/>
                </a:pPr>
                <a:r>
                  <a:rPr lang="en-US" sz="1100" b="0"/>
                  <a:t>(</a:t>
                </a:r>
                <a:r>
                  <a:rPr lang="fa-IR" sz="1100" b="0"/>
                  <a:t>گرم بر لیتر</a:t>
                </a:r>
                <a:r>
                  <a:rPr lang="en-US" sz="1100" b="0"/>
                  <a:t>)</a:t>
                </a:r>
                <a:r>
                  <a:rPr lang="fa-IR" sz="1100" b="0"/>
                  <a:t>غلظت کوئرسیتین   </a:t>
                </a:r>
                <a:endParaRPr lang="en-US" sz="1100" b="0"/>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141497088"/>
        <c:crosses val="autoZero"/>
        <c:crossBetween val="midCat"/>
      </c:valAx>
      <c:valAx>
        <c:axId val="141497088"/>
        <c:scaling>
          <c:orientation val="minMax"/>
        </c:scaling>
        <c:delete val="0"/>
        <c:axPos val="l"/>
        <c:title>
          <c:tx>
            <c:rich>
              <a:bodyPr rot="-5400000" vert="horz"/>
              <a:lstStyle/>
              <a:p>
                <a:pPr>
                  <a:defRPr sz="1100" b="0"/>
                </a:pPr>
                <a:r>
                  <a:rPr lang="fa-IR" sz="1100" b="0"/>
                  <a:t>جذب در طول موج 507</a:t>
                </a:r>
                <a:r>
                  <a:rPr lang="fa-IR" sz="1100" b="0" baseline="0"/>
                  <a:t> </a:t>
                </a:r>
                <a:r>
                  <a:rPr lang="fa-IR" sz="1100" b="0"/>
                  <a:t>نانومتر</a:t>
                </a:r>
                <a:endParaRPr lang="en-US" sz="1100" b="0"/>
              </a:p>
            </c:rich>
          </c:tx>
          <c:layout>
            <c:manualLayout>
              <c:xMode val="edge"/>
              <c:yMode val="edge"/>
              <c:x val="1.1139958856494289E-2"/>
              <c:y val="0.18044875309806335"/>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n-US"/>
          </a:p>
        </c:txPr>
        <c:crossAx val="1413597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aseline="0">
          <a:latin typeface="Times New Roman" panose="02020603050405020304" pitchFamily="18" charset="0"/>
          <a:cs typeface="B Lotus" panose="00000400000000000000" pitchFamily="2" charset="-78"/>
        </a:defRPr>
      </a:pPr>
      <a:endParaRPr lang="en-US"/>
    </a:p>
  </c:txPr>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dLbls>
            <c:dLbl>
              <c:idx val="0"/>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4040-44A8-A9A0-5941CCE15BEC}"/>
                </c:ext>
              </c:extLst>
            </c:dLbl>
            <c:dLbl>
              <c:idx val="1"/>
              <c:tx>
                <c:rich>
                  <a:bodyPr/>
                  <a:lstStyle/>
                  <a:p>
                    <a:r>
                      <a:rPr lang="en-US"/>
                      <a:t>ab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4040-44A8-A9A0-5941CCE15BEC}"/>
                </c:ext>
              </c:extLst>
            </c:dLbl>
            <c:dLbl>
              <c:idx val="2"/>
              <c:tx>
                <c:rich>
                  <a:bodyPr/>
                  <a:lstStyle/>
                  <a:p>
                    <a:r>
                      <a:rPr lang="en-US"/>
                      <a:t>ab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4040-44A8-A9A0-5941CCE15BEC}"/>
                </c:ext>
              </c:extLst>
            </c:dLbl>
            <c:dLbl>
              <c:idx val="3"/>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4040-44A8-A9A0-5941CCE15BE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B Lotus" panose="00000400000000000000" pitchFamily="2" charset="-78"/>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پروتئین!$E$3:$E$6</c:f>
              <c:strCache>
                <c:ptCount val="4"/>
                <c:pt idx="0">
                  <c:v>Control</c:v>
                </c:pt>
                <c:pt idx="1">
                  <c:v>CaTs</c:v>
                </c:pt>
                <c:pt idx="2">
                  <c:v>KTS </c:v>
                </c:pt>
                <c:pt idx="3">
                  <c:v>CaTs+KTS </c:v>
                </c:pt>
              </c:strCache>
            </c:strRef>
          </c:cat>
          <c:val>
            <c:numRef>
              <c:f>پروتئین!$F$3:$F$6</c:f>
              <c:numCache>
                <c:formatCode>General</c:formatCode>
                <c:ptCount val="4"/>
                <c:pt idx="0">
                  <c:v>18.3</c:v>
                </c:pt>
                <c:pt idx="1">
                  <c:v>19.600000000000001</c:v>
                </c:pt>
                <c:pt idx="2">
                  <c:v>20.3</c:v>
                </c:pt>
                <c:pt idx="3">
                  <c:v>21.5</c:v>
                </c:pt>
              </c:numCache>
            </c:numRef>
          </c:val>
          <c:extLst>
            <c:ext xmlns:c16="http://schemas.microsoft.com/office/drawing/2014/chart" uri="{C3380CC4-5D6E-409C-BE32-E72D297353CC}">
              <c16:uniqueId val="{00000004-4040-44A8-A9A0-5941CCE15BEC}"/>
            </c:ext>
          </c:extLst>
        </c:ser>
        <c:dLbls>
          <c:dLblPos val="outEnd"/>
          <c:showLegendKey val="0"/>
          <c:showVal val="1"/>
          <c:showCatName val="0"/>
          <c:showSerName val="0"/>
          <c:showPercent val="0"/>
          <c:showBubbleSize val="0"/>
        </c:dLbls>
        <c:gapWidth val="219"/>
        <c:overlap val="-27"/>
        <c:axId val="194194432"/>
        <c:axId val="194218240"/>
      </c:barChart>
      <c:catAx>
        <c:axId val="1941944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r>
                  <a:rPr lang="fa-IR" sz="1200"/>
                  <a:t>تیمارها</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endParaRPr lang="en-US"/>
          </a:p>
        </c:txPr>
        <c:crossAx val="194218240"/>
        <c:crosses val="autoZero"/>
        <c:auto val="1"/>
        <c:lblAlgn val="ctr"/>
        <c:lblOffset val="100"/>
        <c:noMultiLvlLbl val="0"/>
      </c:catAx>
      <c:valAx>
        <c:axId val="19421824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r>
                  <a:rPr lang="fa-IR" sz="1200"/>
                  <a:t>پروتئین خام (%)</a:t>
                </a:r>
                <a:endParaRPr lang="en-US" sz="1200"/>
              </a:p>
            </c:rich>
          </c:tx>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endParaRPr lang="en-US"/>
          </a:p>
        </c:txPr>
        <c:crossAx val="19419443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baseline="0">
          <a:latin typeface="Times New Roman" panose="02020603050405020304" pitchFamily="18" charset="0"/>
          <a:cs typeface="B Lotus" panose="00000400000000000000" pitchFamily="2" charset="-78"/>
        </a:defRPr>
      </a:pPr>
      <a:endParaRPr lang="en-US"/>
    </a:p>
  </c:txPr>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dLbls>
            <c:dLbl>
              <c:idx val="0"/>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8A22-44ED-A10B-5D025D5B8D27}"/>
                </c:ext>
              </c:extLst>
            </c:dLbl>
            <c:dLbl>
              <c:idx val="1"/>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8A22-44ED-A10B-5D025D5B8D27}"/>
                </c:ext>
              </c:extLst>
            </c:dLbl>
            <c:dLbl>
              <c:idx val="2"/>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8A22-44ED-A10B-5D025D5B8D27}"/>
                </c:ext>
              </c:extLst>
            </c:dLbl>
            <c:dLbl>
              <c:idx val="3"/>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8A22-44ED-A10B-5D025D5B8D2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B Lotus" panose="00000400000000000000" pitchFamily="2" charset="-78"/>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'ماده خشک'!$E$3:$E$6</c:f>
              <c:strCache>
                <c:ptCount val="4"/>
                <c:pt idx="0">
                  <c:v>Control</c:v>
                </c:pt>
                <c:pt idx="1">
                  <c:v>CaTs</c:v>
                </c:pt>
                <c:pt idx="2">
                  <c:v>KTS </c:v>
                </c:pt>
                <c:pt idx="3">
                  <c:v>CaTs+KTS </c:v>
                </c:pt>
              </c:strCache>
            </c:strRef>
          </c:cat>
          <c:val>
            <c:numRef>
              <c:f>'ماده خشک'!$F$3:$F$6</c:f>
              <c:numCache>
                <c:formatCode>General</c:formatCode>
                <c:ptCount val="4"/>
                <c:pt idx="0">
                  <c:v>94</c:v>
                </c:pt>
                <c:pt idx="1">
                  <c:v>98.6</c:v>
                </c:pt>
                <c:pt idx="2">
                  <c:v>99.1</c:v>
                </c:pt>
                <c:pt idx="3">
                  <c:v>99.6</c:v>
                </c:pt>
              </c:numCache>
            </c:numRef>
          </c:val>
          <c:extLst>
            <c:ext xmlns:c16="http://schemas.microsoft.com/office/drawing/2014/chart" uri="{C3380CC4-5D6E-409C-BE32-E72D297353CC}">
              <c16:uniqueId val="{00000004-8A22-44ED-A10B-5D025D5B8D27}"/>
            </c:ext>
          </c:extLst>
        </c:ser>
        <c:dLbls>
          <c:dLblPos val="outEnd"/>
          <c:showLegendKey val="0"/>
          <c:showVal val="1"/>
          <c:showCatName val="0"/>
          <c:showSerName val="0"/>
          <c:showPercent val="0"/>
          <c:showBubbleSize val="0"/>
        </c:dLbls>
        <c:gapWidth val="219"/>
        <c:overlap val="-27"/>
        <c:axId val="194272256"/>
        <c:axId val="194283776"/>
      </c:barChart>
      <c:catAx>
        <c:axId val="1942722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r>
                  <a:rPr lang="fa-IR" sz="1200"/>
                  <a:t>تیمارها</a:t>
                </a:r>
                <a:endParaRPr lang="en-US" sz="1200"/>
              </a:p>
            </c:rich>
          </c:tx>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endParaRPr lang="en-US"/>
          </a:p>
        </c:txPr>
        <c:crossAx val="194283776"/>
        <c:crosses val="autoZero"/>
        <c:auto val="1"/>
        <c:lblAlgn val="ctr"/>
        <c:lblOffset val="100"/>
        <c:noMultiLvlLbl val="0"/>
      </c:catAx>
      <c:valAx>
        <c:axId val="194283776"/>
        <c:scaling>
          <c:orientation val="minMax"/>
        </c:scaling>
        <c:delete val="0"/>
        <c:axPos val="l"/>
        <c:title>
          <c:tx>
            <c:rich>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r>
                  <a:rPr lang="fa-IR" sz="1200"/>
                  <a:t>ماده خشک (گرم)</a:t>
                </a:r>
                <a:endParaRPr lang="en-US" sz="1200"/>
              </a:p>
            </c:rich>
          </c:tx>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endParaRPr lang="en-US"/>
          </a:p>
        </c:txPr>
        <c:crossAx val="19427225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baseline="0">
          <a:latin typeface="Times New Roman" panose="02020603050405020304" pitchFamily="18" charset="0"/>
          <a:cs typeface="B Lotus" panose="00000400000000000000" pitchFamily="2" charset="-78"/>
        </a:defRPr>
      </a:pPr>
      <a:endParaRPr lang="en-US"/>
    </a:p>
  </c:txPr>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dLbls>
            <c:dLbl>
              <c:idx val="0"/>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8A26-484F-B31D-24E79B248090}"/>
                </c:ext>
              </c:extLst>
            </c:dLbl>
            <c:dLbl>
              <c:idx val="1"/>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8A26-484F-B31D-24E79B248090}"/>
                </c:ext>
              </c:extLst>
            </c:dLbl>
            <c:dLbl>
              <c:idx val="2"/>
              <c:tx>
                <c:rich>
                  <a:bodyPr/>
                  <a:lstStyle/>
                  <a:p>
                    <a:r>
                      <a:rPr lang="en-US"/>
                      <a:t>ab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8A26-484F-B31D-24E79B248090}"/>
                </c:ext>
              </c:extLst>
            </c:dLbl>
            <c:dLbl>
              <c:idx val="3"/>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8A26-484F-B31D-24E79B24809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B Lotus" panose="00000400000000000000" pitchFamily="2" charset="-78"/>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اولئیک!$E$3:$E$6</c:f>
              <c:strCache>
                <c:ptCount val="4"/>
                <c:pt idx="0">
                  <c:v>Control</c:v>
                </c:pt>
                <c:pt idx="1">
                  <c:v>CaTs</c:v>
                </c:pt>
                <c:pt idx="2">
                  <c:v>KTS </c:v>
                </c:pt>
                <c:pt idx="3">
                  <c:v>CaTs+KTS </c:v>
                </c:pt>
              </c:strCache>
            </c:strRef>
          </c:cat>
          <c:val>
            <c:numRef>
              <c:f>اولئیک!$F$3:$F$6</c:f>
              <c:numCache>
                <c:formatCode>General</c:formatCode>
                <c:ptCount val="4"/>
                <c:pt idx="0">
                  <c:v>11.3</c:v>
                </c:pt>
                <c:pt idx="1">
                  <c:v>11.6</c:v>
                </c:pt>
                <c:pt idx="2">
                  <c:v>12.5</c:v>
                </c:pt>
                <c:pt idx="3">
                  <c:v>13.5</c:v>
                </c:pt>
              </c:numCache>
            </c:numRef>
          </c:val>
          <c:extLst>
            <c:ext xmlns:c16="http://schemas.microsoft.com/office/drawing/2014/chart" uri="{C3380CC4-5D6E-409C-BE32-E72D297353CC}">
              <c16:uniqueId val="{00000004-8A26-484F-B31D-24E79B248090}"/>
            </c:ext>
          </c:extLst>
        </c:ser>
        <c:dLbls>
          <c:dLblPos val="outEnd"/>
          <c:showLegendKey val="0"/>
          <c:showVal val="1"/>
          <c:showCatName val="0"/>
          <c:showSerName val="0"/>
          <c:showPercent val="0"/>
          <c:showBubbleSize val="0"/>
        </c:dLbls>
        <c:gapWidth val="219"/>
        <c:overlap val="-27"/>
        <c:axId val="194779776"/>
        <c:axId val="194787200"/>
      </c:barChart>
      <c:catAx>
        <c:axId val="1947797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r>
                  <a:rPr lang="fa-IR" sz="1200"/>
                  <a:t>تیمارها</a:t>
                </a:r>
                <a:endParaRPr lang="en-US" sz="1200"/>
              </a:p>
            </c:rich>
          </c:tx>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endParaRPr lang="en-US"/>
          </a:p>
        </c:txPr>
        <c:crossAx val="194787200"/>
        <c:crosses val="autoZero"/>
        <c:auto val="1"/>
        <c:lblAlgn val="ctr"/>
        <c:lblOffset val="100"/>
        <c:noMultiLvlLbl val="0"/>
      </c:catAx>
      <c:valAx>
        <c:axId val="19478720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r>
                  <a:rPr lang="fa-IR" sz="1200"/>
                  <a:t>اولئیک اسید (%)</a:t>
                </a:r>
                <a:endParaRPr lang="en-US" sz="1200"/>
              </a:p>
            </c:rich>
          </c:tx>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endParaRPr lang="en-US"/>
          </a:p>
        </c:txPr>
        <c:crossAx val="19477977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baseline="0">
          <a:latin typeface="Times New Roman" panose="02020603050405020304" pitchFamily="18" charset="0"/>
          <a:cs typeface="B Lotus" panose="00000400000000000000" pitchFamily="2" charset="-78"/>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dLbls>
            <c:dLbl>
              <c:idx val="0"/>
              <c:tx>
                <c:rich>
                  <a:bodyPr/>
                  <a:lstStyle/>
                  <a:p>
                    <a:r>
                      <a:rPr lang="en-US"/>
                      <a:t>c</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2568-4E92-93BE-4E7328A6CE17}"/>
                </c:ext>
              </c:extLst>
            </c:dLbl>
            <c:dLbl>
              <c:idx val="1"/>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2568-4E92-93BE-4E7328A6CE17}"/>
                </c:ext>
              </c:extLst>
            </c:dLbl>
            <c:dLbl>
              <c:idx val="2"/>
              <c:tx>
                <c:rich>
                  <a:bodyPr/>
                  <a:lstStyle/>
                  <a:p>
                    <a:r>
                      <a:rPr lang="en-US"/>
                      <a:t>ab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2568-4E92-93BE-4E7328A6CE17}"/>
                </c:ext>
              </c:extLst>
            </c:dLbl>
            <c:dLbl>
              <c:idx val="3"/>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2568-4E92-93BE-4E7328A6CE1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فسفر!$C$3:$C$6</c:f>
              <c:strCache>
                <c:ptCount val="4"/>
                <c:pt idx="0">
                  <c:v>Control</c:v>
                </c:pt>
                <c:pt idx="1">
                  <c:v>CaTs</c:v>
                </c:pt>
                <c:pt idx="2">
                  <c:v>KTS </c:v>
                </c:pt>
                <c:pt idx="3">
                  <c:v>CaTs+KTS </c:v>
                </c:pt>
              </c:strCache>
            </c:strRef>
          </c:cat>
          <c:val>
            <c:numRef>
              <c:f>فسفر!$D$3:$D$6</c:f>
              <c:numCache>
                <c:formatCode>General</c:formatCode>
                <c:ptCount val="4"/>
                <c:pt idx="0">
                  <c:v>0.44</c:v>
                </c:pt>
                <c:pt idx="1">
                  <c:v>0.48</c:v>
                </c:pt>
                <c:pt idx="2">
                  <c:v>0.49</c:v>
                </c:pt>
                <c:pt idx="3">
                  <c:v>0.51</c:v>
                </c:pt>
              </c:numCache>
            </c:numRef>
          </c:val>
          <c:extLst>
            <c:ext xmlns:c16="http://schemas.microsoft.com/office/drawing/2014/chart" uri="{C3380CC4-5D6E-409C-BE32-E72D297353CC}">
              <c16:uniqueId val="{00000004-2568-4E92-93BE-4E7328A6CE17}"/>
            </c:ext>
          </c:extLst>
        </c:ser>
        <c:dLbls>
          <c:dLblPos val="outEnd"/>
          <c:showLegendKey val="0"/>
          <c:showVal val="1"/>
          <c:showCatName val="0"/>
          <c:showSerName val="0"/>
          <c:showPercent val="0"/>
          <c:showBubbleSize val="0"/>
        </c:dLbls>
        <c:gapWidth val="219"/>
        <c:overlap val="-27"/>
        <c:axId val="148756736"/>
        <c:axId val="193345024"/>
      </c:barChart>
      <c:catAx>
        <c:axId val="148756736"/>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B Lotus" panose="00000400000000000000" pitchFamily="2" charset="-78"/>
                  </a:defRPr>
                </a:pPr>
                <a:r>
                  <a:rPr lang="fa-IR" sz="1200"/>
                  <a:t>نبمارها</a:t>
                </a:r>
                <a:endParaRPr lang="en-US" sz="1200"/>
              </a:p>
            </c:rich>
          </c:tx>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crossAx val="193345024"/>
        <c:crosses val="autoZero"/>
        <c:auto val="1"/>
        <c:lblAlgn val="ctr"/>
        <c:lblOffset val="100"/>
        <c:noMultiLvlLbl val="0"/>
      </c:catAx>
      <c:valAx>
        <c:axId val="193345024"/>
        <c:scaling>
          <c:orientation val="minMax"/>
        </c:scaling>
        <c:delete val="0"/>
        <c:axPos val="l"/>
        <c:title>
          <c:tx>
            <c:rich>
              <a:bodyPr rot="-5400000" spcFirstLastPara="1" vertOverflow="ellipsis" vert="horz" wrap="square" anchor="ctr" anchorCtr="1"/>
              <a:lstStyle/>
              <a:p>
                <a:pPr rtl="1">
                  <a:defRPr sz="1200" b="0" i="0" u="none" strike="noStrike" kern="1200" baseline="0">
                    <a:solidFill>
                      <a:schemeClr val="tx1"/>
                    </a:solidFill>
                    <a:latin typeface="Times New Roman" panose="02020603050405020304" pitchFamily="18" charset="0"/>
                    <a:ea typeface="+mn-ea"/>
                    <a:cs typeface="B Lotus" panose="00000400000000000000" pitchFamily="2" charset="-78"/>
                  </a:defRPr>
                </a:pPr>
                <a:r>
                  <a:rPr lang="fa-IR" sz="1200"/>
                  <a:t>فسفر (درصد)</a:t>
                </a:r>
                <a:endParaRPr lang="en-US" sz="1200"/>
              </a:p>
            </c:rich>
          </c:tx>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crossAx val="14875673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baseline="0">
          <a:solidFill>
            <a:schemeClr val="tx1"/>
          </a:solidFill>
          <a:latin typeface="Times New Roman" panose="02020603050405020304" pitchFamily="18" charset="0"/>
          <a:cs typeface="B Lotus" panose="00000400000000000000" pitchFamily="2" charset="-78"/>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dLbls>
            <c:dLbl>
              <c:idx val="0"/>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FFB6-4AE6-AC6F-288E27703584}"/>
                </c:ext>
              </c:extLst>
            </c:dLbl>
            <c:dLbl>
              <c:idx val="1"/>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FFB6-4AE6-AC6F-288E27703584}"/>
                </c:ext>
              </c:extLst>
            </c:dLbl>
            <c:dLbl>
              <c:idx val="2"/>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FFB6-4AE6-AC6F-288E27703584}"/>
                </c:ext>
              </c:extLst>
            </c:dLbl>
            <c:dLbl>
              <c:idx val="3"/>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FFB6-4AE6-AC6F-288E2770358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پتاسیم!$B$3:$B$6</c:f>
              <c:strCache>
                <c:ptCount val="4"/>
                <c:pt idx="0">
                  <c:v>Control</c:v>
                </c:pt>
                <c:pt idx="1">
                  <c:v>CaTs</c:v>
                </c:pt>
                <c:pt idx="2">
                  <c:v>KTS </c:v>
                </c:pt>
                <c:pt idx="3">
                  <c:v>CaTs+KTS </c:v>
                </c:pt>
              </c:strCache>
            </c:strRef>
          </c:cat>
          <c:val>
            <c:numRef>
              <c:f>پتاسیم!$C$3:$C$6</c:f>
              <c:numCache>
                <c:formatCode>General</c:formatCode>
                <c:ptCount val="4"/>
                <c:pt idx="0">
                  <c:v>0.42</c:v>
                </c:pt>
                <c:pt idx="1">
                  <c:v>0.42</c:v>
                </c:pt>
                <c:pt idx="2">
                  <c:v>0.49</c:v>
                </c:pt>
                <c:pt idx="3">
                  <c:v>0.5</c:v>
                </c:pt>
              </c:numCache>
            </c:numRef>
          </c:val>
          <c:extLst>
            <c:ext xmlns:c16="http://schemas.microsoft.com/office/drawing/2014/chart" uri="{C3380CC4-5D6E-409C-BE32-E72D297353CC}">
              <c16:uniqueId val="{00000004-FFB6-4AE6-AC6F-288E27703584}"/>
            </c:ext>
          </c:extLst>
        </c:ser>
        <c:dLbls>
          <c:dLblPos val="outEnd"/>
          <c:showLegendKey val="0"/>
          <c:showVal val="1"/>
          <c:showCatName val="0"/>
          <c:showSerName val="0"/>
          <c:showPercent val="0"/>
          <c:showBubbleSize val="0"/>
        </c:dLbls>
        <c:gapWidth val="219"/>
        <c:overlap val="-27"/>
        <c:axId val="193464960"/>
        <c:axId val="193480576"/>
      </c:barChart>
      <c:catAx>
        <c:axId val="193464960"/>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solidFill>
                    <a:latin typeface="Times New Roman" panose="02020603050405020304" pitchFamily="18" charset="0"/>
                    <a:ea typeface="+mn-ea"/>
                    <a:cs typeface="B Lotus" panose="00000400000000000000" pitchFamily="2" charset="-78"/>
                  </a:defRPr>
                </a:pPr>
                <a:r>
                  <a:rPr lang="fa-IR" sz="1200"/>
                  <a:t>تیمارها</a:t>
                </a:r>
                <a:endParaRPr lang="en-US" sz="1200"/>
              </a:p>
            </c:rich>
          </c:tx>
          <c:overlay val="0"/>
          <c:spPr>
            <a:noFill/>
            <a:ln>
              <a:noFill/>
            </a:ln>
            <a:effectLst/>
          </c:sp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crossAx val="193480576"/>
        <c:crosses val="autoZero"/>
        <c:auto val="1"/>
        <c:lblAlgn val="ctr"/>
        <c:lblOffset val="100"/>
        <c:noMultiLvlLbl val="0"/>
      </c:catAx>
      <c:valAx>
        <c:axId val="193480576"/>
        <c:scaling>
          <c:orientation val="minMax"/>
        </c:scaling>
        <c:delete val="0"/>
        <c:axPos val="l"/>
        <c:title>
          <c:tx>
            <c:rich>
              <a:bodyPr rot="-5400000" spcFirstLastPara="1" vertOverflow="ellipsis" vert="horz" wrap="square" anchor="ctr" anchorCtr="1"/>
              <a:lstStyle/>
              <a:p>
                <a:pPr rtl="1">
                  <a:defRPr sz="1200" b="0" i="0" u="none" strike="noStrike" kern="1200" baseline="0">
                    <a:solidFill>
                      <a:schemeClr val="tx1"/>
                    </a:solidFill>
                    <a:latin typeface="Times New Roman" panose="02020603050405020304" pitchFamily="18" charset="0"/>
                    <a:ea typeface="+mn-ea"/>
                    <a:cs typeface="B Lotus" panose="00000400000000000000" pitchFamily="2" charset="-78"/>
                  </a:defRPr>
                </a:pPr>
                <a:r>
                  <a:rPr lang="fa-IR" sz="1200"/>
                  <a:t>پتاسیم (درصد)</a:t>
                </a:r>
                <a:endParaRPr lang="en-US" sz="1200"/>
              </a:p>
            </c:rich>
          </c:tx>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crossAx val="19346496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baseline="0">
          <a:solidFill>
            <a:schemeClr val="tx1"/>
          </a:solidFill>
          <a:latin typeface="Times New Roman" panose="02020603050405020304" pitchFamily="18" charset="0"/>
          <a:cs typeface="B Lotus" panose="00000400000000000000" pitchFamily="2" charset="-78"/>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dLbls>
            <c:dLbl>
              <c:idx val="0"/>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8D92-46E2-8665-1E4D2F130353}"/>
                </c:ext>
              </c:extLst>
            </c:dLbl>
            <c:dLbl>
              <c:idx val="1"/>
              <c:tx>
                <c:rich>
                  <a:bodyPr/>
                  <a:lstStyle/>
                  <a:p>
                    <a:r>
                      <a:rPr lang="en-US"/>
                      <a:t>ab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8D92-46E2-8665-1E4D2F130353}"/>
                </c:ext>
              </c:extLst>
            </c:dLbl>
            <c:dLbl>
              <c:idx val="2"/>
              <c:tx>
                <c:rich>
                  <a:bodyPr/>
                  <a:lstStyle/>
                  <a:p>
                    <a:r>
                      <a:rPr lang="en-US"/>
                      <a:t>ab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8D92-46E2-8665-1E4D2F130353}"/>
                </c:ext>
              </c:extLst>
            </c:dLbl>
            <c:dLbl>
              <c:idx val="3"/>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8D92-46E2-8665-1E4D2F13035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B Lotus" panose="00000400000000000000" pitchFamily="2" charset="-78"/>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'طول میوه'!$F$3:$F$6</c:f>
              <c:strCache>
                <c:ptCount val="4"/>
                <c:pt idx="0">
                  <c:v>Control</c:v>
                </c:pt>
                <c:pt idx="1">
                  <c:v>CaTs</c:v>
                </c:pt>
                <c:pt idx="2">
                  <c:v>KTS </c:v>
                </c:pt>
                <c:pt idx="3">
                  <c:v>CaTs+KTS </c:v>
                </c:pt>
              </c:strCache>
            </c:strRef>
          </c:cat>
          <c:val>
            <c:numRef>
              <c:f>'طول میوه'!$G$3:$G$6</c:f>
              <c:numCache>
                <c:formatCode>General</c:formatCode>
                <c:ptCount val="4"/>
                <c:pt idx="0">
                  <c:v>43.8</c:v>
                </c:pt>
                <c:pt idx="1">
                  <c:v>46.06</c:v>
                </c:pt>
                <c:pt idx="2">
                  <c:v>47.1</c:v>
                </c:pt>
                <c:pt idx="3">
                  <c:v>48.1</c:v>
                </c:pt>
              </c:numCache>
            </c:numRef>
          </c:val>
          <c:extLst>
            <c:ext xmlns:c16="http://schemas.microsoft.com/office/drawing/2014/chart" uri="{C3380CC4-5D6E-409C-BE32-E72D297353CC}">
              <c16:uniqueId val="{00000004-8D92-46E2-8665-1E4D2F130353}"/>
            </c:ext>
          </c:extLst>
        </c:ser>
        <c:dLbls>
          <c:dLblPos val="outEnd"/>
          <c:showLegendKey val="0"/>
          <c:showVal val="1"/>
          <c:showCatName val="0"/>
          <c:showSerName val="0"/>
          <c:showPercent val="0"/>
          <c:showBubbleSize val="0"/>
        </c:dLbls>
        <c:gapWidth val="219"/>
        <c:overlap val="-27"/>
        <c:axId val="193510016"/>
        <c:axId val="193517440"/>
      </c:barChart>
      <c:catAx>
        <c:axId val="1935100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r>
                  <a:rPr lang="fa-IR" sz="1200"/>
                  <a:t>تیمارها</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endParaRPr lang="en-US"/>
          </a:p>
        </c:txPr>
        <c:crossAx val="193517440"/>
        <c:crosses val="autoZero"/>
        <c:auto val="1"/>
        <c:lblAlgn val="ctr"/>
        <c:lblOffset val="100"/>
        <c:noMultiLvlLbl val="0"/>
      </c:catAx>
      <c:valAx>
        <c:axId val="193517440"/>
        <c:scaling>
          <c:orientation val="minMax"/>
        </c:scaling>
        <c:delete val="0"/>
        <c:axPos val="l"/>
        <c:title>
          <c:tx>
            <c:rich>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r>
                  <a:rPr lang="fa-IR" sz="1200"/>
                  <a:t>طول میوه (میلیمتر)</a:t>
                </a:r>
                <a:endParaRPr lang="en-US" sz="1200"/>
              </a:p>
            </c:rich>
          </c:tx>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endParaRPr lang="en-US"/>
          </a:p>
        </c:txPr>
        <c:crossAx val="19351001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baseline="0">
          <a:latin typeface="Times New Roman" panose="02020603050405020304" pitchFamily="18" charset="0"/>
          <a:cs typeface="B Lotus" panose="00000400000000000000" pitchFamily="2" charset="-78"/>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dLbls>
            <c:dLbl>
              <c:idx val="0"/>
              <c:tx>
                <c:rich>
                  <a:bodyPr/>
                  <a:lstStyle/>
                  <a:p>
                    <a:r>
                      <a:rPr lang="en-US"/>
                      <a:t>c</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8E56-4610-974D-D4AD1986974D}"/>
                </c:ext>
              </c:extLst>
            </c:dLbl>
            <c:dLbl>
              <c:idx val="1"/>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8E56-4610-974D-D4AD1986974D}"/>
                </c:ext>
              </c:extLst>
            </c:dLbl>
            <c:dLbl>
              <c:idx val="2"/>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8E56-4610-974D-D4AD1986974D}"/>
                </c:ext>
              </c:extLst>
            </c:dLbl>
            <c:dLbl>
              <c:idx val="3"/>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8E56-4610-974D-D4AD1986974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B Lotus" panose="00000400000000000000" pitchFamily="2" charset="-78"/>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'عرض شکمی'!$F$3:$F$6</c:f>
              <c:strCache>
                <c:ptCount val="4"/>
                <c:pt idx="0">
                  <c:v>Control</c:v>
                </c:pt>
                <c:pt idx="1">
                  <c:v>CaTs</c:v>
                </c:pt>
                <c:pt idx="2">
                  <c:v>KTS </c:v>
                </c:pt>
                <c:pt idx="3">
                  <c:v>CaTs+KTS </c:v>
                </c:pt>
              </c:strCache>
            </c:strRef>
          </c:cat>
          <c:val>
            <c:numRef>
              <c:f>'عرض شکمی'!$G$3:$G$6</c:f>
              <c:numCache>
                <c:formatCode>General</c:formatCode>
                <c:ptCount val="4"/>
                <c:pt idx="0">
                  <c:v>42.3</c:v>
                </c:pt>
                <c:pt idx="1">
                  <c:v>44.3</c:v>
                </c:pt>
                <c:pt idx="2">
                  <c:v>44.8</c:v>
                </c:pt>
                <c:pt idx="3">
                  <c:v>46.1</c:v>
                </c:pt>
              </c:numCache>
            </c:numRef>
          </c:val>
          <c:extLst>
            <c:ext xmlns:c16="http://schemas.microsoft.com/office/drawing/2014/chart" uri="{C3380CC4-5D6E-409C-BE32-E72D297353CC}">
              <c16:uniqueId val="{00000004-8E56-4610-974D-D4AD1986974D}"/>
            </c:ext>
          </c:extLst>
        </c:ser>
        <c:dLbls>
          <c:dLblPos val="outEnd"/>
          <c:showLegendKey val="0"/>
          <c:showVal val="1"/>
          <c:showCatName val="0"/>
          <c:showSerName val="0"/>
          <c:showPercent val="0"/>
          <c:showBubbleSize val="0"/>
        </c:dLbls>
        <c:gapWidth val="219"/>
        <c:overlap val="-27"/>
        <c:axId val="193554688"/>
        <c:axId val="193562112"/>
      </c:barChart>
      <c:catAx>
        <c:axId val="1935546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r>
                  <a:rPr lang="fa-IR" sz="1200"/>
                  <a:t>تیمارها</a:t>
                </a:r>
                <a:endParaRPr lang="en-US" sz="1200"/>
              </a:p>
            </c:rich>
          </c:tx>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endParaRPr lang="en-US"/>
          </a:p>
        </c:txPr>
        <c:crossAx val="193562112"/>
        <c:crosses val="autoZero"/>
        <c:auto val="1"/>
        <c:lblAlgn val="ctr"/>
        <c:lblOffset val="100"/>
        <c:noMultiLvlLbl val="0"/>
      </c:catAx>
      <c:valAx>
        <c:axId val="193562112"/>
        <c:scaling>
          <c:orientation val="minMax"/>
        </c:scaling>
        <c:delete val="0"/>
        <c:axPos val="l"/>
        <c:title>
          <c:tx>
            <c:rich>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r>
                  <a:rPr lang="fa-IR" sz="1200"/>
                  <a:t>عرض شکمی (میلی متر)</a:t>
                </a:r>
                <a:endParaRPr lang="en-US" sz="1200"/>
              </a:p>
            </c:rich>
          </c:tx>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endParaRPr lang="en-US"/>
          </a:p>
        </c:txPr>
        <c:crossAx val="19355468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baseline="0">
          <a:latin typeface="Times New Roman" panose="02020603050405020304" pitchFamily="18" charset="0"/>
          <a:cs typeface="B Lotus" panose="00000400000000000000" pitchFamily="2" charset="-78"/>
        </a:defRPr>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dLbls>
            <c:dLbl>
              <c:idx val="0"/>
              <c:tx>
                <c:rich>
                  <a:bodyPr/>
                  <a:lstStyle/>
                  <a:p>
                    <a:r>
                      <a:rPr lang="en-US"/>
                      <a:t>c</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7CE8-4649-837B-1B6CFBA677B4}"/>
                </c:ext>
              </c:extLst>
            </c:dLbl>
            <c:dLbl>
              <c:idx val="1"/>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7CE8-4649-837B-1B6CFBA677B4}"/>
                </c:ext>
              </c:extLst>
            </c:dLbl>
            <c:dLbl>
              <c:idx val="2"/>
              <c:tx>
                <c:rich>
                  <a:bodyPr/>
                  <a:lstStyle/>
                  <a:p>
                    <a:r>
                      <a:rPr lang="en-US"/>
                      <a:t>ab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7CE8-4649-837B-1B6CFBA677B4}"/>
                </c:ext>
              </c:extLst>
            </c:dLbl>
            <c:dLbl>
              <c:idx val="3"/>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7CE8-4649-837B-1B6CFBA677B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'عرض جانبی'!$A$3:$A$6</c:f>
              <c:strCache>
                <c:ptCount val="4"/>
                <c:pt idx="0">
                  <c:v>Control</c:v>
                </c:pt>
                <c:pt idx="1">
                  <c:v>CaTs</c:v>
                </c:pt>
                <c:pt idx="2">
                  <c:v>KTS </c:v>
                </c:pt>
                <c:pt idx="3">
                  <c:v>CaTs+KTS </c:v>
                </c:pt>
              </c:strCache>
            </c:strRef>
          </c:cat>
          <c:val>
            <c:numRef>
              <c:f>'عرض جانبی'!$B$3:$B$6</c:f>
              <c:numCache>
                <c:formatCode>General</c:formatCode>
                <c:ptCount val="4"/>
                <c:pt idx="0">
                  <c:v>43.6</c:v>
                </c:pt>
                <c:pt idx="1">
                  <c:v>44.6</c:v>
                </c:pt>
                <c:pt idx="2">
                  <c:v>45.7</c:v>
                </c:pt>
                <c:pt idx="3">
                  <c:v>46.4</c:v>
                </c:pt>
              </c:numCache>
            </c:numRef>
          </c:val>
          <c:extLst>
            <c:ext xmlns:c16="http://schemas.microsoft.com/office/drawing/2014/chart" uri="{C3380CC4-5D6E-409C-BE32-E72D297353CC}">
              <c16:uniqueId val="{00000004-7CE8-4649-837B-1B6CFBA677B4}"/>
            </c:ext>
          </c:extLst>
        </c:ser>
        <c:dLbls>
          <c:dLblPos val="outEnd"/>
          <c:showLegendKey val="0"/>
          <c:showVal val="1"/>
          <c:showCatName val="0"/>
          <c:showSerName val="0"/>
          <c:showPercent val="0"/>
          <c:showBubbleSize val="0"/>
        </c:dLbls>
        <c:gapWidth val="219"/>
        <c:overlap val="-27"/>
        <c:axId val="193734912"/>
        <c:axId val="193754624"/>
      </c:barChart>
      <c:catAx>
        <c:axId val="193734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B Lotus" panose="00000400000000000000" pitchFamily="2" charset="-78"/>
                  </a:defRPr>
                </a:pPr>
                <a:r>
                  <a:rPr lang="fa-IR" sz="1200"/>
                  <a:t>تیمارها</a:t>
                </a:r>
                <a:endParaRPr lang="en-US" sz="1200"/>
              </a:p>
            </c:rich>
          </c:tx>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crossAx val="193754624"/>
        <c:crosses val="autoZero"/>
        <c:auto val="1"/>
        <c:lblAlgn val="ctr"/>
        <c:lblOffset val="100"/>
        <c:noMultiLvlLbl val="0"/>
      </c:catAx>
      <c:valAx>
        <c:axId val="193754624"/>
        <c:scaling>
          <c:orientation val="minMax"/>
        </c:scaling>
        <c:delete val="0"/>
        <c:axPos val="l"/>
        <c:title>
          <c:tx>
            <c:rich>
              <a:bodyPr rot="-5400000" spcFirstLastPara="1" vertOverflow="ellipsis" vert="horz" wrap="square" anchor="ctr" anchorCtr="1"/>
              <a:lstStyle/>
              <a:p>
                <a:pPr rtl="1">
                  <a:defRPr sz="1000" b="0" i="0" u="none" strike="noStrike" kern="1200" baseline="0">
                    <a:solidFill>
                      <a:schemeClr val="tx1"/>
                    </a:solidFill>
                    <a:latin typeface="Times New Roman" panose="02020603050405020304" pitchFamily="18" charset="0"/>
                    <a:ea typeface="+mn-ea"/>
                    <a:cs typeface="B Lotus" panose="00000400000000000000" pitchFamily="2" charset="-78"/>
                  </a:defRPr>
                </a:pPr>
                <a:r>
                  <a:rPr lang="fa-IR" sz="1200"/>
                  <a:t>عرض جانبی (میلی متر)</a:t>
                </a:r>
                <a:endParaRPr lang="en-US" sz="1200"/>
              </a:p>
            </c:rich>
          </c:tx>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B Lotus" panose="00000400000000000000" pitchFamily="2" charset="-78"/>
              </a:defRPr>
            </a:pPr>
            <a:endParaRPr lang="en-US"/>
          </a:p>
        </c:txPr>
        <c:crossAx val="19373491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baseline="0">
          <a:solidFill>
            <a:schemeClr val="tx1"/>
          </a:solidFill>
          <a:latin typeface="Times New Roman" panose="02020603050405020304" pitchFamily="18" charset="0"/>
          <a:cs typeface="B Lotus" panose="00000400000000000000" pitchFamily="2" charset="-78"/>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dLbls>
            <c:dLbl>
              <c:idx val="0"/>
              <c:tx>
                <c:rich>
                  <a:bodyPr/>
                  <a:lstStyle/>
                  <a:p>
                    <a:r>
                      <a:rPr lang="en-US"/>
                      <a:t>c</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296E-48EC-96D5-1E4EE7DA9D31}"/>
                </c:ext>
              </c:extLst>
            </c:dLbl>
            <c:dLbl>
              <c:idx val="1"/>
              <c:tx>
                <c:rich>
                  <a:bodyPr/>
                  <a:lstStyle/>
                  <a:p>
                    <a:r>
                      <a:rPr lang="en-US"/>
                      <a:t>bc</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296E-48EC-96D5-1E4EE7DA9D31}"/>
                </c:ext>
              </c:extLst>
            </c:dLbl>
            <c:dLbl>
              <c:idx val="2"/>
              <c:tx>
                <c:rich>
                  <a:bodyPr/>
                  <a:lstStyle/>
                  <a:p>
                    <a:r>
                      <a:rPr lang="en-US"/>
                      <a:t>ab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296E-48EC-96D5-1E4EE7DA9D31}"/>
                </c:ext>
              </c:extLst>
            </c:dLbl>
            <c:dLbl>
              <c:idx val="3"/>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296E-48EC-96D5-1E4EE7DA9D3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B Lotus" panose="00000400000000000000" pitchFamily="2" charset="-78"/>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'وزن تر مغز'!$B$3:$B$6</c:f>
              <c:strCache>
                <c:ptCount val="4"/>
                <c:pt idx="0">
                  <c:v>Control</c:v>
                </c:pt>
                <c:pt idx="1">
                  <c:v>CaTs</c:v>
                </c:pt>
                <c:pt idx="2">
                  <c:v>KTS </c:v>
                </c:pt>
                <c:pt idx="3">
                  <c:v>CaTs+KTS </c:v>
                </c:pt>
              </c:strCache>
            </c:strRef>
          </c:cat>
          <c:val>
            <c:numRef>
              <c:f>'وزن تر مغز'!$C$3:$C$6</c:f>
              <c:numCache>
                <c:formatCode>General</c:formatCode>
                <c:ptCount val="4"/>
                <c:pt idx="0">
                  <c:v>7</c:v>
                </c:pt>
                <c:pt idx="1">
                  <c:v>7.5</c:v>
                </c:pt>
                <c:pt idx="2">
                  <c:v>8.1999999999999993</c:v>
                </c:pt>
                <c:pt idx="3">
                  <c:v>8.5</c:v>
                </c:pt>
              </c:numCache>
            </c:numRef>
          </c:val>
          <c:extLst>
            <c:ext xmlns:c16="http://schemas.microsoft.com/office/drawing/2014/chart" uri="{C3380CC4-5D6E-409C-BE32-E72D297353CC}">
              <c16:uniqueId val="{00000000-296E-48EC-96D5-1E4EE7DA9D31}"/>
            </c:ext>
          </c:extLst>
        </c:ser>
        <c:dLbls>
          <c:dLblPos val="outEnd"/>
          <c:showLegendKey val="0"/>
          <c:showVal val="1"/>
          <c:showCatName val="0"/>
          <c:showSerName val="0"/>
          <c:showPercent val="0"/>
          <c:showBubbleSize val="0"/>
        </c:dLbls>
        <c:gapWidth val="219"/>
        <c:overlap val="-27"/>
        <c:axId val="193667840"/>
        <c:axId val="193669760"/>
      </c:barChart>
      <c:catAx>
        <c:axId val="1936678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r>
                  <a:rPr lang="fa-IR" sz="1200"/>
                  <a:t>تیمارها</a:t>
                </a:r>
                <a:endParaRPr lang="en-US" sz="1200"/>
              </a:p>
            </c:rich>
          </c:tx>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endParaRPr lang="en-US"/>
          </a:p>
        </c:txPr>
        <c:crossAx val="193669760"/>
        <c:crosses val="autoZero"/>
        <c:auto val="1"/>
        <c:lblAlgn val="ctr"/>
        <c:lblOffset val="100"/>
        <c:noMultiLvlLbl val="0"/>
      </c:catAx>
      <c:valAx>
        <c:axId val="193669760"/>
        <c:scaling>
          <c:orientation val="minMax"/>
        </c:scaling>
        <c:delete val="0"/>
        <c:axPos val="l"/>
        <c:title>
          <c:tx>
            <c:rich>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r>
                  <a:rPr lang="fa-IR" sz="1200"/>
                  <a:t>وزن تر مغز (گرم)</a:t>
                </a:r>
                <a:endParaRPr lang="en-US" sz="1200"/>
              </a:p>
            </c:rich>
          </c:tx>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B Lotus" panose="00000400000000000000" pitchFamily="2" charset="-78"/>
              </a:defRPr>
            </a:pPr>
            <a:endParaRPr lang="en-US"/>
          </a:p>
        </c:txPr>
        <c:crossAx val="19366784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baseline="0">
          <a:latin typeface="Times New Roman" panose="02020603050405020304" pitchFamily="18" charset="0"/>
          <a:cs typeface="B Lotus" panose="00000400000000000000" pitchFamily="2" charset="-78"/>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1"/>
            </a:solidFill>
            <a:ln>
              <a:noFill/>
            </a:ln>
            <a:effectLst/>
          </c:spPr>
          <c:invertIfNegative val="0"/>
          <c:dLbls>
            <c:dLbl>
              <c:idx val="0"/>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57C1-4FD8-AFB9-30DD5F753103}"/>
                </c:ext>
              </c:extLst>
            </c:dLbl>
            <c:dLbl>
              <c:idx val="1"/>
              <c:tx>
                <c:rich>
                  <a:bodyPr/>
                  <a:lstStyle/>
                  <a:p>
                    <a:r>
                      <a:rPr lang="en-US"/>
                      <a:t>b</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57C1-4FD8-AFB9-30DD5F753103}"/>
                </c:ext>
              </c:extLst>
            </c:dLbl>
            <c:dLbl>
              <c:idx val="2"/>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57C1-4FD8-AFB9-30DD5F753103}"/>
                </c:ext>
              </c:extLst>
            </c:dLbl>
            <c:dLbl>
              <c:idx val="3"/>
              <c:tx>
                <c:rich>
                  <a:bodyPr/>
                  <a:lstStyle/>
                  <a:p>
                    <a:r>
                      <a:rPr lang="en-US"/>
                      <a:t>a</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57C1-4FD8-AFB9-30DD5F75310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'وزن خشک مغز'!$E$3:$E$6</c:f>
              <c:strCache>
                <c:ptCount val="4"/>
                <c:pt idx="0">
                  <c:v>Control</c:v>
                </c:pt>
                <c:pt idx="1">
                  <c:v>CaTs</c:v>
                </c:pt>
                <c:pt idx="2">
                  <c:v>KTS </c:v>
                </c:pt>
                <c:pt idx="3">
                  <c:v>CaTs+KTS </c:v>
                </c:pt>
              </c:strCache>
            </c:strRef>
          </c:cat>
          <c:val>
            <c:numRef>
              <c:f>'وزن خشک مغز'!$F$3:$F$6</c:f>
              <c:numCache>
                <c:formatCode>General</c:formatCode>
                <c:ptCount val="4"/>
                <c:pt idx="0">
                  <c:v>5.5</c:v>
                </c:pt>
                <c:pt idx="1">
                  <c:v>5.7</c:v>
                </c:pt>
                <c:pt idx="2">
                  <c:v>6.4</c:v>
                </c:pt>
                <c:pt idx="3">
                  <c:v>6.5</c:v>
                </c:pt>
              </c:numCache>
            </c:numRef>
          </c:val>
          <c:extLst>
            <c:ext xmlns:c16="http://schemas.microsoft.com/office/drawing/2014/chart" uri="{C3380CC4-5D6E-409C-BE32-E72D297353CC}">
              <c16:uniqueId val="{00000000-57C1-4FD8-AFB9-30DD5F753103}"/>
            </c:ext>
          </c:extLst>
        </c:ser>
        <c:dLbls>
          <c:dLblPos val="outEnd"/>
          <c:showLegendKey val="0"/>
          <c:showVal val="1"/>
          <c:showCatName val="0"/>
          <c:showSerName val="0"/>
          <c:showPercent val="0"/>
          <c:showBubbleSize val="0"/>
        </c:dLbls>
        <c:gapWidth val="219"/>
        <c:overlap val="-27"/>
        <c:axId val="193695104"/>
        <c:axId val="193714816"/>
      </c:barChart>
      <c:catAx>
        <c:axId val="1936951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a-IR"/>
                  <a:t>تیمارها</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3714816"/>
        <c:crosses val="autoZero"/>
        <c:auto val="1"/>
        <c:lblAlgn val="ctr"/>
        <c:lblOffset val="100"/>
        <c:noMultiLvlLbl val="0"/>
      </c:catAx>
      <c:valAx>
        <c:axId val="193714816"/>
        <c:scaling>
          <c:orientation val="minMax"/>
        </c:scaling>
        <c:delete val="0"/>
        <c:axPos val="l"/>
        <c:title>
          <c:tx>
            <c:rich>
              <a:bodyPr rot="-5400000" spcFirstLastPara="1" vertOverflow="ellipsis" vert="horz" wrap="square" anchor="ctr" anchorCtr="1"/>
              <a:lstStyle/>
              <a:p>
                <a:pPr rtl="1">
                  <a:defRPr sz="1000" b="0" i="0" u="none" strike="noStrike" kern="1200" baseline="0">
                    <a:solidFill>
                      <a:schemeClr val="tx1">
                        <a:lumMod val="65000"/>
                        <a:lumOff val="35000"/>
                      </a:schemeClr>
                    </a:solidFill>
                    <a:latin typeface="+mn-lt"/>
                    <a:ea typeface="+mn-ea"/>
                    <a:cs typeface="+mn-cs"/>
                  </a:defRPr>
                </a:pPr>
                <a:r>
                  <a:rPr lang="fa-IR"/>
                  <a:t>وزن</a:t>
                </a:r>
                <a:r>
                  <a:rPr lang="fa-IR" baseline="0"/>
                  <a:t> خشک مغز گزدو (گرم)</a:t>
                </a:r>
                <a:endParaRPr lang="en-US"/>
              </a:p>
            </c:rich>
          </c:tx>
          <c:overlay val="0"/>
          <c:spPr>
            <a:noFill/>
            <a:ln>
              <a:noFill/>
            </a:ln>
            <a:effectLst/>
          </c:sp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369510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17C8F1-4653-485B-81F1-20C03F4C6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3008</TotalTime>
  <Pages>116</Pages>
  <Words>18920</Words>
  <Characters>107850</Characters>
  <Application>Microsoft Office Word</Application>
  <DocSecurity>0</DocSecurity>
  <Lines>898</Lines>
  <Paragraphs>253</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126517</CharactersWithSpaces>
  <SharedDoc>false</SharedDoc>
  <HLinks>
    <vt:vector size="6" baseType="variant">
      <vt:variant>
        <vt:i4>6291557</vt:i4>
      </vt:variant>
      <vt:variant>
        <vt:i4>0</vt:i4>
      </vt:variant>
      <vt:variant>
        <vt:i4>0</vt:i4>
      </vt:variant>
      <vt:variant>
        <vt:i4>5</vt:i4>
      </vt:variant>
      <vt:variant>
        <vt:lpwstr>https://www.tessenderlokerley.com/en/node/1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Fateme Heydari</cp:lastModifiedBy>
  <cp:revision>1</cp:revision>
  <dcterms:created xsi:type="dcterms:W3CDTF">2024-08-30T20:32:00Z</dcterms:created>
  <dcterms:modified xsi:type="dcterms:W3CDTF">2024-09-09T12:03:00Z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eaf307ec71ada6a0c2912b7384c20afc07f74a58a18172a5084046c36402ba59</vt:lpwstr>
  </property>
</Properties>
</file>